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pBdr>
          <w:bottom w:val="single" w:color="auto" w:sz="12" w:space="1"/>
        </w:pBdr>
        <w:spacing w:line="360" w:lineRule="auto"/>
        <w:jc w:val="center"/>
        <w:rPr>
          <w:rFonts w:eastAsiaTheme="minorEastAsia"/>
          <w:b/>
          <w:bCs/>
          <w:color w:val="000000" w:themeColor="text1"/>
          <w:kern w:val="0"/>
          <w:sz w:val="28"/>
          <w:szCs w:val="28"/>
        </w:rPr>
      </w:pPr>
      <w:r>
        <w:rPr>
          <w:rFonts w:hAnsiTheme="minorEastAsia" w:eastAsiaTheme="minorEastAsia"/>
          <w:b/>
          <w:bCs/>
          <w:color w:val="000000" w:themeColor="text1"/>
          <w:kern w:val="0"/>
          <w:sz w:val="28"/>
          <w:szCs w:val="28"/>
        </w:rPr>
        <w:t>说明书摘要</w:t>
      </w:r>
    </w:p>
    <w:p>
      <w:pPr>
        <w:pStyle w:val="14"/>
        <w:shd w:val="clear" w:color="auto" w:fill="FFFFFF"/>
        <w:spacing w:beforeAutospacing="0" w:afterAutospacing="0" w:line="360" w:lineRule="auto"/>
        <w:ind w:firstLine="480" w:firstLineChars="200"/>
        <w:rPr>
          <w:color w:val="000000" w:themeColor="text1"/>
        </w:rPr>
      </w:pPr>
      <w:r>
        <w:rPr>
          <w:rFonts w:hAnsi="宋体"/>
          <w:color w:val="000000" w:themeColor="text1"/>
        </w:rPr>
        <w:t>本</w:t>
      </w:r>
      <w:r>
        <w:rPr>
          <w:rFonts w:hAnsi="宋体"/>
          <w:color w:val="000000" w:themeColor="text1"/>
          <w:szCs w:val="24"/>
        </w:rPr>
        <w:t>发明属于</w:t>
      </w:r>
      <w:r>
        <w:rPr>
          <w:rFonts w:hint="eastAsia" w:hAnsi="宋体"/>
          <w:color w:val="000000" w:themeColor="text1"/>
          <w:szCs w:val="24"/>
        </w:rPr>
        <w:t>医疗影像</w:t>
      </w:r>
      <w:r>
        <w:rPr>
          <w:rFonts w:hAnsi="宋体"/>
          <w:color w:val="000000" w:themeColor="text1"/>
          <w:szCs w:val="24"/>
        </w:rPr>
        <w:t>领域，具体涉及</w:t>
      </w:r>
      <w:r>
        <w:rPr>
          <w:rFonts w:hint="eastAsia"/>
          <w:color w:val="000000" w:themeColor="text1"/>
          <w:szCs w:val="24"/>
        </w:rPr>
        <w:t>一种</w:t>
      </w:r>
      <w:del w:id="0" w:author="欣冉" w:date="2023-07-26T09:38:44Z">
        <w:r>
          <w:rPr>
            <w:rFonts w:hint="eastAsia"/>
            <w:color w:val="000000" w:themeColor="text1"/>
            <w:szCs w:val="24"/>
          </w:rPr>
          <w:delText>基于对比学习</w:delText>
        </w:r>
      </w:del>
      <w:ins w:id="1" w:author="欣冉" w:date="2023-07-26T09:45:46Z">
        <w:r>
          <w:rPr>
            <w:rFonts w:hint="eastAsia"/>
            <w:color w:val="000000" w:themeColor="text1"/>
            <w:szCs w:val="24"/>
            <w:lang w:eastAsia="zh-CN"/>
          </w:rPr>
          <w:t>基于协作互补</w:t>
        </w:r>
      </w:ins>
      <w:r>
        <w:rPr>
          <w:rFonts w:hint="eastAsia"/>
          <w:color w:val="000000" w:themeColor="text1"/>
          <w:szCs w:val="24"/>
        </w:rPr>
        <w:t>的肠息肉检测方法、系统和装置</w:t>
      </w:r>
      <w:r>
        <w:rPr>
          <w:rFonts w:hAnsi="宋体"/>
          <w:color w:val="000000" w:themeColor="text1"/>
          <w:szCs w:val="24"/>
        </w:rPr>
        <w:t>。</w:t>
      </w:r>
      <w:r>
        <w:rPr>
          <w:rFonts w:hint="eastAsia"/>
          <w:color w:val="000000" w:themeColor="text1"/>
        </w:rPr>
        <w:t>肠息肉检测方法包括如下步骤：S1：获取患者的结肠镜图像，裁剪得到息肉图像，并增加类别标签。S2：对息肉图像进行翻转扩充数据集。S3：搭建一个包含</w:t>
      </w:r>
      <w:del w:id="2" w:author="欣冉" w:date="2023-07-26T23:34:55Z">
        <w:r>
          <w:rPr>
            <w:rFonts w:hint="eastAsia"/>
            <w:color w:val="000000" w:themeColor="text1"/>
          </w:rPr>
          <w:delText>特征提取模块、</w:delText>
        </w:r>
      </w:del>
      <w:ins w:id="3" w:author="欣冉" w:date="2023-07-26T23:35:19Z">
        <w:r>
          <w:rPr>
            <w:rFonts w:hint="eastAsia"/>
            <w:color w:val="000000" w:themeColor="text1"/>
            <w:lang w:val="en-US" w:eastAsia="zh-CN"/>
          </w:rPr>
          <w:t>候选</w:t>
        </w:r>
      </w:ins>
      <w:del w:id="4" w:author="欣冉" w:date="2023-07-26T23:35:15Z">
        <w:r>
          <w:rPr>
            <w:rFonts w:hint="eastAsia"/>
            <w:color w:val="000000" w:themeColor="text1"/>
          </w:rPr>
          <w:delText>目</w:delText>
        </w:r>
      </w:del>
      <w:del w:id="5" w:author="欣冉" w:date="2023-07-26T23:35:14Z">
        <w:r>
          <w:rPr>
            <w:rFonts w:hint="eastAsia"/>
            <w:color w:val="000000" w:themeColor="text1"/>
          </w:rPr>
          <w:delText>标</w:delText>
        </w:r>
      </w:del>
      <w:r>
        <w:rPr>
          <w:rFonts w:hint="eastAsia"/>
          <w:color w:val="000000" w:themeColor="text1"/>
        </w:rPr>
        <w:t>框生成模块、特征分割模块、特征分类模块、目标检测模块和</w:t>
      </w:r>
      <w:del w:id="6" w:author="欣冉" w:date="2023-07-26T09:40:11Z">
        <w:r>
          <w:rPr>
            <w:rFonts w:hint="eastAsia"/>
            <w:color w:val="000000" w:themeColor="text1"/>
          </w:rPr>
          <w:delText>对比学习模块</w:delText>
        </w:r>
      </w:del>
      <w:ins w:id="7" w:author="欣冉" w:date="2023-07-26T09:40:11Z">
        <w:r>
          <w:rPr>
            <w:rFonts w:hint="eastAsia"/>
            <w:color w:val="000000" w:themeColor="text1"/>
            <w:lang w:eastAsia="zh-CN"/>
          </w:rPr>
          <w:t>协作互补模块</w:t>
        </w:r>
      </w:ins>
      <w:r>
        <w:rPr>
          <w:rFonts w:hint="eastAsia"/>
          <w:color w:val="000000" w:themeColor="text1"/>
        </w:rPr>
        <w:t>的网络模型。S4：设置优化函数，对网络模型的不同部分进行分阶段训练。S5：保留满足评价指标的网络模型中</w:t>
      </w:r>
      <w:del w:id="8" w:author="欣冉" w:date="2023-07-26T23:51:55Z">
        <w:r>
          <w:rPr>
            <w:rFonts w:hint="default"/>
            <w:color w:val="000000" w:themeColor="text1"/>
            <w:lang w:val="en-US"/>
          </w:rPr>
          <w:delText>的特征提取模块</w:delText>
        </w:r>
      </w:del>
      <w:ins w:id="9" w:author="欣冉" w:date="2023-07-26T23:51:59Z">
        <w:r>
          <w:rPr>
            <w:rFonts w:hint="eastAsia"/>
            <w:color w:val="000000" w:themeColor="text1"/>
            <w:lang w:val="en-US" w:eastAsia="zh-CN"/>
          </w:rPr>
          <w:t>特征分割模块</w:t>
        </w:r>
      </w:ins>
      <w:ins w:id="10" w:author="欣冉" w:date="2023-07-26T23:52:02Z">
        <w:r>
          <w:rPr>
            <w:rFonts w:hint="eastAsia"/>
            <w:color w:val="000000" w:themeColor="text1"/>
            <w:lang w:val="en-US" w:eastAsia="zh-CN"/>
          </w:rPr>
          <w:t>的</w:t>
        </w:r>
      </w:ins>
      <w:ins w:id="11" w:author="欣冉" w:date="2023-07-26T23:52:37Z">
        <w:r>
          <w:rPr>
            <w:rFonts w:hint="eastAsia"/>
            <w:color w:val="000000" w:themeColor="text1"/>
            <w:lang w:val="en-US" w:eastAsia="zh-CN"/>
          </w:rPr>
          <w:t>特征</w:t>
        </w:r>
      </w:ins>
      <w:ins w:id="12" w:author="欣冉" w:date="2023-07-26T23:58:52Z">
        <w:r>
          <w:rPr>
            <w:rFonts w:hint="eastAsia"/>
            <w:color w:val="000000" w:themeColor="text1"/>
            <w:lang w:val="en-US" w:eastAsia="zh-CN"/>
          </w:rPr>
          <w:t>编码</w:t>
        </w:r>
      </w:ins>
      <w:ins w:id="13" w:author="欣冉" w:date="2023-07-26T23:52:54Z">
        <w:r>
          <w:rPr>
            <w:rFonts w:hint="eastAsia"/>
            <w:color w:val="000000" w:themeColor="text1"/>
            <w:lang w:val="en-US" w:eastAsia="zh-CN"/>
          </w:rPr>
          <w:t>部分</w:t>
        </w:r>
      </w:ins>
      <w:r>
        <w:rPr>
          <w:rFonts w:hint="eastAsia"/>
          <w:color w:val="000000" w:themeColor="text1"/>
        </w:rPr>
        <w:t>、</w:t>
      </w:r>
      <w:del w:id="14" w:author="欣冉" w:date="2023-07-26T23:35:48Z">
        <w:r>
          <w:rPr>
            <w:rFonts w:hint="eastAsia"/>
            <w:color w:val="000000" w:themeColor="text1"/>
          </w:rPr>
          <w:delText>目标框</w:delText>
        </w:r>
      </w:del>
      <w:ins w:id="15" w:author="欣冉" w:date="2023-07-26T23:35:48Z">
        <w:r>
          <w:rPr>
            <w:rFonts w:hint="eastAsia"/>
            <w:color w:val="000000" w:themeColor="text1"/>
            <w:lang w:eastAsia="zh-CN"/>
          </w:rPr>
          <w:t>候选框</w:t>
        </w:r>
      </w:ins>
      <w:r>
        <w:rPr>
          <w:rFonts w:hint="eastAsia"/>
          <w:color w:val="000000" w:themeColor="text1"/>
        </w:rPr>
        <w:t>生成模块和目标检测模块。S6：利用保存的网络模型对患者的医学图像进行检测。本发明</w:t>
      </w:r>
      <w:r>
        <w:rPr>
          <w:rFonts w:hint="eastAsia" w:eastAsiaTheme="minorEastAsia"/>
          <w:color w:val="000000" w:themeColor="text1"/>
          <w:szCs w:val="28"/>
        </w:rPr>
        <w:t>解决了传统</w:t>
      </w:r>
      <w:r>
        <w:rPr>
          <w:rFonts w:hint="eastAsia"/>
          <w:color w:val="000000" w:themeColor="text1"/>
          <w:szCs w:val="24"/>
        </w:rPr>
        <w:t>深度学习的计算机辅助检查则受限于样本和监督信息，检测精度难以满足预期的问题。</w:t>
      </w:r>
    </w:p>
    <w:p>
      <w:pPr>
        <w:pStyle w:val="14"/>
        <w:shd w:val="clear" w:color="auto" w:fill="FFFFFF"/>
        <w:spacing w:beforeLines="100" w:beforeAutospacing="0" w:afterAutospacing="0" w:line="360" w:lineRule="auto"/>
        <w:ind w:firstLine="480" w:firstLineChars="200"/>
        <w:rPr>
          <w:color w:val="000000" w:themeColor="text1"/>
          <w:szCs w:val="24"/>
        </w:rPr>
        <w:sectPr>
          <w:footerReference r:id="rId3" w:type="default"/>
          <w:type w:val="continuous"/>
          <w:pgSz w:w="11907" w:h="16840"/>
          <w:pgMar w:top="1418" w:right="947" w:bottom="851" w:left="1418" w:header="0" w:footer="851" w:gutter="0"/>
          <w:pgNumType w:start="1"/>
          <w:cols w:space="720" w:num="1"/>
          <w:docGrid w:linePitch="432" w:charSpace="0"/>
        </w:sectPr>
      </w:pPr>
    </w:p>
    <w:p>
      <w:pPr>
        <w:pageBreakBefore/>
        <w:pBdr>
          <w:bottom w:val="single" w:color="auto" w:sz="12" w:space="1"/>
        </w:pBdr>
        <w:spacing w:line="360" w:lineRule="auto"/>
        <w:jc w:val="center"/>
        <w:rPr>
          <w:rFonts w:eastAsiaTheme="minorEastAsia"/>
          <w:b/>
          <w:bCs/>
          <w:color w:val="000000" w:themeColor="text1"/>
          <w:kern w:val="0"/>
          <w:sz w:val="28"/>
          <w:szCs w:val="28"/>
        </w:rPr>
      </w:pPr>
      <w:r>
        <w:rPr>
          <w:rFonts w:hAnsiTheme="minorEastAsia" w:eastAsiaTheme="minorEastAsia"/>
          <w:b/>
          <w:bCs/>
          <w:color w:val="000000" w:themeColor="text1"/>
          <w:kern w:val="0"/>
          <w:sz w:val="28"/>
          <w:szCs w:val="28"/>
        </w:rPr>
        <w:t>摘要附图</w:t>
      </w:r>
    </w:p>
    <w:p>
      <w:pPr>
        <w:spacing w:line="360" w:lineRule="auto"/>
        <w:jc w:val="left"/>
        <w:rPr>
          <w:rFonts w:eastAsiaTheme="minorEastAsia"/>
          <w:color w:val="000000" w:themeColor="text1"/>
          <w:sz w:val="28"/>
          <w:szCs w:val="28"/>
        </w:rPr>
      </w:pPr>
    </w:p>
    <w:p>
      <w:pPr>
        <w:spacing w:line="360" w:lineRule="auto"/>
        <w:jc w:val="center"/>
        <w:rPr>
          <w:rFonts w:eastAsiaTheme="minorEastAsia"/>
          <w:color w:val="000000" w:themeColor="text1"/>
          <w:sz w:val="28"/>
          <w:szCs w:val="28"/>
        </w:rPr>
      </w:pPr>
      <w:r>
        <w:rPr>
          <w:color w:val="000000" w:themeColor="text1"/>
        </w:rPr>
        <w:object>
          <v:shape id="_x0000_i1025" o:spt="75" type="#_x0000_t75" style="height:467.25pt;width:365.25pt;" o:ole="t" filled="f" o:preferrelative="t" stroked="f" coordsize="21600,21600">
            <v:path/>
            <v:fill on="f" focussize="0,0"/>
            <v:stroke on="f" joinstyle="miter"/>
            <v:imagedata r:id="rId6" o:title=""/>
            <o:lock v:ext="edit" aspectratio="t"/>
            <w10:wrap type="none"/>
            <w10:anchorlock/>
          </v:shape>
          <o:OLEObject Type="Embed" ProgID="Visio.Drawing.11" ShapeID="_x0000_i1025" DrawAspect="Content" ObjectID="_1468075725" r:id="rId5">
            <o:LockedField>false</o:LockedField>
          </o:OLEObject>
        </w:object>
      </w:r>
    </w:p>
    <w:p>
      <w:pPr>
        <w:spacing w:line="360" w:lineRule="auto"/>
        <w:ind w:firstLine="560" w:firstLineChars="200"/>
        <w:jc w:val="center"/>
        <w:rPr>
          <w:rFonts w:eastAsiaTheme="minorEastAsia"/>
          <w:color w:val="000000" w:themeColor="text1"/>
          <w:sz w:val="28"/>
          <w:szCs w:val="28"/>
        </w:rPr>
        <w:sectPr>
          <w:pgSz w:w="11907" w:h="16840"/>
          <w:pgMar w:top="1418" w:right="947" w:bottom="851" w:left="1418" w:header="0" w:footer="851" w:gutter="0"/>
          <w:pgNumType w:start="1"/>
          <w:cols w:space="720" w:num="1"/>
          <w:docGrid w:linePitch="432" w:charSpace="0"/>
        </w:sectPr>
      </w:pPr>
    </w:p>
    <w:p>
      <w:pPr>
        <w:pageBreakBefore/>
        <w:pBdr>
          <w:bottom w:val="single" w:color="auto" w:sz="12" w:space="0"/>
        </w:pBdr>
        <w:spacing w:line="360" w:lineRule="auto"/>
        <w:jc w:val="center"/>
        <w:rPr>
          <w:rFonts w:eastAsiaTheme="minorEastAsia"/>
          <w:b/>
          <w:bCs/>
          <w:color w:val="000000" w:themeColor="text1"/>
          <w:kern w:val="0"/>
          <w:sz w:val="28"/>
          <w:szCs w:val="28"/>
        </w:rPr>
      </w:pPr>
      <w:r>
        <w:rPr>
          <w:rFonts w:hAnsiTheme="minorEastAsia" w:eastAsiaTheme="minorEastAsia"/>
          <w:b/>
          <w:bCs/>
          <w:color w:val="000000" w:themeColor="text1"/>
          <w:kern w:val="0"/>
          <w:sz w:val="28"/>
          <w:szCs w:val="28"/>
        </w:rPr>
        <w:t>权利要求书</w:t>
      </w:r>
    </w:p>
    <w:p>
      <w:pPr>
        <w:pStyle w:val="14"/>
        <w:shd w:val="clear" w:color="auto" w:fill="FFFFFF"/>
        <w:spacing w:beforeAutospacing="0" w:afterAutospacing="0" w:line="360" w:lineRule="auto"/>
        <w:ind w:firstLine="480" w:firstLineChars="200"/>
        <w:rPr>
          <w:color w:val="000000" w:themeColor="text1"/>
        </w:rPr>
      </w:pPr>
      <w:bookmarkStart w:id="0" w:name="OLE_LINK1"/>
      <w:r>
        <w:rPr>
          <w:rFonts w:hint="eastAsia"/>
          <w:color w:val="000000" w:themeColor="text1"/>
        </w:rPr>
        <w:t>1.一种</w:t>
      </w:r>
      <w:del w:id="16" w:author="欣冉" w:date="2023-07-26T09:38:50Z">
        <w:r>
          <w:rPr>
            <w:rFonts w:hint="eastAsia"/>
            <w:color w:val="000000" w:themeColor="text1"/>
          </w:rPr>
          <w:delText>基于对比学习</w:delText>
        </w:r>
      </w:del>
      <w:ins w:id="17" w:author="欣冉" w:date="2023-07-26T09:45:34Z">
        <w:r>
          <w:rPr>
            <w:rFonts w:hint="eastAsia"/>
            <w:color w:val="000000" w:themeColor="text1"/>
            <w:lang w:eastAsia="zh-CN"/>
          </w:rPr>
          <w:t>基于协作互补</w:t>
        </w:r>
      </w:ins>
      <w:r>
        <w:rPr>
          <w:rFonts w:hint="eastAsia"/>
          <w:color w:val="000000" w:themeColor="text1"/>
        </w:rPr>
        <w:t>的肠息肉检测方法，其特征在于，其用于根据输入的结肠镜检查图像，检测其中包含的息肉的位置，判别其中包含的息肉的类别；所述肠息肉检测方法包括如下步骤：</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S1：获取经诊断后的患者的结肠镜检查报告，裁剪医学图像中仅包含一个肠道息肉的区域得到息肉图像，并根据检查结果为息肉图像增加类别标签，构成原始数据集；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S2：通过图像翻转的方式扩充原始数据集，并将扩充后的数据分为训练集和测试集；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S3：搭建一个包含</w:t>
      </w:r>
      <w:del w:id="18" w:author="欣冉" w:date="2023-07-26T23:51:33Z">
        <w:r>
          <w:rPr>
            <w:rFonts w:hint="eastAsia"/>
            <w:color w:val="000000" w:themeColor="text1"/>
          </w:rPr>
          <w:delText>特征提取模块、</w:delText>
        </w:r>
      </w:del>
      <w:del w:id="19" w:author="欣冉" w:date="2023-07-26T23:35:49Z">
        <w:r>
          <w:rPr>
            <w:rFonts w:hint="eastAsia"/>
            <w:color w:val="000000" w:themeColor="text1"/>
          </w:rPr>
          <w:delText>目标框</w:delText>
        </w:r>
      </w:del>
      <w:ins w:id="20" w:author="欣冉" w:date="2023-07-26T23:35:49Z">
        <w:r>
          <w:rPr>
            <w:rFonts w:hint="eastAsia"/>
            <w:color w:val="000000" w:themeColor="text1"/>
            <w:lang w:eastAsia="zh-CN"/>
          </w:rPr>
          <w:t>候选框</w:t>
        </w:r>
      </w:ins>
      <w:r>
        <w:rPr>
          <w:rFonts w:hint="eastAsia"/>
          <w:color w:val="000000" w:themeColor="text1"/>
        </w:rPr>
        <w:t>生成模块、特征分割模块、特征分类模块、目标检测模块和</w:t>
      </w:r>
      <w:del w:id="21" w:author="欣冉" w:date="2023-07-26T09:40:13Z">
        <w:r>
          <w:rPr>
            <w:rFonts w:hint="eastAsia"/>
            <w:color w:val="000000" w:themeColor="text1"/>
          </w:rPr>
          <w:delText>对比学习模块</w:delText>
        </w:r>
      </w:del>
      <w:ins w:id="22" w:author="欣冉" w:date="2023-07-26T09:40:13Z">
        <w:r>
          <w:rPr>
            <w:rFonts w:hint="eastAsia"/>
            <w:color w:val="000000" w:themeColor="text1"/>
            <w:lang w:eastAsia="zh-CN"/>
          </w:rPr>
          <w:t>协作互补模块</w:t>
        </w:r>
      </w:ins>
      <w:r>
        <w:rPr>
          <w:rFonts w:hint="eastAsia"/>
          <w:color w:val="000000" w:themeColor="text1"/>
        </w:rPr>
        <w:t>的网络模型；所述网络模型的架构如下：</w:t>
      </w:r>
    </w:p>
    <w:p>
      <w:pPr>
        <w:pStyle w:val="14"/>
        <w:shd w:val="clear" w:color="auto" w:fill="FFFFFF"/>
        <w:spacing w:beforeAutospacing="0" w:afterAutospacing="0" w:line="360" w:lineRule="auto"/>
        <w:ind w:firstLine="480" w:firstLineChars="200"/>
        <w:rPr>
          <w:del w:id="23" w:author="欣冉" w:date="2023-07-26T23:56:48Z"/>
          <w:color w:val="000000" w:themeColor="text1"/>
        </w:rPr>
      </w:pPr>
      <w:del w:id="24" w:author="欣冉" w:date="2023-07-26T23:56:57Z">
        <w:r>
          <w:rPr>
            <w:rFonts w:hint="eastAsia"/>
            <w:color w:val="000000" w:themeColor="text1"/>
          </w:rPr>
          <w:delText>（1）</w:delText>
        </w:r>
      </w:del>
      <w:del w:id="25" w:author="欣冉" w:date="2023-07-26T23:56:48Z">
        <w:r>
          <w:rPr>
            <w:rFonts w:hint="eastAsia"/>
            <w:color w:val="000000" w:themeColor="text1"/>
          </w:rPr>
          <w:delText>所述特征提取模块采用VGG19中的对应模块，并包括五个maxpool层；所述特征提取模型的输入为原始图像</w:delText>
        </w:r>
      </w:del>
      <w:del w:id="26" w:author="欣冉" w:date="2023-07-26T23:56:48Z">
        <w:r>
          <w:rPr>
            <w:rFonts w:hint="eastAsia"/>
            <w:i/>
            <w:color w:val="000000" w:themeColor="text1"/>
          </w:rPr>
          <w:delText>I</w:delText>
        </w:r>
      </w:del>
      <w:del w:id="27" w:author="欣冉" w:date="2023-07-26T23:56:48Z">
        <w:r>
          <w:rPr>
            <w:rFonts w:hint="eastAsia"/>
            <w:color w:val="000000" w:themeColor="text1"/>
          </w:rPr>
          <w:delText>，输出为特征图FeatureX；</w:delText>
        </w:r>
      </w:del>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ins w:id="28" w:author="欣冉" w:date="2023-07-26T23:56:59Z">
        <w:r>
          <w:rPr>
            <w:rFonts w:hint="eastAsia"/>
            <w:color w:val="000000" w:themeColor="text1"/>
            <w:lang w:val="en-US" w:eastAsia="zh-CN"/>
          </w:rPr>
          <w:t>1</w:t>
        </w:r>
      </w:ins>
      <w:del w:id="29" w:author="欣冉" w:date="2023-07-26T23:56:59Z">
        <w:r>
          <w:rPr>
            <w:rFonts w:hint="eastAsia"/>
            <w:color w:val="000000" w:themeColor="text1"/>
          </w:rPr>
          <w:delText>2</w:delText>
        </w:r>
      </w:del>
      <w:r>
        <w:rPr>
          <w:rFonts w:hint="eastAsia"/>
          <w:color w:val="000000" w:themeColor="text1"/>
        </w:rPr>
        <w:t>）所述</w:t>
      </w:r>
      <w:del w:id="30" w:author="欣冉" w:date="2023-07-26T23:35:50Z">
        <w:r>
          <w:rPr>
            <w:rFonts w:hint="eastAsia"/>
            <w:color w:val="000000" w:themeColor="text1"/>
          </w:rPr>
          <w:delText>目标框</w:delText>
        </w:r>
      </w:del>
      <w:ins w:id="31" w:author="欣冉" w:date="2023-07-26T23:35:50Z">
        <w:r>
          <w:rPr>
            <w:rFonts w:hint="eastAsia"/>
            <w:color w:val="000000" w:themeColor="text1"/>
            <w:lang w:eastAsia="zh-CN"/>
          </w:rPr>
          <w:t>候选框</w:t>
        </w:r>
      </w:ins>
      <w:r>
        <w:rPr>
          <w:rFonts w:hint="eastAsia"/>
          <w:color w:val="000000" w:themeColor="text1"/>
        </w:rPr>
        <w:t>生成模块采用Selective Search 算法；所述目标生成模块的输入为原始图像I，输出为多个候选框proposals；</w:t>
      </w:r>
    </w:p>
    <w:p>
      <w:pPr>
        <w:pStyle w:val="14"/>
        <w:shd w:val="clear" w:color="auto" w:fill="FFFFFF"/>
        <w:spacing w:beforeAutospacing="0" w:afterAutospacing="0" w:line="360" w:lineRule="auto"/>
        <w:ind w:left="0" w:leftChars="0" w:firstLine="480" w:firstLineChars="200"/>
        <w:rPr>
          <w:color w:val="000000" w:themeColor="text1"/>
        </w:rPr>
        <w:pPrChange w:id="32" w:author="欣冉" w:date="2023-07-26T23:56:53Z">
          <w:pPr>
            <w:pStyle w:val="14"/>
            <w:shd w:val="clear" w:color="auto" w:fill="FFFFFF"/>
            <w:spacing w:beforeAutospacing="0" w:afterAutospacing="0" w:line="360" w:lineRule="auto"/>
            <w:ind w:left="120" w:leftChars="57" w:firstLine="360" w:firstLineChars="150"/>
          </w:pPr>
        </w:pPrChange>
      </w:pPr>
      <w:r>
        <w:rPr>
          <w:rFonts w:hint="eastAsia"/>
          <w:color w:val="000000" w:themeColor="text1"/>
        </w:rPr>
        <w:t>（</w:t>
      </w:r>
      <w:del w:id="33" w:author="欣冉" w:date="2023-07-26T23:57:01Z">
        <w:r>
          <w:rPr>
            <w:rFonts w:hint="default"/>
            <w:color w:val="000000" w:themeColor="text1"/>
            <w:lang w:val="en-US"/>
          </w:rPr>
          <w:delText>3</w:delText>
        </w:r>
      </w:del>
      <w:ins w:id="34" w:author="欣冉" w:date="2023-07-26T23:57:01Z">
        <w:r>
          <w:rPr>
            <w:rFonts w:hint="eastAsia"/>
            <w:color w:val="000000" w:themeColor="text1"/>
            <w:lang w:val="en-US" w:eastAsia="zh-CN"/>
          </w:rPr>
          <w:t>2</w:t>
        </w:r>
      </w:ins>
      <w:r>
        <w:rPr>
          <w:rFonts w:hint="eastAsia"/>
          <w:color w:val="000000" w:themeColor="text1"/>
        </w:rPr>
        <w:t>）</w:t>
      </w:r>
      <w:ins w:id="35" w:author="欣冉" w:date="2023-07-26T23:56:48Z">
        <w:r>
          <w:rPr>
            <w:rFonts w:hint="eastAsia"/>
            <w:color w:val="000000" w:themeColor="text1"/>
          </w:rPr>
          <w:t>所述</w:t>
        </w:r>
      </w:ins>
      <w:ins w:id="36" w:author="欣冉" w:date="2023-07-26T23:56:48Z">
        <w:r>
          <w:rPr>
            <w:rFonts w:hint="eastAsia"/>
            <w:color w:val="000000" w:themeColor="text1"/>
            <w:lang w:val="en-US" w:eastAsia="zh-CN"/>
          </w:rPr>
          <w:t>特征分割模块的特征</w:t>
        </w:r>
      </w:ins>
      <w:ins w:id="37" w:author="欣冉" w:date="2023-07-26T23:59:07Z">
        <w:r>
          <w:rPr>
            <w:rFonts w:hint="eastAsia"/>
            <w:color w:val="000000" w:themeColor="text1"/>
            <w:lang w:val="en-US" w:eastAsia="zh-CN"/>
          </w:rPr>
          <w:t>编码</w:t>
        </w:r>
      </w:ins>
      <w:ins w:id="38" w:author="欣冉" w:date="2023-07-26T23:56:48Z">
        <w:r>
          <w:rPr>
            <w:rFonts w:hint="eastAsia"/>
            <w:color w:val="000000" w:themeColor="text1"/>
            <w:lang w:val="en-US" w:eastAsia="zh-CN"/>
          </w:rPr>
          <w:t>部分</w:t>
        </w:r>
      </w:ins>
      <w:ins w:id="39" w:author="欣冉" w:date="2023-07-26T23:56:48Z">
        <w:r>
          <w:rPr>
            <w:rFonts w:hint="eastAsia"/>
            <w:color w:val="000000" w:themeColor="text1"/>
          </w:rPr>
          <w:t>采用VGG19中的对应模块，并包括五个maxpool层；所述</w:t>
        </w:r>
      </w:ins>
      <w:ins w:id="40" w:author="欣冉" w:date="2023-07-26T23:59:13Z">
        <w:r>
          <w:rPr>
            <w:rFonts w:hint="eastAsia"/>
            <w:color w:val="000000" w:themeColor="text1"/>
            <w:lang w:val="en-US" w:eastAsia="zh-CN"/>
          </w:rPr>
          <w:t>编码</w:t>
        </w:r>
      </w:ins>
      <w:ins w:id="41" w:author="欣冉" w:date="2023-07-26T23:57:41Z">
        <w:r>
          <w:rPr>
            <w:rFonts w:hint="eastAsia"/>
            <w:color w:val="000000" w:themeColor="text1"/>
            <w:lang w:val="en-US" w:eastAsia="zh-CN"/>
          </w:rPr>
          <w:t>部分</w:t>
        </w:r>
      </w:ins>
      <w:ins w:id="42" w:author="欣冉" w:date="2023-07-26T23:56:48Z">
        <w:r>
          <w:rPr>
            <w:rFonts w:hint="eastAsia"/>
            <w:color w:val="000000" w:themeColor="text1"/>
          </w:rPr>
          <w:t>输入为原始图像</w:t>
        </w:r>
      </w:ins>
      <w:ins w:id="43" w:author="欣冉" w:date="2023-07-26T23:56:48Z">
        <w:r>
          <w:rPr>
            <w:rFonts w:hint="eastAsia"/>
            <w:i/>
            <w:color w:val="000000" w:themeColor="text1"/>
          </w:rPr>
          <w:t>I</w:t>
        </w:r>
      </w:ins>
      <w:ins w:id="44" w:author="欣冉" w:date="2023-07-26T23:56:48Z">
        <w:r>
          <w:rPr>
            <w:rFonts w:hint="eastAsia"/>
            <w:color w:val="000000" w:themeColor="text1"/>
          </w:rPr>
          <w:t>，输出为特征X；</w:t>
        </w:r>
      </w:ins>
      <w:r>
        <w:rPr>
          <w:rFonts w:hint="eastAsia"/>
          <w:color w:val="000000" w:themeColor="text1"/>
        </w:rPr>
        <w:t>所述特征分割模块</w:t>
      </w:r>
      <w:ins w:id="45" w:author="欣冉" w:date="2023-07-26T23:55:52Z">
        <w:r>
          <w:rPr>
            <w:rFonts w:hint="eastAsia"/>
            <w:color w:val="000000" w:themeColor="text1"/>
            <w:lang w:val="en-US" w:eastAsia="zh-CN"/>
          </w:rPr>
          <w:t>的</w:t>
        </w:r>
      </w:ins>
      <w:ins w:id="46" w:author="欣冉" w:date="2023-07-26T23:59:18Z">
        <w:r>
          <w:rPr>
            <w:rFonts w:hint="eastAsia"/>
            <w:color w:val="000000" w:themeColor="text1"/>
            <w:lang w:val="en-US" w:eastAsia="zh-CN"/>
          </w:rPr>
          <w:t>解码</w:t>
        </w:r>
      </w:ins>
      <w:ins w:id="47" w:author="欣冉" w:date="2023-07-26T23:55:58Z">
        <w:r>
          <w:rPr>
            <w:rFonts w:hint="eastAsia"/>
            <w:color w:val="000000" w:themeColor="text1"/>
            <w:lang w:val="en-US" w:eastAsia="zh-CN"/>
          </w:rPr>
          <w:t>部分</w:t>
        </w:r>
      </w:ins>
      <w:r>
        <w:rPr>
          <w:rFonts w:hint="eastAsia"/>
          <w:color w:val="000000" w:themeColor="text1"/>
        </w:rPr>
        <w:t>采用U-Net中的解码器，所述解码器中卷积层与</w:t>
      </w:r>
      <w:del w:id="48" w:author="欣冉" w:date="2023-07-27T01:27:00Z">
        <w:r>
          <w:rPr>
            <w:rFonts w:hint="default"/>
            <w:color w:val="000000" w:themeColor="text1"/>
            <w:lang w:val="en-US"/>
          </w:rPr>
          <w:delText>特征提取模型</w:delText>
        </w:r>
      </w:del>
      <w:ins w:id="49" w:author="欣冉" w:date="2023-07-27T01:27:01Z">
        <w:r>
          <w:rPr>
            <w:rFonts w:hint="eastAsia"/>
            <w:color w:val="000000" w:themeColor="text1"/>
            <w:lang w:val="en-US" w:eastAsia="zh-CN"/>
          </w:rPr>
          <w:t>特征编码</w:t>
        </w:r>
      </w:ins>
      <w:ins w:id="50" w:author="欣冉" w:date="2023-07-27T01:27:04Z">
        <w:r>
          <w:rPr>
            <w:rFonts w:hint="eastAsia"/>
            <w:color w:val="000000" w:themeColor="text1"/>
            <w:lang w:val="en-US" w:eastAsia="zh-CN"/>
          </w:rPr>
          <w:t>部分</w:t>
        </w:r>
      </w:ins>
      <w:del w:id="51" w:author="欣冉" w:date="2023-07-27T01:27:06Z">
        <w:r>
          <w:rPr>
            <w:rFonts w:hint="eastAsia"/>
            <w:color w:val="000000" w:themeColor="text1"/>
          </w:rPr>
          <w:delText>中</w:delText>
        </w:r>
      </w:del>
      <w:r>
        <w:rPr>
          <w:rFonts w:hint="eastAsia"/>
          <w:color w:val="000000" w:themeColor="text1"/>
        </w:rPr>
        <w:t>的maxpool层数量相同，且二者采用跳跃连接策略；所述特征分割模块的</w:t>
      </w:r>
      <w:ins w:id="52" w:author="欣冉" w:date="2023-07-27T01:22:46Z">
        <w:r>
          <w:rPr>
            <w:rFonts w:hint="eastAsia"/>
            <w:color w:val="000000" w:themeColor="text1"/>
            <w:lang w:val="en-US" w:eastAsia="zh-CN"/>
          </w:rPr>
          <w:t>特征</w:t>
        </w:r>
      </w:ins>
      <w:ins w:id="53" w:author="欣冉" w:date="2023-07-27T01:22:50Z">
        <w:r>
          <w:rPr>
            <w:rFonts w:hint="eastAsia"/>
            <w:color w:val="000000" w:themeColor="text1"/>
            <w:lang w:val="en-US" w:eastAsia="zh-CN"/>
          </w:rPr>
          <w:t>解码</w:t>
        </w:r>
      </w:ins>
      <w:ins w:id="54" w:author="欣冉" w:date="2023-07-27T01:22:46Z">
        <w:r>
          <w:rPr>
            <w:rFonts w:hint="eastAsia"/>
            <w:color w:val="000000" w:themeColor="text1"/>
            <w:lang w:val="en-US" w:eastAsia="zh-CN"/>
          </w:rPr>
          <w:t>部分</w:t>
        </w:r>
      </w:ins>
      <w:r>
        <w:rPr>
          <w:rFonts w:hint="eastAsia"/>
          <w:color w:val="000000" w:themeColor="text1"/>
        </w:rPr>
        <w:t>输入为特征</w:t>
      </w:r>
      <w:del w:id="55" w:author="欣冉" w:date="2023-07-27T01:23:00Z">
        <w:r>
          <w:rPr>
            <w:rFonts w:hint="default"/>
            <w:color w:val="000000" w:themeColor="text1"/>
            <w:lang w:val="en-US"/>
          </w:rPr>
          <w:delText>提取模块</w:delText>
        </w:r>
      </w:del>
      <w:ins w:id="56" w:author="欣冉" w:date="2023-07-27T01:23:03Z">
        <w:r>
          <w:rPr>
            <w:rFonts w:hint="eastAsia"/>
            <w:color w:val="000000" w:themeColor="text1"/>
            <w:lang w:val="en-US" w:eastAsia="zh-CN"/>
          </w:rPr>
          <w:t>编码部分</w:t>
        </w:r>
      </w:ins>
      <w:r>
        <w:rPr>
          <w:rFonts w:hint="eastAsia"/>
          <w:color w:val="000000" w:themeColor="text1"/>
        </w:rPr>
        <w:t>获取的特征</w:t>
      </w:r>
      <w:ins w:id="57" w:author="欣冉" w:date="2023-07-27T01:23:06Z">
        <w:r>
          <w:rPr>
            <w:rFonts w:hint="eastAsia"/>
            <w:color w:val="000000" w:themeColor="text1"/>
            <w:lang w:val="en-US" w:eastAsia="zh-CN"/>
          </w:rPr>
          <w:t>X</w:t>
        </w:r>
      </w:ins>
      <w:del w:id="58" w:author="欣冉" w:date="2023-07-27T01:23:05Z">
        <w:r>
          <w:rPr>
            <w:rFonts w:hint="eastAsia"/>
            <w:color w:val="000000" w:themeColor="text1"/>
          </w:rPr>
          <w:delText>图</w:delText>
        </w:r>
      </w:del>
      <w:r>
        <w:rPr>
          <w:rFonts w:hint="eastAsia"/>
          <w:color w:val="000000" w:themeColor="text1"/>
        </w:rPr>
        <w:t>，输出为二值化的分割图</w:t>
      </w:r>
      <w:r>
        <w:rPr>
          <w:rFonts w:hint="eastAsia"/>
          <w:i/>
          <w:color w:val="000000" w:themeColor="text1"/>
        </w:rPr>
        <w:t>S</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59" w:author="欣冉" w:date="2023-07-26T23:57:04Z">
        <w:r>
          <w:rPr>
            <w:rFonts w:hint="default"/>
            <w:color w:val="000000" w:themeColor="text1"/>
            <w:lang w:val="en-US"/>
          </w:rPr>
          <w:delText>4</w:delText>
        </w:r>
      </w:del>
      <w:ins w:id="60" w:author="欣冉" w:date="2023-07-26T23:57:04Z">
        <w:r>
          <w:rPr>
            <w:rFonts w:hint="eastAsia"/>
            <w:color w:val="000000" w:themeColor="text1"/>
            <w:lang w:val="en-US" w:eastAsia="zh-CN"/>
          </w:rPr>
          <w:t>3</w:t>
        </w:r>
      </w:ins>
      <w:r>
        <w:rPr>
          <w:rFonts w:hint="eastAsia"/>
          <w:color w:val="000000" w:themeColor="text1"/>
        </w:rPr>
        <w:t>）所述特征分类模块中借鉴VGG16中的卷积和池化层，并增加一个自定义的二分类判别器；所述特征分类模块的输入为原始图像</w:t>
      </w:r>
      <w:r>
        <w:rPr>
          <w:rFonts w:hint="eastAsia"/>
          <w:i/>
          <w:color w:val="000000" w:themeColor="text1"/>
        </w:rPr>
        <w:t>I</w:t>
      </w:r>
      <w:r>
        <w:rPr>
          <w:rFonts w:hint="eastAsia"/>
          <w:color w:val="000000" w:themeColor="text1"/>
        </w:rPr>
        <w:t>或原始图像与分割图</w:t>
      </w:r>
      <w:r>
        <w:rPr>
          <w:rFonts w:hint="eastAsia"/>
          <w:i/>
          <w:color w:val="000000" w:themeColor="text1"/>
        </w:rPr>
        <w:t>S</w:t>
      </w:r>
      <w:r>
        <w:rPr>
          <w:rFonts w:hint="eastAsia"/>
          <w:color w:val="000000" w:themeColor="text1"/>
        </w:rPr>
        <w:t>的乘积，输出为图像的分类结果，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61" w:author="欣冉" w:date="2023-07-26T23:57:07Z">
        <w:r>
          <w:rPr>
            <w:rFonts w:hint="default"/>
            <w:color w:val="000000" w:themeColor="text1"/>
            <w:lang w:val="en-US"/>
          </w:rPr>
          <w:delText>5</w:delText>
        </w:r>
      </w:del>
      <w:ins w:id="62" w:author="欣冉" w:date="2023-07-26T23:57:07Z">
        <w:r>
          <w:rPr>
            <w:rFonts w:hint="eastAsia"/>
            <w:color w:val="000000" w:themeColor="text1"/>
            <w:lang w:val="en-US" w:eastAsia="zh-CN"/>
          </w:rPr>
          <w:t>4</w:t>
        </w:r>
      </w:ins>
      <w:r>
        <w:rPr>
          <w:rFonts w:hint="eastAsia"/>
          <w:color w:val="000000" w:themeColor="text1"/>
        </w:rPr>
        <w:t>）所述目标检测模块采用WSDDN中对应模块，包括特征提取部分和检测头；特征提取部分的输入为特征</w:t>
      </w:r>
      <w:del w:id="63" w:author="欣冉" w:date="2023-07-27T00:01:28Z">
        <w:r>
          <w:rPr>
            <w:rFonts w:hint="eastAsia"/>
            <w:color w:val="000000" w:themeColor="text1"/>
          </w:rPr>
          <w:delText>图Feature</w:delText>
        </w:r>
      </w:del>
      <w:r>
        <w:rPr>
          <w:rFonts w:hint="eastAsia"/>
          <w:color w:val="000000" w:themeColor="text1"/>
        </w:rPr>
        <w:t>X和候选框proposal，提取到的特征在检测头中进入到两个并行的分支；其中一个分支将各个区域映射到类得分的向量，来执行对各个区域的分类进而得到得分向量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；另一个分支将各个区域相对于彼此对区域进行评分，来执行检测进而得到检测结果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和检测结果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相乘得到最终得分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64" w:author="欣冉" w:date="2023-07-26T23:57:09Z">
        <w:r>
          <w:rPr>
            <w:rFonts w:hint="default"/>
            <w:color w:val="000000" w:themeColor="text1"/>
            <w:lang w:val="en-US"/>
          </w:rPr>
          <w:delText>6</w:delText>
        </w:r>
      </w:del>
      <w:ins w:id="65" w:author="欣冉" w:date="2023-07-26T23:57:09Z">
        <w:r>
          <w:rPr>
            <w:rFonts w:hint="eastAsia"/>
            <w:color w:val="000000" w:themeColor="text1"/>
            <w:lang w:val="en-US" w:eastAsia="zh-CN"/>
          </w:rPr>
          <w:t>5</w:t>
        </w:r>
      </w:ins>
      <w:r>
        <w:rPr>
          <w:rFonts w:hint="eastAsia"/>
          <w:color w:val="000000" w:themeColor="text1"/>
        </w:rPr>
        <w:t>）所述</w:t>
      </w:r>
      <w:del w:id="66" w:author="欣冉" w:date="2023-07-26T09:40:13Z">
        <w:r>
          <w:rPr>
            <w:rFonts w:hint="eastAsia"/>
            <w:color w:val="000000" w:themeColor="text1"/>
          </w:rPr>
          <w:delText>对比学习模块</w:delText>
        </w:r>
      </w:del>
      <w:ins w:id="67" w:author="欣冉" w:date="2023-07-26T09:40:13Z">
        <w:r>
          <w:rPr>
            <w:rFonts w:hint="eastAsia"/>
            <w:color w:val="000000" w:themeColor="text1"/>
            <w:lang w:eastAsia="zh-CN"/>
          </w:rPr>
          <w:t>协作互补模块</w:t>
        </w:r>
      </w:ins>
      <w:r>
        <w:rPr>
          <w:rFonts w:hint="eastAsia"/>
          <w:color w:val="000000" w:themeColor="text1"/>
        </w:rPr>
        <w:t>用于在训练过程中实现特征分割模型和目标检测模块间的</w:t>
      </w:r>
      <w:del w:id="68" w:author="欣冉" w:date="2023-07-26T09:40:35Z">
        <w:r>
          <w:rPr>
            <w:rFonts w:hint="eastAsia"/>
            <w:color w:val="000000" w:themeColor="text1"/>
          </w:rPr>
          <w:delText>对比学习</w:delText>
        </w:r>
      </w:del>
      <w:ins w:id="69" w:author="欣冉" w:date="2023-07-26T09:40:35Z">
        <w:r>
          <w:rPr>
            <w:rFonts w:hint="eastAsia"/>
            <w:color w:val="000000" w:themeColor="text1"/>
            <w:lang w:eastAsia="zh-CN"/>
          </w:rPr>
          <w:t>协作互补</w:t>
        </w:r>
      </w:ins>
      <w:r>
        <w:rPr>
          <w:rFonts w:hint="eastAsia"/>
          <w:color w:val="000000" w:themeColor="text1"/>
        </w:rPr>
        <w:t>；所述</w:t>
      </w:r>
      <w:del w:id="70" w:author="欣冉" w:date="2023-07-26T09:40:14Z">
        <w:r>
          <w:rPr>
            <w:rFonts w:hint="eastAsia"/>
            <w:color w:val="000000" w:themeColor="text1"/>
          </w:rPr>
          <w:delText>对比学习模块</w:delText>
        </w:r>
      </w:del>
      <w:ins w:id="71" w:author="欣冉" w:date="2023-07-26T09:40:14Z">
        <w:r>
          <w:rPr>
            <w:rFonts w:hint="eastAsia"/>
            <w:color w:val="000000" w:themeColor="text1"/>
            <w:lang w:eastAsia="zh-CN"/>
          </w:rPr>
          <w:t>协作互补模块</w:t>
        </w:r>
      </w:ins>
      <w:r>
        <w:rPr>
          <w:rFonts w:hint="eastAsia"/>
          <w:color w:val="000000" w:themeColor="text1"/>
        </w:rPr>
        <w:t>的输入为得分向量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和分割图</w:t>
      </w:r>
      <w:r>
        <w:rPr>
          <w:rFonts w:hint="eastAsia"/>
          <w:i/>
          <w:color w:val="000000" w:themeColor="text1"/>
        </w:rPr>
        <w:t>S</w:t>
      </w:r>
      <w:r>
        <w:rPr>
          <w:rFonts w:hint="eastAsia"/>
          <w:color w:val="000000" w:themeColor="text1"/>
        </w:rPr>
        <w:t>，输出为分别发送给特征分割模型和目标检测模块的伪标签；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S4：设置不同阶段的优化函数，并采用训练集对网络模型的不同模块或模块的组合进行分阶段训练；</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S5：利用测试集对完成训练的网络模型进行测试，保留测试过程中满足评价指标的网络模型中</w:t>
      </w:r>
      <w:del w:id="72" w:author="欣冉" w:date="2023-07-26T23:59:46Z">
        <w:r>
          <w:rPr>
            <w:rFonts w:hint="eastAsia"/>
            <w:color w:val="000000" w:themeColor="text1"/>
          </w:rPr>
          <w:delText>的</w:delText>
        </w:r>
      </w:del>
      <w:r>
        <w:rPr>
          <w:rFonts w:hint="eastAsia"/>
          <w:color w:val="000000" w:themeColor="text1"/>
        </w:rPr>
        <w:t>特征</w:t>
      </w:r>
      <w:ins w:id="73" w:author="欣冉" w:date="2023-07-26T23:59:52Z">
        <w:r>
          <w:rPr>
            <w:rFonts w:hint="eastAsia"/>
            <w:color w:val="000000" w:themeColor="text1"/>
            <w:lang w:val="en-US" w:eastAsia="zh-CN"/>
          </w:rPr>
          <w:t>分割模块的</w:t>
        </w:r>
      </w:ins>
      <w:ins w:id="74" w:author="欣冉" w:date="2023-07-26T23:59:56Z">
        <w:r>
          <w:rPr>
            <w:rFonts w:hint="eastAsia"/>
            <w:color w:val="000000" w:themeColor="text1"/>
            <w:lang w:val="en-US" w:eastAsia="zh-CN"/>
          </w:rPr>
          <w:t>编码部分</w:t>
        </w:r>
      </w:ins>
      <w:del w:id="75" w:author="欣冉" w:date="2023-07-26T23:59:49Z">
        <w:r>
          <w:rPr>
            <w:rFonts w:hint="eastAsia"/>
            <w:color w:val="000000" w:themeColor="text1"/>
          </w:rPr>
          <w:delText>提</w:delText>
        </w:r>
      </w:del>
      <w:del w:id="76" w:author="欣冉" w:date="2023-07-26T23:59:48Z">
        <w:r>
          <w:rPr>
            <w:rFonts w:hint="eastAsia"/>
            <w:color w:val="000000" w:themeColor="text1"/>
          </w:rPr>
          <w:delText>取</w:delText>
        </w:r>
      </w:del>
      <w:del w:id="77" w:author="欣冉" w:date="2023-07-26T23:59:58Z">
        <w:r>
          <w:rPr>
            <w:rFonts w:hint="eastAsia"/>
            <w:color w:val="000000" w:themeColor="text1"/>
          </w:rPr>
          <w:delText>模块</w:delText>
        </w:r>
      </w:del>
      <w:r>
        <w:rPr>
          <w:rFonts w:hint="eastAsia"/>
          <w:color w:val="000000" w:themeColor="text1"/>
        </w:rPr>
        <w:t>、</w:t>
      </w:r>
      <w:del w:id="78" w:author="欣冉" w:date="2023-07-26T23:35:52Z">
        <w:r>
          <w:rPr>
            <w:rFonts w:hint="eastAsia"/>
            <w:color w:val="000000" w:themeColor="text1"/>
          </w:rPr>
          <w:delText>目标框</w:delText>
        </w:r>
      </w:del>
      <w:ins w:id="79" w:author="欣冉" w:date="2023-07-26T23:35:52Z">
        <w:r>
          <w:rPr>
            <w:rFonts w:hint="eastAsia"/>
            <w:color w:val="000000" w:themeColor="text1"/>
            <w:lang w:eastAsia="zh-CN"/>
          </w:rPr>
          <w:t>候选框</w:t>
        </w:r>
      </w:ins>
      <w:r>
        <w:rPr>
          <w:rFonts w:hint="eastAsia"/>
          <w:color w:val="000000" w:themeColor="text1"/>
        </w:rPr>
        <w:t>生成模块和目标检测模块的模型参数，构成肠息肉检测模型；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S6：利用上步骤得到的所述肠息肉检测模型对患者的医学图像进行检测，定位并分类其中包含的肠息肉。</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2.如权利要求1所述的</w:t>
      </w:r>
      <w:del w:id="80" w:author="欣冉" w:date="2023-07-26T09:38:51Z">
        <w:r>
          <w:rPr>
            <w:rFonts w:hint="eastAsia"/>
            <w:color w:val="000000" w:themeColor="text1"/>
          </w:rPr>
          <w:delText>基于对比学习</w:delText>
        </w:r>
      </w:del>
      <w:ins w:id="81" w:author="欣冉" w:date="2023-07-26T09:45:35Z">
        <w:r>
          <w:rPr>
            <w:rFonts w:hint="eastAsia"/>
            <w:color w:val="000000" w:themeColor="text1"/>
            <w:lang w:eastAsia="zh-CN"/>
          </w:rPr>
          <w:t>基于协作互补</w:t>
        </w:r>
      </w:ins>
      <w:r>
        <w:rPr>
          <w:rFonts w:hint="eastAsia"/>
          <w:color w:val="000000" w:themeColor="text1"/>
        </w:rPr>
        <w:t>的肠息肉检测方法，其特征在于：步骤S1中，每张</w:t>
      </w:r>
      <w:r>
        <w:rPr>
          <w:color w:val="000000" w:themeColor="text1"/>
          <w:szCs w:val="24"/>
        </w:rPr>
        <w:t>息肉图像的类别标签分为</w:t>
      </w:r>
      <w:r>
        <w:rPr>
          <w:rFonts w:hint="eastAsia"/>
          <w:color w:val="000000" w:themeColor="text1"/>
          <w:szCs w:val="24"/>
        </w:rPr>
        <w:t>A和H，A表示恶性的腺瘤性息肉，H表示良性的增生性息肉；</w:t>
      </w:r>
    </w:p>
    <w:p>
      <w:pPr>
        <w:pStyle w:val="14"/>
        <w:shd w:val="clear" w:color="auto" w:fill="FFFFFF"/>
        <w:spacing w:beforeAutospacing="0" w:afterAutospacing="0" w:line="360" w:lineRule="auto"/>
        <w:ind w:firstLine="480" w:firstLineChars="200"/>
        <w:rPr>
          <w:color w:val="000000" w:themeColor="text1"/>
          <w:szCs w:val="24"/>
        </w:rPr>
      </w:pPr>
      <w:r>
        <w:rPr>
          <w:color w:val="000000" w:themeColor="text1"/>
          <w:szCs w:val="24"/>
        </w:rPr>
        <w:t>步骤</w:t>
      </w:r>
      <w:r>
        <w:rPr>
          <w:rFonts w:hint="eastAsia"/>
          <w:color w:val="000000" w:themeColor="text1"/>
          <w:szCs w:val="24"/>
        </w:rPr>
        <w:t>S2中，所述原始数据集中的每张息肉图像均经水平翻转和竖直翻转得到2张扩充图像；各扩充图像与原图像的类别标签相同，且每三张关联图像在后续过程中将划分到同一个训练集或测试集中。</w:t>
      </w:r>
    </w:p>
    <w:p>
      <w:pPr>
        <w:spacing w:line="360" w:lineRule="auto"/>
        <w:ind w:firstLine="480" w:firstLineChars="200"/>
        <w:rPr>
          <w:color w:val="000000" w:themeColor="text1"/>
          <w:sz w:val="24"/>
          <w:szCs w:val="24"/>
        </w:rPr>
      </w:pPr>
      <w:r>
        <w:rPr>
          <w:rFonts w:hint="eastAsia"/>
          <w:color w:val="000000" w:themeColor="text1"/>
          <w:sz w:val="24"/>
          <w:szCs w:val="24"/>
        </w:rPr>
        <w:t>3.如权利要求1所述的</w:t>
      </w:r>
      <w:del w:id="82" w:author="欣冉" w:date="2023-07-26T09:38:51Z">
        <w:r>
          <w:rPr>
            <w:rFonts w:hint="eastAsia"/>
            <w:color w:val="000000" w:themeColor="text1"/>
            <w:sz w:val="24"/>
            <w:szCs w:val="24"/>
          </w:rPr>
          <w:delText>基于对比学习</w:delText>
        </w:r>
      </w:del>
      <w:ins w:id="83" w:author="欣冉" w:date="2023-07-26T09:45:36Z">
        <w:r>
          <w:rPr>
            <w:rFonts w:hint="eastAsia"/>
            <w:color w:val="000000" w:themeColor="text1"/>
            <w:sz w:val="24"/>
            <w:szCs w:val="24"/>
            <w:lang w:eastAsia="zh-CN"/>
          </w:rPr>
          <w:t>基于协作互补</w:t>
        </w:r>
      </w:ins>
      <w:r>
        <w:rPr>
          <w:rFonts w:hint="eastAsia"/>
          <w:color w:val="000000" w:themeColor="text1"/>
          <w:sz w:val="24"/>
          <w:szCs w:val="24"/>
        </w:rPr>
        <w:t>的肠息肉检测方法，其特征在于：</w:t>
      </w:r>
      <w:r>
        <w:rPr>
          <w:color w:val="000000" w:themeColor="text1"/>
          <w:sz w:val="24"/>
          <w:szCs w:val="24"/>
        </w:rPr>
        <w:t>步骤</w:t>
      </w:r>
      <w:r>
        <w:rPr>
          <w:rFonts w:hint="eastAsia"/>
          <w:color w:val="000000" w:themeColor="text1"/>
          <w:sz w:val="24"/>
          <w:szCs w:val="24"/>
        </w:rPr>
        <w:t>S4中，所述网络模型的训练过程包括如下的三个阶段：</w:t>
      </w:r>
    </w:p>
    <w:p>
      <w:pPr>
        <w:spacing w:line="360" w:lineRule="auto"/>
        <w:ind w:firstLine="480" w:firstLineChars="200"/>
        <w:rPr>
          <w:color w:val="000000" w:themeColor="text1"/>
          <w:sz w:val="24"/>
          <w:szCs w:val="24"/>
        </w:rPr>
      </w:pPr>
      <w:r>
        <w:rPr>
          <w:rFonts w:hint="eastAsia"/>
          <w:color w:val="000000" w:themeColor="text1"/>
          <w:sz w:val="24"/>
          <w:szCs w:val="24"/>
        </w:rPr>
        <w:t>一、将特征分类模块的输入设置为原始图像</w:t>
      </w:r>
      <w:r>
        <w:rPr>
          <w:rFonts w:hint="eastAsia"/>
          <w:i/>
          <w:color w:val="000000" w:themeColor="text1"/>
          <w:sz w:val="24"/>
          <w:szCs w:val="24"/>
        </w:rPr>
        <w:t>I</w:t>
      </w:r>
      <w:r>
        <w:rPr>
          <w:rFonts w:hint="eastAsia"/>
          <w:color w:val="000000" w:themeColor="text1"/>
          <w:sz w:val="24"/>
          <w:szCs w:val="24"/>
        </w:rPr>
        <w:t>；并采用训练集对特征分类模块进行单独训练；</w:t>
      </w:r>
    </w:p>
    <w:p>
      <w:pPr>
        <w:spacing w:line="360" w:lineRule="auto"/>
        <w:ind w:firstLine="480" w:firstLineChars="200"/>
        <w:rPr>
          <w:color w:val="000000" w:themeColor="text1"/>
          <w:sz w:val="24"/>
          <w:szCs w:val="24"/>
        </w:rPr>
      </w:pPr>
      <w:r>
        <w:rPr>
          <w:rFonts w:hint="eastAsia"/>
          <w:color w:val="000000" w:themeColor="text1"/>
          <w:sz w:val="24"/>
          <w:szCs w:val="24"/>
        </w:rPr>
        <w:t>二、将特征分类模块的输入设置为原始图像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的乘积；采用训练集对“</w:t>
      </w:r>
      <w:del w:id="84" w:author="欣冉" w:date="2023-07-27T00:03:45Z">
        <w:r>
          <w:rPr>
            <w:rFonts w:hint="eastAsia"/>
            <w:color w:val="000000" w:themeColor="text1"/>
            <w:sz w:val="24"/>
            <w:szCs w:val="24"/>
          </w:rPr>
          <w:delText>特提取模块+</w:delText>
        </w:r>
      </w:del>
      <w:r>
        <w:rPr>
          <w:rFonts w:hint="eastAsia"/>
          <w:color w:val="000000" w:themeColor="text1"/>
          <w:sz w:val="24"/>
          <w:szCs w:val="24"/>
        </w:rPr>
        <w:t>特征分割模块+特征分类模块”以及“</w:t>
      </w:r>
      <w:del w:id="85" w:author="欣冉" w:date="2023-07-27T00:03:58Z">
        <w:r>
          <w:rPr>
            <w:rFonts w:hint="default"/>
            <w:color w:val="000000" w:themeColor="text1"/>
            <w:sz w:val="24"/>
            <w:szCs w:val="24"/>
            <w:lang w:val="en-US"/>
          </w:rPr>
          <w:delText>特提取模块</w:delText>
        </w:r>
      </w:del>
      <w:ins w:id="86" w:author="欣冉" w:date="2023-07-27T00:04:00Z">
        <w:r>
          <w:rPr>
            <w:rFonts w:hint="eastAsia"/>
            <w:color w:val="000000" w:themeColor="text1"/>
            <w:sz w:val="24"/>
            <w:szCs w:val="24"/>
            <w:lang w:val="en-US" w:eastAsia="zh-CN"/>
          </w:rPr>
          <w:t>特征</w:t>
        </w:r>
      </w:ins>
      <w:ins w:id="87" w:author="欣冉" w:date="2023-07-27T00:04:01Z">
        <w:r>
          <w:rPr>
            <w:rFonts w:hint="eastAsia"/>
            <w:color w:val="000000" w:themeColor="text1"/>
            <w:sz w:val="24"/>
            <w:szCs w:val="24"/>
            <w:lang w:val="en-US" w:eastAsia="zh-CN"/>
          </w:rPr>
          <w:t>X</w:t>
        </w:r>
      </w:ins>
      <w:r>
        <w:rPr>
          <w:rFonts w:hint="eastAsia"/>
          <w:color w:val="000000" w:themeColor="text1"/>
          <w:sz w:val="24"/>
          <w:szCs w:val="24"/>
        </w:rPr>
        <w:t>+</w:t>
      </w:r>
      <w:del w:id="88" w:author="欣冉" w:date="2023-07-26T23:35:53Z">
        <w:r>
          <w:rPr>
            <w:rFonts w:hint="eastAsia"/>
            <w:color w:val="000000" w:themeColor="text1"/>
            <w:sz w:val="24"/>
            <w:szCs w:val="24"/>
          </w:rPr>
          <w:delText>目标框</w:delText>
        </w:r>
      </w:del>
      <w:ins w:id="89" w:author="欣冉" w:date="2023-07-26T23:35:53Z">
        <w:r>
          <w:rPr>
            <w:rFonts w:hint="eastAsia"/>
            <w:color w:val="000000" w:themeColor="text1"/>
            <w:sz w:val="24"/>
            <w:szCs w:val="24"/>
            <w:lang w:eastAsia="zh-CN"/>
          </w:rPr>
          <w:t>候选框</w:t>
        </w:r>
      </w:ins>
      <w:r>
        <w:rPr>
          <w:rFonts w:hint="eastAsia"/>
          <w:color w:val="000000" w:themeColor="text1"/>
          <w:sz w:val="24"/>
          <w:szCs w:val="24"/>
        </w:rPr>
        <w:t>生成模块+目标检测模块”并行进行同步训练；以完成特征分割模块和目标检测模块的单独训练；</w:t>
      </w:r>
    </w:p>
    <w:p>
      <w:pPr>
        <w:spacing w:line="360" w:lineRule="auto"/>
        <w:ind w:firstLine="480" w:firstLineChars="200"/>
        <w:rPr>
          <w:color w:val="000000" w:themeColor="text1"/>
          <w:szCs w:val="24"/>
        </w:rPr>
      </w:pPr>
      <w:r>
        <w:rPr>
          <w:rFonts w:hint="eastAsia"/>
          <w:color w:val="000000" w:themeColor="text1"/>
          <w:sz w:val="24"/>
          <w:szCs w:val="24"/>
        </w:rPr>
        <w:t>三、将特征分类模块的输入设置为原始图像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的乘积；采用训练集对包含</w:t>
      </w:r>
      <w:del w:id="90" w:author="欣冉" w:date="2023-07-27T00:04:34Z">
        <w:r>
          <w:rPr>
            <w:rFonts w:hint="eastAsia"/>
            <w:color w:val="000000" w:themeColor="text1"/>
            <w:sz w:val="24"/>
            <w:szCs w:val="24"/>
          </w:rPr>
          <w:delText>特征提取模块、</w:delText>
        </w:r>
      </w:del>
      <w:del w:id="91" w:author="欣冉" w:date="2023-07-26T23:35:53Z">
        <w:r>
          <w:rPr>
            <w:rFonts w:hint="eastAsia"/>
            <w:color w:val="000000" w:themeColor="text1"/>
            <w:sz w:val="24"/>
            <w:szCs w:val="24"/>
          </w:rPr>
          <w:delText>目标框</w:delText>
        </w:r>
      </w:del>
      <w:ins w:id="92" w:author="欣冉" w:date="2023-07-26T23:35:53Z">
        <w:r>
          <w:rPr>
            <w:rFonts w:hint="eastAsia"/>
            <w:color w:val="000000" w:themeColor="text1"/>
            <w:sz w:val="24"/>
            <w:szCs w:val="24"/>
            <w:lang w:eastAsia="zh-CN"/>
          </w:rPr>
          <w:t>候选框</w:t>
        </w:r>
      </w:ins>
      <w:r>
        <w:rPr>
          <w:rFonts w:hint="eastAsia"/>
          <w:color w:val="000000" w:themeColor="text1"/>
          <w:sz w:val="24"/>
          <w:szCs w:val="24"/>
        </w:rPr>
        <w:t>生成模块、特征分割模块、特征分类模块、目标检测模块和</w:t>
      </w:r>
      <w:del w:id="93" w:author="欣冉" w:date="2023-07-26T09:40:14Z">
        <w:r>
          <w:rPr>
            <w:rFonts w:hint="eastAsia"/>
            <w:color w:val="000000" w:themeColor="text1"/>
            <w:sz w:val="24"/>
            <w:szCs w:val="24"/>
          </w:rPr>
          <w:delText>对比学习模块</w:delText>
        </w:r>
      </w:del>
      <w:ins w:id="94" w:author="欣冉" w:date="2023-07-26T09:40:14Z">
        <w:r>
          <w:rPr>
            <w:rFonts w:hint="eastAsia"/>
            <w:color w:val="000000" w:themeColor="text1"/>
            <w:sz w:val="24"/>
            <w:szCs w:val="24"/>
            <w:lang w:eastAsia="zh-CN"/>
          </w:rPr>
          <w:t>协作互补模块</w:t>
        </w:r>
      </w:ins>
      <w:r>
        <w:rPr>
          <w:rFonts w:hint="eastAsia"/>
          <w:color w:val="000000" w:themeColor="text1"/>
          <w:sz w:val="24"/>
          <w:szCs w:val="24"/>
        </w:rPr>
        <w:t>的网络模型进行联合训练。</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4.如权利要求3所述的</w:t>
      </w:r>
      <w:del w:id="95" w:author="欣冉" w:date="2023-07-26T09:38:52Z">
        <w:r>
          <w:rPr>
            <w:rFonts w:hint="eastAsia"/>
            <w:color w:val="000000" w:themeColor="text1"/>
          </w:rPr>
          <w:delText>基于对比学习</w:delText>
        </w:r>
      </w:del>
      <w:ins w:id="96" w:author="欣冉" w:date="2023-07-26T09:45:39Z">
        <w:r>
          <w:rPr>
            <w:rFonts w:hint="eastAsia"/>
            <w:color w:val="000000" w:themeColor="text1"/>
            <w:lang w:eastAsia="zh-CN"/>
          </w:rPr>
          <w:t>基于协作互补</w:t>
        </w:r>
      </w:ins>
      <w:r>
        <w:rPr>
          <w:rFonts w:hint="eastAsia"/>
          <w:color w:val="000000" w:themeColor="text1"/>
        </w:rPr>
        <w:t>的肠息肉检测方法，其特征在于：在</w:t>
      </w:r>
      <w:r>
        <w:rPr>
          <w:color w:val="000000" w:themeColor="text1"/>
          <w:szCs w:val="24"/>
        </w:rPr>
        <w:t>步骤</w:t>
      </w:r>
      <w:r>
        <w:rPr>
          <w:rFonts w:hint="eastAsia"/>
          <w:color w:val="000000" w:themeColor="text1"/>
          <w:szCs w:val="24"/>
        </w:rPr>
        <w:t>S4第一阶段的特征分类模块的单独训练过程中，将特征分类模块的损失函数</w:t>
      </w:r>
      <w:r>
        <w:rPr>
          <w:color w:val="000000" w:themeColor="text1"/>
          <w:position w:val="-4"/>
        </w:rPr>
        <w:object>
          <v:shape id="_x0000_i1026" o:spt="75" type="#_x0000_t75" style="height:15pt;width:15pt;" o:ole="t" filled="f" o:preferrelative="t" stroked="f" coordsize="21600,21600">
            <v:path/>
            <v:fill on="f" focussize="0,0"/>
            <v:stroke on="f" joinstyle="miter"/>
            <v:imagedata r:id="rId8" o:title=""/>
            <o:lock v:ext="edit" aspectratio="t"/>
            <w10:wrap type="none"/>
            <w10:anchorlock/>
          </v:shape>
          <o:OLEObject Type="Embed" ProgID="Equation.DSMT4" ShapeID="_x0000_i1026" DrawAspect="Content" ObjectID="_1468075726" r:id="rId7">
            <o:LockedField>false</o:LockedField>
          </o:OLEObject>
        </w:object>
      </w:r>
      <w:r>
        <w:rPr>
          <w:rFonts w:hint="eastAsia"/>
          <w:color w:val="000000" w:themeColor="text1"/>
          <w:szCs w:val="24"/>
        </w:rPr>
        <w:t>设置</w:t>
      </w:r>
      <w:r>
        <w:rPr>
          <w:rFonts w:hint="eastAsia"/>
          <w:color w:val="000000" w:themeColor="text1"/>
        </w:rPr>
        <w:t>如下</w:t>
      </w:r>
      <w:r>
        <w:rPr>
          <w:rFonts w:hint="eastAsia"/>
          <w:color w:val="000000" w:themeColor="text1"/>
          <w:szCs w:val="24"/>
        </w:rPr>
        <w:t>：</w:t>
      </w:r>
    </w:p>
    <w:p>
      <w:pPr>
        <w:spacing w:line="360" w:lineRule="auto"/>
        <w:ind w:firstLine="480" w:firstLineChars="200"/>
        <w:jc w:val="center"/>
        <w:rPr>
          <w:color w:val="000000" w:themeColor="text1"/>
          <w:sz w:val="24"/>
        </w:rPr>
      </w:pPr>
      <w:r>
        <w:rPr>
          <w:color w:val="000000" w:themeColor="text1"/>
          <w:position w:val="-12"/>
          <w:sz w:val="24"/>
        </w:rPr>
        <w:object>
          <v:shape id="_x0000_i1027" o:spt="75" type="#_x0000_t75" style="height:18.75pt;width:102.75pt;" o:ole="t" filled="f" o:preferrelative="t" stroked="f" coordsize="21600,21600">
            <v:path/>
            <v:fill on="f" focussize="0,0"/>
            <v:stroke on="f" joinstyle="miter"/>
            <v:imagedata r:id="rId10" o:title=""/>
            <o:lock v:ext="edit" aspectratio="t"/>
            <w10:wrap type="none"/>
            <w10:anchorlock/>
          </v:shape>
          <o:OLEObject Type="Embed" ProgID="Equation.DSMT4" ShapeID="_x0000_i1027" DrawAspect="Content" ObjectID="_1468075727" r:id="rId9">
            <o:LockedField>false</o:LockedField>
          </o:OLEObject>
        </w:object>
      </w:r>
    </w:p>
    <w:p>
      <w:pPr>
        <w:spacing w:line="360" w:lineRule="auto"/>
        <w:ind w:firstLine="480" w:firstLineChars="200"/>
        <w:rPr>
          <w:color w:val="000000" w:themeColor="text1"/>
          <w:sz w:val="24"/>
          <w:szCs w:val="24"/>
        </w:rPr>
      </w:pPr>
      <w:r>
        <w:rPr>
          <w:rFonts w:hint="eastAsia"/>
          <w:color w:val="000000" w:themeColor="text1"/>
          <w:sz w:val="24"/>
          <w:szCs w:val="24"/>
        </w:rPr>
        <w:t>上式中，</w:t>
      </w:r>
      <w:r>
        <w:rPr>
          <w:color w:val="000000" w:themeColor="text1"/>
          <w:position w:val="-12"/>
          <w:sz w:val="24"/>
          <w:szCs w:val="24"/>
        </w:rPr>
        <w:object>
          <v:shape id="_x0000_i1028" o:spt="75" type="#_x0000_t75" style="height:18pt;width:24pt;" o:ole="t" filled="f" o:preferrelative="t" stroked="f" coordsize="21600,21600">
            <v:path/>
            <v:fill on="f" focussize="0,0"/>
            <v:stroke on="f" joinstyle="miter"/>
            <v:imagedata r:id="rId12" o:title=""/>
            <o:lock v:ext="edit" aspectratio="t"/>
            <w10:wrap type="none"/>
            <w10:anchorlock/>
          </v:shape>
          <o:OLEObject Type="Embed" ProgID="Equation.DSMT4" ShapeID="_x0000_i1028" DrawAspect="Content" ObjectID="_1468075728" r:id="rId11">
            <o:LockedField>false</o:LockedField>
          </o:OLEObject>
        </w:object>
      </w:r>
      <w:r>
        <w:rPr>
          <w:rFonts w:hint="eastAsia"/>
          <w:color w:val="000000" w:themeColor="text1"/>
          <w:sz w:val="24"/>
          <w:szCs w:val="24"/>
        </w:rPr>
        <w:t>表示标准二进制交叉熵损失；函数</w:t>
      </w:r>
      <w:r>
        <w:rPr>
          <w:color w:val="000000" w:themeColor="text1"/>
          <w:position w:val="-10"/>
          <w:sz w:val="24"/>
          <w:szCs w:val="24"/>
        </w:rPr>
        <w:object>
          <v:shape id="_x0000_i1029" o:spt="75" type="#_x0000_t75" style="height:18pt;width:33.75pt;" o:ole="t" filled="f" o:preferrelative="t" stroked="f" coordsize="21600,21600">
            <v:path/>
            <v:fill on="f" focussize="0,0"/>
            <v:stroke on="f" joinstyle="miter"/>
            <v:imagedata r:id="rId14" o:title=""/>
            <o:lock v:ext="edit" aspectratio="t"/>
            <w10:wrap type="none"/>
            <w10:anchorlock/>
          </v:shape>
          <o:OLEObject Type="Embed" ProgID="Equation.DSMT4" ShapeID="_x0000_i1029" DrawAspect="Content" ObjectID="_1468075729" r:id="rId13">
            <o:LockedField>false</o:LockedField>
          </o:OLEObject>
        </w:object>
      </w:r>
      <w:r>
        <w:rPr>
          <w:rFonts w:hint="eastAsia"/>
          <w:color w:val="000000" w:themeColor="text1"/>
          <w:sz w:val="24"/>
          <w:szCs w:val="24"/>
        </w:rPr>
        <w:t>表示特征分类模块的分类结果，</w:t>
      </w:r>
      <w:r>
        <w:rPr>
          <w:rFonts w:hint="eastAsia"/>
          <w:i/>
          <w:color w:val="000000" w:themeColor="text1"/>
          <w:sz w:val="24"/>
          <w:szCs w:val="24"/>
        </w:rPr>
        <w:t>y</w:t>
      </w:r>
      <w:r>
        <w:rPr>
          <w:rFonts w:hint="eastAsia"/>
          <w:color w:val="000000" w:themeColor="text1"/>
          <w:sz w:val="24"/>
          <w:szCs w:val="24"/>
        </w:rPr>
        <w:t>表示原始图像</w:t>
      </w:r>
      <w:r>
        <w:rPr>
          <w:rFonts w:hint="eastAsia"/>
          <w:i/>
          <w:color w:val="000000" w:themeColor="text1"/>
          <w:sz w:val="24"/>
          <w:szCs w:val="24"/>
        </w:rPr>
        <w:t>I</w:t>
      </w:r>
      <w:r>
        <w:rPr>
          <w:rFonts w:hint="eastAsia"/>
          <w:color w:val="000000" w:themeColor="text1"/>
          <w:sz w:val="24"/>
          <w:szCs w:val="24"/>
        </w:rPr>
        <w:t>的类别标签。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5.如权利要求4所述的</w:t>
      </w:r>
      <w:del w:id="97" w:author="欣冉" w:date="2023-07-26T09:38:53Z">
        <w:r>
          <w:rPr>
            <w:rFonts w:hint="eastAsia"/>
            <w:color w:val="000000" w:themeColor="text1"/>
          </w:rPr>
          <w:delText>基于对比学习</w:delText>
        </w:r>
      </w:del>
      <w:ins w:id="98" w:author="欣冉" w:date="2023-07-26T09:45:40Z">
        <w:r>
          <w:rPr>
            <w:rFonts w:hint="eastAsia"/>
            <w:color w:val="000000" w:themeColor="text1"/>
            <w:lang w:eastAsia="zh-CN"/>
          </w:rPr>
          <w:t>基于协作互补</w:t>
        </w:r>
      </w:ins>
      <w:r>
        <w:rPr>
          <w:rFonts w:hint="eastAsia"/>
          <w:color w:val="000000" w:themeColor="text1"/>
        </w:rPr>
        <w:t>的肠息肉检测方法，其特征在于：</w:t>
      </w:r>
    </w:p>
    <w:p>
      <w:pPr>
        <w:spacing w:line="360" w:lineRule="auto"/>
        <w:ind w:firstLine="480" w:firstLineChars="200"/>
        <w:rPr>
          <w:color w:val="000000" w:themeColor="text1"/>
          <w:sz w:val="24"/>
        </w:rPr>
      </w:pPr>
      <w:r>
        <w:rPr>
          <w:color w:val="000000" w:themeColor="text1"/>
          <w:sz w:val="24"/>
        </w:rPr>
        <w:t>在第二阶段</w:t>
      </w:r>
      <w:r>
        <w:rPr>
          <w:rFonts w:hint="eastAsia"/>
          <w:color w:val="000000" w:themeColor="text1"/>
          <w:sz w:val="24"/>
        </w:rPr>
        <w:t>特征</w:t>
      </w:r>
      <w:r>
        <w:rPr>
          <w:color w:val="000000" w:themeColor="text1"/>
          <w:sz w:val="24"/>
        </w:rPr>
        <w:t>分割模块的单独训练过程中，由</w:t>
      </w:r>
      <w:r>
        <w:rPr>
          <w:rFonts w:hint="eastAsia"/>
          <w:color w:val="000000" w:themeColor="text1"/>
          <w:sz w:val="24"/>
          <w:szCs w:val="24"/>
        </w:rPr>
        <w:t>特征分割模块充当生成器，特征分类模块充当鉴别器，构成生成对抗网络；</w:t>
      </w:r>
      <w:r>
        <w:rPr>
          <w:rFonts w:hint="eastAsia"/>
          <w:color w:val="000000" w:themeColor="text1"/>
          <w:sz w:val="24"/>
        </w:rPr>
        <w:t>先固定鉴别器，以第一损失函数</w:t>
      </w:r>
      <w:r>
        <w:rPr>
          <w:color w:val="000000" w:themeColor="text1"/>
          <w:position w:val="-4"/>
        </w:rPr>
        <w:object>
          <v:shape id="_x0000_i1030" o:spt="75" type="#_x0000_t75" style="height:15pt;width:14.25pt;" o:ole="t" filled="f" o:preferrelative="t" stroked="f" coordsize="21600,21600">
            <v:path/>
            <v:fill on="f" focussize="0,0"/>
            <v:stroke on="f" joinstyle="miter"/>
            <v:imagedata r:id="rId16" o:title=""/>
            <o:lock v:ext="edit" aspectratio="t"/>
            <w10:wrap type="none"/>
            <w10:anchorlock/>
          </v:shape>
          <o:OLEObject Type="Embed" ProgID="Equation.DSMT4" ShapeID="_x0000_i1030" DrawAspect="Content" ObjectID="_1468075730" r:id="rId15">
            <o:LockedField>false</o:LockedField>
          </o:OLEObject>
        </w:object>
      </w:r>
      <w:r>
        <w:rPr>
          <w:rFonts w:hint="eastAsia"/>
          <w:color w:val="000000" w:themeColor="text1"/>
          <w:sz w:val="24"/>
        </w:rPr>
        <w:t>训练生成器，再固定生成器，以第二损失函数</w:t>
      </w:r>
      <w:r>
        <w:rPr>
          <w:color w:val="000000" w:themeColor="text1"/>
          <w:position w:val="-12"/>
        </w:rPr>
        <w:object>
          <v:shape id="_x0000_i1031" o:spt="75" type="#_x0000_t75" style="height:18.75pt;width:18.75pt;" o:ole="t" filled="f" o:preferrelative="t" stroked="f" coordsize="21600,21600">
            <v:path/>
            <v:fill on="f" focussize="0,0"/>
            <v:stroke on="f" joinstyle="miter"/>
            <v:imagedata r:id="rId18" o:title=""/>
            <o:lock v:ext="edit" aspectratio="t"/>
            <w10:wrap type="none"/>
            <w10:anchorlock/>
          </v:shape>
          <o:OLEObject Type="Embed" ProgID="Equation.DSMT4" ShapeID="_x0000_i1031" DrawAspect="Content" ObjectID="_1468075731" r:id="rId17">
            <o:LockedField>false</o:LockedField>
          </o:OLEObject>
        </w:object>
      </w:r>
      <w:r>
        <w:rPr>
          <w:rFonts w:hint="eastAsia"/>
          <w:color w:val="000000" w:themeColor="text1"/>
          <w:sz w:val="24"/>
        </w:rPr>
        <w:t>训练鉴别器；</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所述第一损失函数</w:t>
      </w:r>
      <w:r>
        <w:rPr>
          <w:color w:val="000000" w:themeColor="text1"/>
          <w:position w:val="-4"/>
        </w:rPr>
        <w:object>
          <v:shape id="_x0000_i1032" o:spt="75" type="#_x0000_t75" style="height:15pt;width:14.25pt;" o:ole="t" filled="f" o:preferrelative="t" stroked="f" coordsize="21600,21600">
            <v:path/>
            <v:fill on="f" focussize="0,0"/>
            <v:stroke on="f" joinstyle="miter"/>
            <v:imagedata r:id="rId16" o:title=""/>
            <o:lock v:ext="edit" aspectratio="t"/>
            <w10:wrap type="none"/>
            <w10:anchorlock/>
          </v:shape>
          <o:OLEObject Type="Embed" ProgID="Equation.DSMT4" ShapeID="_x0000_i1032" DrawAspect="Content" ObjectID="_1468075732" r:id="rId19">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540" w:firstLineChars="200"/>
        <w:jc w:val="center"/>
        <w:rPr>
          <w:color w:val="000000" w:themeColor="text1"/>
          <w:szCs w:val="24"/>
        </w:rPr>
      </w:pPr>
      <w:r>
        <w:rPr>
          <w:color w:val="000000" w:themeColor="text1"/>
          <w:spacing w:val="15"/>
          <w:position w:val="-30"/>
        </w:rPr>
        <w:object>
          <v:shape id="_x0000_i1033" o:spt="75" type="#_x0000_t75" style="height:42pt;width:238.5pt;" o:ole="t" filled="f" o:preferrelative="t" stroked="f" coordsize="21600,21600">
            <v:path/>
            <v:fill on="f" focussize="0,0"/>
            <v:stroke on="f" joinstyle="miter"/>
            <v:imagedata r:id="rId21" o:title=""/>
            <o:lock v:ext="edit" aspectratio="t"/>
            <w10:wrap type="none"/>
            <w10:anchorlock/>
          </v:shape>
          <o:OLEObject Type="Embed" ProgID="Equation.DSMT4" ShapeID="_x0000_i1033" DrawAspect="Content" ObjectID="_1468075733" r:id="rId20">
            <o:LockedField>false</o:LockedField>
          </o:OLEObject>
        </w:object>
      </w:r>
    </w:p>
    <w:p>
      <w:pPr>
        <w:spacing w:line="360" w:lineRule="auto"/>
        <w:ind w:firstLine="480" w:firstLineChars="200"/>
        <w:rPr>
          <w:color w:val="000000" w:themeColor="text1"/>
          <w:spacing w:val="15"/>
          <w:sz w:val="24"/>
          <w:szCs w:val="24"/>
        </w:rPr>
      </w:pPr>
      <w:r>
        <w:rPr>
          <w:rFonts w:hint="eastAsia"/>
          <w:color w:val="000000" w:themeColor="text1"/>
          <w:sz w:val="24"/>
          <w:szCs w:val="24"/>
        </w:rPr>
        <w:t>上式中，</w:t>
      </w:r>
      <w:r>
        <w:rPr>
          <w:rFonts w:hint="eastAsia"/>
          <w:i/>
          <w:color w:val="000000" w:themeColor="text1"/>
          <w:sz w:val="24"/>
          <w:szCs w:val="24"/>
        </w:rPr>
        <w:t>c</w:t>
      </w:r>
      <w:r>
        <w:rPr>
          <w:rFonts w:hint="eastAsia"/>
          <w:color w:val="000000" w:themeColor="text1"/>
          <w:sz w:val="24"/>
          <w:szCs w:val="24"/>
        </w:rPr>
        <w:t>表示图像的通道；</w:t>
      </w:r>
      <w:r>
        <w:rPr>
          <w:color w:val="000000" w:themeColor="text1"/>
          <w:position w:val="-12"/>
          <w:sz w:val="24"/>
          <w:szCs w:val="24"/>
        </w:rPr>
        <w:object>
          <v:shape id="_x0000_i1034" o:spt="75" type="#_x0000_t75" style="height:18.75pt;width:20.25pt;" o:ole="t" filled="f" o:preferrelative="t" stroked="f" coordsize="21600,21600">
            <v:path/>
            <v:fill on="f" focussize="0,0"/>
            <v:stroke on="f" joinstyle="miter"/>
            <v:imagedata r:id="rId23" o:title=""/>
            <o:lock v:ext="edit" aspectratio="t"/>
            <w10:wrap type="none"/>
            <w10:anchorlock/>
          </v:shape>
          <o:OLEObject Type="Embed" ProgID="Equation.DSMT4" ShapeID="_x0000_i1034" DrawAspect="Content" ObjectID="_1468075734" r:id="rId22">
            <o:LockedField>false</o:LockedField>
          </o:OLEObject>
        </w:object>
      </w:r>
      <w:r>
        <w:rPr>
          <w:color w:val="000000" w:themeColor="text1"/>
          <w:sz w:val="24"/>
          <w:szCs w:val="24"/>
        </w:rPr>
        <w:t>和</w:t>
      </w:r>
      <w:r>
        <w:rPr>
          <w:color w:val="000000" w:themeColor="text1"/>
          <w:position w:val="-12"/>
          <w:sz w:val="24"/>
          <w:szCs w:val="24"/>
        </w:rPr>
        <w:object>
          <v:shape id="_x0000_i1035" o:spt="75" type="#_x0000_t75" style="height:18.75pt;width:18pt;" o:ole="t" filled="f" o:preferrelative="t" stroked="f" coordsize="21600,21600">
            <v:path/>
            <v:fill on="f" focussize="0,0"/>
            <v:stroke on="f" joinstyle="miter"/>
            <v:imagedata r:id="rId25" o:title=""/>
            <o:lock v:ext="edit" aspectratio="t"/>
            <w10:wrap type="none"/>
            <w10:anchorlock/>
          </v:shape>
          <o:OLEObject Type="Embed" ProgID="Equation.DSMT4" ShapeID="_x0000_i1035" DrawAspect="Content" ObjectID="_1468075735" r:id="rId24">
            <o:LockedField>false</o:LockedField>
          </o:OLEObject>
        </w:object>
      </w:r>
      <w:r>
        <w:rPr>
          <w:color w:val="000000" w:themeColor="text1"/>
          <w:sz w:val="24"/>
          <w:szCs w:val="24"/>
        </w:rPr>
        <w:t>为预设的平衡因子</w:t>
      </w:r>
      <w:r>
        <w:rPr>
          <w:rFonts w:hint="eastAsia"/>
          <w:color w:val="000000" w:themeColor="text1"/>
          <w:sz w:val="24"/>
          <w:szCs w:val="24"/>
        </w:rPr>
        <w:t>；</w:t>
      </w:r>
      <w:r>
        <w:rPr>
          <w:color w:val="000000" w:themeColor="text1"/>
          <w:spacing w:val="15"/>
          <w:position w:val="-12"/>
          <w:sz w:val="24"/>
          <w:szCs w:val="24"/>
        </w:rPr>
        <w:object>
          <v:shape id="_x0000_i1036" o:spt="75" type="#_x0000_t75" style="height:18.75pt;width:39.75pt;" o:ole="t" filled="f" o:preferrelative="t" stroked="f" coordsize="21600,21600">
            <v:path/>
            <v:fill on="f" focussize="0,0"/>
            <v:stroke on="f" joinstyle="miter"/>
            <v:imagedata r:id="rId27" o:title=""/>
            <o:lock v:ext="edit" aspectratio="t"/>
            <w10:wrap type="none"/>
            <w10:anchorlock/>
          </v:shape>
          <o:OLEObject Type="Embed" ProgID="Equation.3" ShapeID="_x0000_i1036" DrawAspect="Content" ObjectID="_1468075736" r:id="rId26">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个通道的对抗性分类损失</w:t>
      </w:r>
      <w:r>
        <w:rPr>
          <w:rFonts w:hint="eastAsia"/>
          <w:color w:val="000000" w:themeColor="text1"/>
          <w:spacing w:val="15"/>
          <w:sz w:val="24"/>
          <w:szCs w:val="24"/>
        </w:rPr>
        <w:t>；</w:t>
      </w:r>
      <w:r>
        <w:rPr>
          <w:color w:val="000000" w:themeColor="text1"/>
          <w:spacing w:val="15"/>
          <w:position w:val="-12"/>
          <w:sz w:val="24"/>
          <w:szCs w:val="24"/>
        </w:rPr>
        <w:object>
          <v:shape id="_x0000_i1037" o:spt="75" type="#_x0000_t75" style="height:18.75pt;width:36.75pt;" o:ole="t" filled="f" o:preferrelative="t" stroked="f" coordsize="21600,21600">
            <v:path/>
            <v:fill on="f" focussize="0,0"/>
            <v:stroke on="f" joinstyle="miter"/>
            <v:imagedata r:id="rId29" o:title=""/>
            <o:lock v:ext="edit" aspectratio="t"/>
            <w10:wrap type="none"/>
            <w10:anchorlock/>
          </v:shape>
          <o:OLEObject Type="Embed" ProgID="Equation.3" ShapeID="_x0000_i1037" DrawAspect="Content" ObjectID="_1468075737" r:id="rId28">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w:t>
      </w:r>
      <w:r>
        <w:rPr>
          <w:rFonts w:hint="eastAsia"/>
          <w:color w:val="000000" w:themeColor="text1"/>
          <w:spacing w:val="15"/>
          <w:sz w:val="24"/>
          <w:szCs w:val="24"/>
        </w:rPr>
        <w:t>生成性</w:t>
      </w:r>
      <w:r>
        <w:rPr>
          <w:color w:val="000000" w:themeColor="text1"/>
          <w:spacing w:val="15"/>
          <w:sz w:val="24"/>
          <w:szCs w:val="24"/>
        </w:rPr>
        <w:t>分类损失；</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所述第二损失函数</w:t>
      </w:r>
      <w:r>
        <w:rPr>
          <w:color w:val="000000" w:themeColor="text1"/>
          <w:position w:val="-12"/>
        </w:rPr>
        <w:object>
          <v:shape id="_x0000_i1038" o:spt="75" type="#_x0000_t75" style="height:18.75pt;width:18.75pt;" o:ole="t" filled="f" o:preferrelative="t" stroked="f" coordsize="21600,21600">
            <v:path/>
            <v:fill on="f" focussize="0,0"/>
            <v:stroke on="f" joinstyle="miter"/>
            <v:imagedata r:id="rId31" o:title=""/>
            <o:lock v:ext="edit" aspectratio="t"/>
            <w10:wrap type="none"/>
            <w10:anchorlock/>
          </v:shape>
          <o:OLEObject Type="Embed" ProgID="Equation.DSMT4" ShapeID="_x0000_i1038" DrawAspect="Content" ObjectID="_1468075738" r:id="rId30">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30"/>
        </w:rPr>
        <w:object>
          <v:shape id="_x0000_i1039" o:spt="75" type="#_x0000_t75" style="height:27.75pt;width:191.25pt;" o:ole="t" filled="f" o:preferrelative="t" stroked="f" coordsize="21600,21600">
            <v:path/>
            <v:fill on="f" focussize="0,0"/>
            <v:stroke on="f" joinstyle="miter"/>
            <v:imagedata r:id="rId33" o:title=""/>
            <o:lock v:ext="edit" aspectratio="t"/>
            <w10:wrap type="none"/>
            <w10:anchorlock/>
          </v:shape>
          <o:OLEObject Type="Embed" ProgID="Equation.DSMT4" ShapeID="_x0000_i1039" DrawAspect="Content" ObjectID="_1468075739" r:id="rId32">
            <o:LockedField>false</o:LockedField>
          </o:OLEObject>
        </w:object>
      </w:r>
      <w:r>
        <w:rPr>
          <w:color w:val="000000" w:themeColor="text1"/>
        </w:rPr>
        <w:t>；</w:t>
      </w:r>
    </w:p>
    <w:p>
      <w:pPr>
        <w:pStyle w:val="14"/>
        <w:shd w:val="clear" w:color="auto" w:fill="FFFFFF"/>
        <w:spacing w:beforeAutospacing="0" w:afterAutospacing="0" w:line="360" w:lineRule="auto"/>
        <w:ind w:firstLine="540" w:firstLineChars="200"/>
        <w:rPr>
          <w:color w:val="000000" w:themeColor="text1"/>
          <w:spacing w:val="15"/>
        </w:rPr>
      </w:pPr>
      <w:r>
        <w:rPr>
          <w:color w:val="000000" w:themeColor="text1"/>
          <w:spacing w:val="15"/>
        </w:rPr>
        <w:t>上式中，</w:t>
      </w:r>
      <w:r>
        <w:rPr>
          <w:color w:val="000000" w:themeColor="text1"/>
          <w:position w:val="-12"/>
        </w:rPr>
        <w:object>
          <v:shape id="_x0000_i1040" o:spt="75" type="#_x0000_t75" style="height:18.75pt;width:39pt;" o:ole="t" filled="f" o:preferrelative="t" stroked="f" coordsize="21600,21600">
            <v:path/>
            <v:fill on="f" focussize="0,0"/>
            <v:stroke on="f" joinstyle="miter"/>
            <v:imagedata r:id="rId35" o:title=""/>
            <o:lock v:ext="edit" aspectratio="t"/>
            <w10:wrap type="none"/>
            <w10:anchorlock/>
          </v:shape>
          <o:OLEObject Type="Embed" ProgID="Equation.DSMT4" ShapeID="_x0000_i1040" DrawAspect="Content" ObjectID="_1468075740" r:id="rId34">
            <o:LockedField>false</o:LockedField>
          </o:OLEObject>
        </w:object>
      </w:r>
      <w:r>
        <w:rPr>
          <w:color w:val="000000" w:themeColor="text1"/>
          <w:spacing w:val="15"/>
        </w:rPr>
        <w:t>表示</w:t>
      </w:r>
      <w:r>
        <w:rPr>
          <w:rFonts w:hint="eastAsia"/>
          <w:color w:val="000000" w:themeColor="text1"/>
          <w:spacing w:val="15"/>
        </w:rPr>
        <w:t>鉴别器在</w:t>
      </w:r>
      <w:r>
        <w:rPr>
          <w:color w:val="000000" w:themeColor="text1"/>
          <w:spacing w:val="15"/>
          <w:szCs w:val="24"/>
        </w:rPr>
        <w:t>第</w:t>
      </w:r>
      <w:r>
        <w:rPr>
          <w:i/>
          <w:color w:val="000000" w:themeColor="text1"/>
          <w:spacing w:val="15"/>
          <w:szCs w:val="24"/>
        </w:rPr>
        <w:t>c</w:t>
      </w:r>
      <w:r>
        <w:rPr>
          <w:color w:val="000000" w:themeColor="text1"/>
          <w:spacing w:val="15"/>
          <w:szCs w:val="24"/>
        </w:rPr>
        <w:t>个通道的</w:t>
      </w:r>
      <w:r>
        <w:rPr>
          <w:color w:val="000000" w:themeColor="text1"/>
          <w:spacing w:val="15"/>
        </w:rPr>
        <w:t>对抗性损失</w:t>
      </w:r>
      <w:r>
        <w:rPr>
          <w:rFonts w:hint="eastAsia"/>
          <w:color w:val="000000" w:themeColor="text1"/>
          <w:spacing w:val="15"/>
        </w:rPr>
        <w:t>；</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在第二阶段</w:t>
      </w:r>
      <w:r>
        <w:rPr>
          <w:rFonts w:hint="eastAsia"/>
          <w:color w:val="000000" w:themeColor="text1"/>
        </w:rPr>
        <w:t>目标检测</w:t>
      </w:r>
      <w:r>
        <w:rPr>
          <w:color w:val="000000" w:themeColor="text1"/>
        </w:rPr>
        <w:t>模块的单独训练过程中，目标检测模块的损失函数设置如下：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6"/>
        </w:rPr>
        <w:object>
          <v:shape id="_x0000_i1041" o:spt="75" type="#_x0000_t75" style="height:27pt;width:198.75pt;" o:ole="t" filled="f" o:preferrelative="t" stroked="f" coordsize="21600,21600">
            <v:path/>
            <v:fill on="f" focussize="0,0"/>
            <v:stroke on="f" joinstyle="miter"/>
            <v:imagedata r:id="rId37" o:title=""/>
            <o:lock v:ext="edit" aspectratio="t"/>
            <w10:wrap type="none"/>
            <w10:anchorlock/>
          </v:shape>
          <o:OLEObject Type="Embed" ProgID="Equation.DSMT4" ShapeID="_x0000_i1041" DrawAspect="Content" ObjectID="_1468075741" r:id="rId36">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B</w:t>
      </w:r>
      <w:r>
        <w:rPr>
          <w:rFonts w:hint="eastAsia"/>
          <w:color w:val="000000" w:themeColor="text1"/>
        </w:rPr>
        <w:t>表示</w:t>
      </w:r>
      <w:del w:id="99" w:author="欣冉" w:date="2023-07-26T23:35:54Z">
        <w:r>
          <w:rPr>
            <w:rFonts w:hint="eastAsia"/>
            <w:color w:val="000000" w:themeColor="text1"/>
          </w:rPr>
          <w:delText>目标框</w:delText>
        </w:r>
      </w:del>
      <w:ins w:id="100" w:author="欣冉" w:date="2023-07-26T23:35:54Z">
        <w:r>
          <w:rPr>
            <w:rFonts w:hint="eastAsia"/>
            <w:color w:val="000000" w:themeColor="text1"/>
            <w:lang w:eastAsia="zh-CN"/>
          </w:rPr>
          <w:t>候选框</w:t>
        </w:r>
      </w:ins>
      <w:r>
        <w:rPr>
          <w:rFonts w:hint="eastAsia"/>
          <w:color w:val="000000" w:themeColor="text1"/>
        </w:rPr>
        <w:t>生成模块生成的候选框proposals的数量；</w:t>
      </w:r>
      <w:r>
        <w:rPr>
          <w:rFonts w:hint="eastAsia"/>
          <w:i/>
          <w:color w:val="000000" w:themeColor="text1"/>
        </w:rPr>
        <w:t>N</w:t>
      </w:r>
      <w:r>
        <w:rPr>
          <w:rFonts w:hint="eastAsia"/>
          <w:color w:val="000000" w:themeColor="text1"/>
        </w:rPr>
        <w:t>表示分类出的类别数，这里的“+1”表示还包括一个背景类别。</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6.如权利要求5所述的</w:t>
      </w:r>
      <w:del w:id="101" w:author="欣冉" w:date="2023-07-26T09:38:54Z">
        <w:r>
          <w:rPr>
            <w:rFonts w:hint="eastAsia"/>
            <w:color w:val="000000" w:themeColor="text1"/>
          </w:rPr>
          <w:delText>基于对比学习</w:delText>
        </w:r>
      </w:del>
      <w:ins w:id="102" w:author="欣冉" w:date="2023-07-26T09:45:40Z">
        <w:r>
          <w:rPr>
            <w:rFonts w:hint="eastAsia"/>
            <w:color w:val="000000" w:themeColor="text1"/>
            <w:lang w:eastAsia="zh-CN"/>
          </w:rPr>
          <w:t>基于协作互补</w:t>
        </w:r>
      </w:ins>
      <w:r>
        <w:rPr>
          <w:rFonts w:hint="eastAsia"/>
          <w:color w:val="000000" w:themeColor="text1"/>
        </w:rPr>
        <w:t>的肠息肉检测方法，其特征在于：第三阶段的联合训练过程如下：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（1）输入的原始图像I并行送入到</w:t>
      </w:r>
      <w:del w:id="103" w:author="欣冉" w:date="2023-07-26T23:35:55Z">
        <w:r>
          <w:rPr>
            <w:rFonts w:hint="eastAsia"/>
            <w:color w:val="000000" w:themeColor="text1"/>
          </w:rPr>
          <w:delText>目标框</w:delText>
        </w:r>
      </w:del>
      <w:ins w:id="104" w:author="欣冉" w:date="2023-07-26T23:35:55Z">
        <w:r>
          <w:rPr>
            <w:rFonts w:hint="eastAsia"/>
            <w:color w:val="000000" w:themeColor="text1"/>
            <w:lang w:eastAsia="zh-CN"/>
          </w:rPr>
          <w:t>候选框</w:t>
        </w:r>
      </w:ins>
      <w:r>
        <w:rPr>
          <w:rFonts w:hint="eastAsia"/>
          <w:color w:val="000000" w:themeColor="text1"/>
        </w:rPr>
        <w:t>生成模块和特征</w:t>
      </w:r>
      <w:del w:id="105" w:author="欣冉" w:date="2023-07-27T00:05:36Z">
        <w:r>
          <w:rPr>
            <w:rFonts w:hint="default"/>
            <w:color w:val="000000" w:themeColor="text1"/>
            <w:lang w:val="en-US"/>
          </w:rPr>
          <w:delText>提取</w:delText>
        </w:r>
      </w:del>
      <w:ins w:id="106" w:author="欣冉" w:date="2023-07-27T00:05:37Z">
        <w:r>
          <w:rPr>
            <w:rFonts w:hint="eastAsia"/>
            <w:color w:val="000000" w:themeColor="text1"/>
            <w:lang w:val="en-US" w:eastAsia="zh-CN"/>
          </w:rPr>
          <w:t>分割</w:t>
        </w:r>
      </w:ins>
      <w:r>
        <w:rPr>
          <w:rFonts w:hint="eastAsia"/>
          <w:color w:val="000000" w:themeColor="text1"/>
        </w:rPr>
        <w:t>模块</w:t>
      </w:r>
      <w:ins w:id="107" w:author="欣冉" w:date="2023-07-27T00:06:01Z">
        <w:r>
          <w:rPr>
            <w:rFonts w:hint="eastAsia"/>
            <w:color w:val="000000" w:themeColor="text1"/>
            <w:lang w:val="en-US" w:eastAsia="zh-CN"/>
          </w:rPr>
          <w:t>的</w:t>
        </w:r>
      </w:ins>
      <w:ins w:id="108" w:author="欣冉" w:date="2023-07-27T00:06:11Z">
        <w:r>
          <w:rPr>
            <w:rFonts w:hint="eastAsia"/>
            <w:color w:val="000000" w:themeColor="text1"/>
            <w:lang w:val="en-US" w:eastAsia="zh-CN"/>
          </w:rPr>
          <w:t>特征编码部分</w:t>
        </w:r>
      </w:ins>
      <w:r>
        <w:rPr>
          <w:rFonts w:hint="eastAsia"/>
          <w:color w:val="000000" w:themeColor="text1"/>
        </w:rPr>
        <w:t>，分别处理得到多个候选框proposals以及</w:t>
      </w:r>
      <w:del w:id="109" w:author="欣冉" w:date="2023-07-27T00:05:14Z">
        <w:r>
          <w:rPr>
            <w:rFonts w:hint="eastAsia"/>
            <w:color w:val="000000" w:themeColor="text1"/>
          </w:rPr>
          <w:delText>一个</w:delText>
        </w:r>
      </w:del>
      <w:r>
        <w:rPr>
          <w:rFonts w:hint="eastAsia"/>
          <w:color w:val="000000" w:themeColor="text1"/>
        </w:rPr>
        <w:t>特征</w:t>
      </w:r>
      <w:del w:id="110" w:author="欣冉" w:date="2023-07-27T00:05:17Z">
        <w:r>
          <w:rPr>
            <w:rFonts w:hint="eastAsia"/>
            <w:color w:val="000000" w:themeColor="text1"/>
          </w:rPr>
          <w:delText xml:space="preserve">图feature </w:delText>
        </w:r>
      </w:del>
      <w:r>
        <w:rPr>
          <w:rFonts w:hint="eastAsia"/>
          <w:color w:val="000000" w:themeColor="text1"/>
        </w:rPr>
        <w:t>X；</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（2）特征</w:t>
      </w:r>
      <w:del w:id="111" w:author="欣冉" w:date="2023-07-27T00:05:48Z">
        <w:r>
          <w:rPr>
            <w:rFonts w:hint="eastAsia"/>
            <w:color w:val="000000" w:themeColor="text1"/>
          </w:rPr>
          <w:delText>图feature</w:delText>
        </w:r>
      </w:del>
      <w:del w:id="112" w:author="欣冉" w:date="2023-07-27T00:05:51Z">
        <w:r>
          <w:rPr>
            <w:rFonts w:hint="eastAsia"/>
            <w:color w:val="000000" w:themeColor="text1"/>
          </w:rPr>
          <w:delText xml:space="preserve"> </w:delText>
        </w:r>
      </w:del>
      <w:r>
        <w:rPr>
          <w:rFonts w:hint="eastAsia"/>
          <w:color w:val="000000" w:themeColor="text1"/>
        </w:rPr>
        <w:t>X被送入特征分割模块</w:t>
      </w:r>
      <w:ins w:id="113" w:author="欣冉" w:date="2023-07-27T00:06:30Z">
        <w:r>
          <w:rPr>
            <w:rFonts w:hint="eastAsia"/>
            <w:color w:val="000000" w:themeColor="text1"/>
            <w:lang w:val="en-US" w:eastAsia="zh-CN"/>
          </w:rPr>
          <w:t>的</w:t>
        </w:r>
      </w:ins>
      <w:ins w:id="114" w:author="欣冉" w:date="2023-07-27T00:06:37Z">
        <w:r>
          <w:rPr>
            <w:rFonts w:hint="eastAsia"/>
            <w:color w:val="000000" w:themeColor="text1"/>
            <w:lang w:val="en-US" w:eastAsia="zh-CN"/>
          </w:rPr>
          <w:t>特征解码</w:t>
        </w:r>
      </w:ins>
      <w:ins w:id="115" w:author="欣冉" w:date="2023-07-27T00:06:40Z">
        <w:r>
          <w:rPr>
            <w:rFonts w:hint="eastAsia"/>
            <w:color w:val="000000" w:themeColor="text1"/>
            <w:lang w:val="en-US" w:eastAsia="zh-CN"/>
          </w:rPr>
          <w:t>部分</w:t>
        </w:r>
      </w:ins>
      <w:r>
        <w:rPr>
          <w:rFonts w:hint="eastAsia"/>
          <w:color w:val="000000" w:themeColor="text1"/>
        </w:rPr>
        <w:t>和目标检测模块中并行完成分割与检测；特征分割模块</w:t>
      </w:r>
      <w:ins w:id="116" w:author="欣冉" w:date="2023-07-27T01:37:58Z">
        <w:r>
          <w:rPr>
            <w:rFonts w:hint="eastAsia"/>
            <w:color w:val="000000" w:themeColor="text1"/>
            <w:lang w:val="en-US" w:eastAsia="zh-CN"/>
          </w:rPr>
          <w:t>的</w:t>
        </w:r>
      </w:ins>
      <w:ins w:id="117" w:author="欣冉" w:date="2023-07-27T09:34:04Z">
        <w:r>
          <w:rPr>
            <w:rFonts w:hint="eastAsia"/>
            <w:color w:val="000000" w:themeColor="text1"/>
            <w:lang w:val="en-US" w:eastAsia="zh-CN"/>
          </w:rPr>
          <w:t>特征</w:t>
        </w:r>
      </w:ins>
      <w:ins w:id="118" w:author="欣冉" w:date="2023-07-27T01:37:58Z">
        <w:r>
          <w:rPr>
            <w:rFonts w:hint="eastAsia"/>
            <w:color w:val="000000" w:themeColor="text1"/>
            <w:lang w:val="en-US" w:eastAsia="zh-CN"/>
          </w:rPr>
          <w:t>解码部分</w:t>
        </w:r>
      </w:ins>
      <w:r>
        <w:rPr>
          <w:rFonts w:hint="eastAsia"/>
          <w:color w:val="000000" w:themeColor="text1"/>
        </w:rPr>
        <w:t>结合特征</w:t>
      </w:r>
      <w:del w:id="119" w:author="欣冉" w:date="2023-07-27T00:07:12Z">
        <w:r>
          <w:rPr>
            <w:rFonts w:hint="eastAsia"/>
            <w:color w:val="000000" w:themeColor="text1"/>
          </w:rPr>
          <w:delText xml:space="preserve">图feature </w:delText>
        </w:r>
      </w:del>
      <w:r>
        <w:rPr>
          <w:rFonts w:hint="eastAsia"/>
          <w:color w:val="000000" w:themeColor="text1"/>
        </w:rPr>
        <w:t>X以及与</w:t>
      </w:r>
      <w:ins w:id="120" w:author="欣冉" w:date="2023-07-27T09:34:33Z">
        <w:r>
          <w:rPr>
            <w:rFonts w:hint="eastAsia"/>
            <w:color w:val="000000" w:themeColor="text1"/>
            <w:lang w:val="en-US" w:eastAsia="zh-CN"/>
          </w:rPr>
          <w:t>特征</w:t>
        </w:r>
      </w:ins>
      <w:del w:id="121" w:author="欣冉" w:date="2023-07-27T01:38:10Z">
        <w:r>
          <w:rPr>
            <w:rFonts w:hint="default"/>
            <w:color w:val="000000" w:themeColor="text1"/>
            <w:lang w:val="en-US"/>
          </w:rPr>
          <w:delText>特征提取模块</w:delText>
        </w:r>
      </w:del>
      <w:ins w:id="122" w:author="欣冉" w:date="2023-07-27T01:29:14Z">
        <w:r>
          <w:rPr>
            <w:rFonts w:hint="eastAsia"/>
            <w:color w:val="000000" w:themeColor="text1"/>
            <w:lang w:val="en-US" w:eastAsia="zh-CN"/>
          </w:rPr>
          <w:t>编码部分</w:t>
        </w:r>
      </w:ins>
      <w:r>
        <w:rPr>
          <w:rFonts w:hint="eastAsia"/>
          <w:color w:val="000000" w:themeColor="text1"/>
        </w:rPr>
        <w:t>跳跃连接获取到的信息生成一张</w:t>
      </w:r>
      <w:r>
        <w:rPr>
          <w:color w:val="000000" w:themeColor="text1"/>
        </w:rPr>
        <w:t>分割图S；目标检测模块根据各个</w:t>
      </w:r>
      <w:r>
        <w:rPr>
          <w:rFonts w:hint="eastAsia"/>
          <w:color w:val="000000" w:themeColor="text1"/>
        </w:rPr>
        <w:t>候选框proposals以及特征</w:t>
      </w:r>
      <w:del w:id="123" w:author="欣冉" w:date="2023-07-27T00:07:50Z">
        <w:r>
          <w:rPr>
            <w:rFonts w:hint="eastAsia"/>
            <w:color w:val="000000" w:themeColor="text1"/>
          </w:rPr>
          <w:delText>图feature</w:delText>
        </w:r>
      </w:del>
      <w:del w:id="124" w:author="欣冉" w:date="2023-07-27T00:07:59Z">
        <w:r>
          <w:rPr>
            <w:rFonts w:hint="eastAsia"/>
            <w:color w:val="000000" w:themeColor="text1"/>
          </w:rPr>
          <w:delText xml:space="preserve"> </w:delText>
        </w:r>
      </w:del>
      <w:r>
        <w:rPr>
          <w:rFonts w:hint="eastAsia"/>
          <w:color w:val="000000" w:themeColor="text1"/>
        </w:rPr>
        <w:t>X，生成对应的</w:t>
      </w:r>
      <w:r>
        <w:rPr>
          <w:color w:val="000000" w:themeColor="text1"/>
        </w:rPr>
        <w:t>检测结果D</w:t>
      </w:r>
      <w:r>
        <w:rPr>
          <w:color w:val="000000" w:themeColor="text1"/>
          <w:vertAlign w:val="superscript"/>
        </w:rPr>
        <w:t>m</w:t>
      </w:r>
      <w:r>
        <w:rPr>
          <w:color w:val="000000" w:themeColor="text1"/>
        </w:rPr>
        <w:t>、D</w:t>
      </w:r>
      <w:r>
        <w:rPr>
          <w:color w:val="000000" w:themeColor="text1"/>
          <w:vertAlign w:val="superscript"/>
        </w:rPr>
        <w:t>r</w:t>
      </w:r>
      <w:r>
        <w:rPr>
          <w:color w:val="000000" w:themeColor="text1"/>
        </w:rPr>
        <w:t>；</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（3）</w:t>
      </w:r>
      <w:del w:id="125" w:author="欣冉" w:date="2023-07-26T09:40:16Z">
        <w:r>
          <w:rPr>
            <w:rFonts w:hint="eastAsia"/>
            <w:color w:val="000000" w:themeColor="text1"/>
          </w:rPr>
          <w:delText>对比学习模块</w:delText>
        </w:r>
      </w:del>
      <w:ins w:id="126" w:author="欣冉" w:date="2023-07-26T09:40:16Z">
        <w:r>
          <w:rPr>
            <w:rFonts w:hint="eastAsia"/>
            <w:color w:val="000000" w:themeColor="text1"/>
            <w:lang w:eastAsia="zh-CN"/>
          </w:rPr>
          <w:t>协作互补模块</w:t>
        </w:r>
      </w:ins>
      <w:r>
        <w:rPr>
          <w:rFonts w:hint="eastAsia"/>
          <w:color w:val="000000" w:themeColor="text1"/>
        </w:rPr>
        <w:t>获取分割图</w:t>
      </w:r>
      <w:r>
        <w:rPr>
          <w:i/>
          <w:color w:val="000000" w:themeColor="text1"/>
        </w:rPr>
        <w:t>S</w:t>
      </w:r>
      <w:r>
        <w:rPr>
          <w:color w:val="000000" w:themeColor="text1"/>
        </w:rPr>
        <w:t>与以及检测结果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；首先，分别根据分割图</w:t>
      </w:r>
      <w:r>
        <w:rPr>
          <w:rFonts w:hint="eastAsia"/>
          <w:i/>
          <w:color w:val="000000" w:themeColor="text1"/>
        </w:rPr>
        <w:t>S</w:t>
      </w:r>
      <w:r>
        <w:rPr>
          <w:rFonts w:hint="eastAsia"/>
          <w:color w:val="000000" w:themeColor="text1"/>
        </w:rPr>
        <w:t>生成先验概率矩阵</w:t>
      </w:r>
      <w:r>
        <w:rPr>
          <w:i/>
          <w:color w:val="000000" w:themeColor="text1"/>
        </w:rPr>
        <w:t>D</w:t>
      </w:r>
      <w:r>
        <w:rPr>
          <w:i/>
          <w:color w:val="000000" w:themeColor="text1"/>
          <w:vertAlign w:val="superscript"/>
        </w:rPr>
        <w:t>seg</w:t>
      </w:r>
      <w:r>
        <w:rPr>
          <w:rFonts w:hint="eastAsia"/>
          <w:color w:val="000000" w:themeColor="text1"/>
        </w:rPr>
        <w:t>，</w:t>
      </w:r>
      <w:r>
        <w:rPr>
          <w:color w:val="000000" w:themeColor="text1"/>
        </w:rPr>
        <w:t>根据检测结果</w:t>
      </w:r>
      <w:r>
        <w:rPr>
          <w:i/>
          <w:color w:val="000000" w:themeColor="text1"/>
        </w:rPr>
        <w:t>D</w:t>
      </w:r>
      <w:r>
        <w:rPr>
          <w:i/>
          <w:color w:val="000000" w:themeColor="text1"/>
          <w:vertAlign w:val="superscript"/>
        </w:rPr>
        <w:t>r</w:t>
      </w:r>
      <w:r>
        <w:rPr>
          <w:color w:val="000000" w:themeColor="text1"/>
        </w:rPr>
        <w:t>生成</w:t>
      </w:r>
      <w:r>
        <w:rPr>
          <w:rFonts w:hint="eastAsia"/>
          <w:color w:val="000000" w:themeColor="text1"/>
        </w:rPr>
        <w:t>检测热图</w:t>
      </w:r>
      <w:r>
        <w:rPr>
          <w:i/>
          <w:color w:val="000000" w:themeColor="text1"/>
        </w:rPr>
        <w:t>S</w:t>
      </w:r>
      <w:r>
        <w:rPr>
          <w:i/>
          <w:color w:val="000000" w:themeColor="text1"/>
          <w:vertAlign w:val="superscript"/>
        </w:rPr>
        <w:t>det</w:t>
      </w:r>
      <w:r>
        <w:rPr>
          <w:color w:val="000000" w:themeColor="text1"/>
        </w:rPr>
        <w:t>；再</w:t>
      </w:r>
      <w:r>
        <w:rPr>
          <w:rFonts w:hint="eastAsia"/>
          <w:color w:val="000000" w:themeColor="text1"/>
        </w:rPr>
        <w:t>分别</w:t>
      </w:r>
      <w:r>
        <w:rPr>
          <w:color w:val="000000" w:themeColor="text1"/>
        </w:rPr>
        <w:t>计算第一协作损失</w:t>
      </w:r>
      <w:r>
        <w:rPr>
          <w:color w:val="000000" w:themeColor="text1"/>
          <w:position w:val="-4"/>
        </w:rPr>
        <w:object>
          <v:shape id="_x0000_i1042"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042" DrawAspect="Content" ObjectID="_1468075742" r:id="rId38">
            <o:LockedField>false</o:LockedField>
          </o:OLEObject>
        </w:object>
      </w:r>
      <w:r>
        <w:rPr>
          <w:color w:val="000000" w:themeColor="text1"/>
        </w:rPr>
        <w:t>和第二协作损失</w:t>
      </w:r>
      <w:r>
        <w:rPr>
          <w:color w:val="000000" w:themeColor="text1"/>
          <w:position w:val="-4"/>
        </w:rPr>
        <w:object>
          <v:shape id="_x0000_i1043"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043" DrawAspect="Content" ObjectID="_1468075743" r:id="rId40">
            <o:LockedField>false</o:LockedField>
          </o:OLEObject>
        </w:object>
      </w:r>
      <w:r>
        <w:rPr>
          <w:color w:val="000000" w:themeColor="text1"/>
        </w:rPr>
        <w:t>；然后，将</w:t>
      </w:r>
      <w:r>
        <w:rPr>
          <w:color w:val="000000" w:themeColor="text1"/>
          <w:position w:val="-4"/>
        </w:rPr>
        <w:object>
          <v:shape id="_x0000_i1044"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044" DrawAspect="Content" ObjectID="_1468075744" r:id="rId42">
            <o:LockedField>false</o:LockedField>
          </o:OLEObject>
        </w:object>
      </w:r>
      <w:r>
        <w:rPr>
          <w:color w:val="000000" w:themeColor="text1"/>
        </w:rPr>
        <w:t>和</w:t>
      </w:r>
      <w:r>
        <w:rPr>
          <w:color w:val="000000" w:themeColor="text1"/>
          <w:position w:val="-4"/>
        </w:rPr>
        <w:object>
          <v:shape id="_x0000_i1045"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045" DrawAspect="Content" ObjectID="_1468075745" r:id="rId43">
            <o:LockedField>false</o:LockedField>
          </o:OLEObject>
        </w:object>
      </w:r>
      <w:r>
        <w:rPr>
          <w:color w:val="000000" w:themeColor="text1"/>
        </w:rPr>
        <w:t>加和作为模型的整体协作损失进行反向传播；接着，计算分类模块损失</w:t>
      </w:r>
      <w:r>
        <w:rPr>
          <w:color w:val="000000" w:themeColor="text1"/>
          <w:position w:val="-12"/>
        </w:rPr>
        <w:object>
          <v:shape id="_x0000_i1046" o:spt="75" type="#_x0000_t75" style="height:18.75pt;width:18.75pt;" o:ole="t" filled="f" o:preferrelative="t" stroked="f" coordsize="21600,21600">
            <v:path/>
            <v:fill on="f" focussize="0,0"/>
            <v:stroke on="f" joinstyle="miter"/>
            <v:imagedata r:id="rId45" o:title=""/>
            <o:lock v:ext="edit" aspectratio="t"/>
            <w10:wrap type="none"/>
            <w10:anchorlock/>
          </v:shape>
          <o:OLEObject Type="Embed" ProgID="Equation.DSMT4" ShapeID="_x0000_i1046" DrawAspect="Content" ObjectID="_1468075746" r:id="rId44">
            <o:LockedField>false</o:LockedField>
          </o:OLEObject>
        </w:object>
      </w:r>
      <w:r>
        <w:rPr>
          <w:color w:val="000000" w:themeColor="text1"/>
        </w:rPr>
        <w:t>，固定其余各模块进行反向传播。</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7.如权利要求6所述的</w:t>
      </w:r>
      <w:del w:id="127" w:author="欣冉" w:date="2023-07-26T09:38:56Z">
        <w:r>
          <w:rPr>
            <w:rFonts w:hint="eastAsia"/>
            <w:color w:val="000000" w:themeColor="text1"/>
          </w:rPr>
          <w:delText>基于对比学习</w:delText>
        </w:r>
      </w:del>
      <w:ins w:id="128" w:author="欣冉" w:date="2023-07-26T09:45:41Z">
        <w:r>
          <w:rPr>
            <w:rFonts w:hint="eastAsia"/>
            <w:color w:val="000000" w:themeColor="text1"/>
            <w:lang w:eastAsia="zh-CN"/>
          </w:rPr>
          <w:t>基于协作互补</w:t>
        </w:r>
      </w:ins>
      <w:r>
        <w:rPr>
          <w:rFonts w:hint="eastAsia"/>
          <w:color w:val="000000" w:themeColor="text1"/>
        </w:rPr>
        <w:t>的肠息肉检测方法，其特征在于：在联合训练过程中，</w:t>
      </w:r>
    </w:p>
    <w:p>
      <w:pPr>
        <w:pStyle w:val="14"/>
        <w:shd w:val="clear" w:color="auto" w:fill="FFFFFF"/>
        <w:spacing w:beforeAutospacing="0" w:afterAutospacing="0" w:line="360" w:lineRule="auto"/>
        <w:ind w:firstLine="480" w:firstLineChars="200"/>
        <w:rPr>
          <w:color w:val="000000" w:themeColor="text1"/>
        </w:rPr>
      </w:pPr>
      <w:r>
        <w:rPr>
          <w:color w:val="000000" w:themeColor="text1"/>
        </w:rPr>
        <w:t>所述检测热图</w:t>
      </w:r>
      <w:r>
        <w:rPr>
          <w:i/>
          <w:color w:val="000000" w:themeColor="text1"/>
        </w:rPr>
        <w:t>S</w:t>
      </w:r>
      <w:r>
        <w:rPr>
          <w:i/>
          <w:color w:val="000000" w:themeColor="text1"/>
          <w:vertAlign w:val="superscript"/>
        </w:rPr>
        <w:t>det</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position w:val="-14"/>
        </w:rPr>
      </w:pPr>
      <w:r>
        <w:rPr>
          <w:rFonts w:hint="eastAsia"/>
          <w:color w:val="000000" w:themeColor="text1"/>
          <w:position w:val="-14"/>
        </w:rPr>
        <w:object>
          <v:shape id="_x0000_i1047" o:spt="75" type="#_x0000_t75" style="height:22.5pt;width:174pt;" o:ole="t" filled="f" o:preferrelative="t" stroked="f" coordsize="21600,21600">
            <v:path/>
            <v:fill on="f" focussize="0,0"/>
            <v:stroke on="f" joinstyle="miter"/>
            <v:imagedata r:id="rId47" gain="79920f" o:title=""/>
            <o:lock v:ext="edit" aspectratio="t"/>
            <w10:wrap type="none"/>
            <w10:anchorlock/>
          </v:shape>
          <o:OLEObject Type="Embed" ProgID="Equation.DSMT4" ShapeID="_x0000_i1047" DrawAspect="Content" ObjectID="_1468075747" r:id="rId46">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position w:val="-14"/>
        </w:rPr>
        <w:t>上式中，（</w:t>
      </w:r>
      <w:r>
        <w:rPr>
          <w:rFonts w:hint="eastAsia"/>
          <w:i/>
          <w:color w:val="000000" w:themeColor="text1"/>
          <w:position w:val="-14"/>
        </w:rPr>
        <w:t>m</w:t>
      </w:r>
      <w:r>
        <w:rPr>
          <w:rFonts w:hint="eastAsia"/>
          <w:color w:val="000000" w:themeColor="text1"/>
          <w:position w:val="-14"/>
        </w:rPr>
        <w:t>，</w:t>
      </w:r>
      <w:r>
        <w:rPr>
          <w:rFonts w:hint="eastAsia"/>
          <w:i/>
          <w:color w:val="000000" w:themeColor="text1"/>
          <w:position w:val="-14"/>
        </w:rPr>
        <w:t>n</w:t>
      </w:r>
      <w:r>
        <w:rPr>
          <w:rFonts w:hint="eastAsia"/>
          <w:color w:val="000000" w:themeColor="text1"/>
          <w:position w:val="-14"/>
        </w:rPr>
        <w:t>）表示热图结果第</w:t>
      </w:r>
      <w:r>
        <w:rPr>
          <w:rFonts w:hint="eastAsia"/>
          <w:i/>
          <w:color w:val="000000" w:themeColor="text1"/>
          <w:position w:val="-14"/>
        </w:rPr>
        <w:t>c</w:t>
      </w:r>
      <w:r>
        <w:rPr>
          <w:rFonts w:hint="eastAsia"/>
          <w:color w:val="000000" w:themeColor="text1"/>
          <w:position w:val="-14"/>
        </w:rPr>
        <w:t>个通道中第</w:t>
      </w:r>
      <w:r>
        <w:rPr>
          <w:rFonts w:hint="eastAsia"/>
          <w:i/>
          <w:color w:val="000000" w:themeColor="text1"/>
          <w:position w:val="-14"/>
        </w:rPr>
        <w:t>m</w:t>
      </w:r>
      <w:r>
        <w:rPr>
          <w:rFonts w:hint="eastAsia"/>
          <w:color w:val="000000" w:themeColor="text1"/>
          <w:position w:val="-14"/>
        </w:rPr>
        <w:t>行第</w:t>
      </w:r>
      <w:r>
        <w:rPr>
          <w:rFonts w:hint="eastAsia"/>
          <w:i/>
          <w:color w:val="000000" w:themeColor="text1"/>
          <w:position w:val="-14"/>
        </w:rPr>
        <w:t>n</w:t>
      </w:r>
      <w:r>
        <w:rPr>
          <w:rFonts w:hint="eastAsia"/>
          <w:color w:val="000000" w:themeColor="text1"/>
          <w:position w:val="-14"/>
        </w:rPr>
        <w:t>列的元素；（</w:t>
      </w:r>
      <w:r>
        <w:rPr>
          <w:rFonts w:hint="eastAsia"/>
          <w:i/>
          <w:color w:val="000000" w:themeColor="text1"/>
          <w:position w:val="-14"/>
        </w:rPr>
        <w:t>p</w:t>
      </w:r>
      <w:r>
        <w:rPr>
          <w:rFonts w:hint="eastAsia"/>
          <w:color w:val="000000" w:themeColor="text1"/>
          <w:position w:val="-14"/>
        </w:rPr>
        <w:t>，</w:t>
      </w:r>
      <w:r>
        <w:rPr>
          <w:rFonts w:hint="eastAsia"/>
          <w:i/>
          <w:color w:val="000000" w:themeColor="text1"/>
          <w:position w:val="-14"/>
        </w:rPr>
        <w:t>q</w:t>
      </w:r>
      <w:r>
        <w:rPr>
          <w:rFonts w:hint="eastAsia"/>
          <w:color w:val="000000" w:themeColor="text1"/>
          <w:position w:val="-14"/>
        </w:rPr>
        <w:t>）表示热图生成过程中第</w:t>
      </w:r>
      <w:r>
        <w:rPr>
          <w:rFonts w:hint="eastAsia"/>
          <w:i/>
          <w:color w:val="000000" w:themeColor="text1"/>
          <w:position w:val="-14"/>
        </w:rPr>
        <w:t>c</w:t>
      </w:r>
      <w:r>
        <w:rPr>
          <w:rFonts w:hint="eastAsia"/>
          <w:color w:val="000000" w:themeColor="text1"/>
          <w:position w:val="-14"/>
        </w:rPr>
        <w:t>个通道中第</w:t>
      </w:r>
      <w:r>
        <w:rPr>
          <w:rFonts w:hint="eastAsia"/>
          <w:i/>
          <w:color w:val="000000" w:themeColor="text1"/>
          <w:position w:val="-14"/>
        </w:rPr>
        <w:t>m</w:t>
      </w:r>
      <w:r>
        <w:rPr>
          <w:rFonts w:hint="eastAsia"/>
          <w:color w:val="000000" w:themeColor="text1"/>
          <w:position w:val="-14"/>
        </w:rPr>
        <w:t>行第</w:t>
      </w:r>
      <w:r>
        <w:rPr>
          <w:rFonts w:hint="eastAsia"/>
          <w:i/>
          <w:color w:val="000000" w:themeColor="text1"/>
          <w:position w:val="-14"/>
        </w:rPr>
        <w:t>n</w:t>
      </w:r>
      <w:r>
        <w:rPr>
          <w:rFonts w:hint="eastAsia"/>
          <w:color w:val="000000" w:themeColor="text1"/>
          <w:position w:val="-14"/>
        </w:rPr>
        <w:t>列的元素；</w:t>
      </w:r>
      <w:r>
        <w:rPr>
          <w:rFonts w:hint="eastAsia"/>
          <w:i/>
          <w:color w:val="000000" w:themeColor="text1"/>
          <w:position w:val="-14"/>
        </w:rPr>
        <w:t>b</w:t>
      </w:r>
      <w:r>
        <w:rPr>
          <w:rFonts w:hint="eastAsia"/>
          <w:i/>
          <w:color w:val="000000" w:themeColor="text1"/>
          <w:position w:val="-14"/>
          <w:vertAlign w:val="subscript"/>
        </w:rPr>
        <w:t>i</w: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w:t>
      </w:r>
      <w:r>
        <w:rPr>
          <w:color w:val="000000" w:themeColor="text1"/>
          <w:position w:val="-20"/>
        </w:rPr>
        <w:object>
          <v:shape id="_x0000_i1048" o:spt="75" type="#_x0000_t75" style="height:18pt;width:39pt;" o:ole="t" filled="f" o:preferrelative="t" stroked="f" coordsize="21600,21600">
            <v:path/>
            <v:fill on="f" focussize="0,0"/>
            <v:stroke on="f" joinstyle="miter"/>
            <v:imagedata r:id="rId49" o:title=""/>
            <o:lock v:ext="edit" aspectratio="t"/>
            <w10:wrap type="none"/>
            <w10:anchorlock/>
          </v:shape>
          <o:OLEObject Type="Embed" ProgID="Equation.DSMT4" ShapeID="_x0000_i1048" DrawAspect="Content" ObjectID="_1468075748" r:id="rId48">
            <o:LockedField>false</o:LockedField>
          </o:OLEObject>
        </w:objec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个候选框的第</w:t>
      </w:r>
      <w:r>
        <w:rPr>
          <w:rFonts w:hint="eastAsia"/>
          <w:i/>
          <w:color w:val="000000" w:themeColor="text1"/>
          <w:position w:val="-14"/>
        </w:rPr>
        <w:t>c</w:t>
      </w:r>
      <w:r>
        <w:rPr>
          <w:rFonts w:hint="eastAsia"/>
          <w:color w:val="000000" w:themeColor="text1"/>
          <w:position w:val="-14"/>
        </w:rPr>
        <w:t>类得分；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所述先验概率矩阵</w:t>
      </w:r>
      <w:r>
        <w:rPr>
          <w:i/>
          <w:color w:val="000000" w:themeColor="text1"/>
        </w:rPr>
        <w:t>D</w:t>
      </w:r>
      <w:r>
        <w:rPr>
          <w:i/>
          <w:color w:val="000000" w:themeColor="text1"/>
          <w:vertAlign w:val="superscript"/>
        </w:rPr>
        <w:t>seg</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rPr>
      </w:pPr>
      <w:r>
        <w:rPr>
          <w:rFonts w:hint="eastAsia"/>
          <w:color w:val="000000" w:themeColor="text1"/>
          <w:position w:val="-12"/>
        </w:rPr>
        <w:object>
          <v:shape id="_x0000_i1049" o:spt="75" type="#_x0000_t75" style="height:20.25pt;width:157.5pt;" o:ole="t" filled="f" o:preferrelative="t" stroked="f" coordsize="21600,21600">
            <v:path/>
            <v:fill on="f" focussize="0,0"/>
            <v:stroke on="f" joinstyle="miter"/>
            <v:imagedata r:id="rId51" o:title=""/>
            <o:lock v:ext="edit" aspectratio="t"/>
            <w10:wrap type="none"/>
            <w10:anchorlock/>
          </v:shape>
          <o:OLEObject Type="Embed" ProgID="Equation.DSMT4" ShapeID="_x0000_i1049" DrawAspect="Content" ObjectID="_1468075749" r:id="rId50">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color w:val="000000" w:themeColor="text1"/>
          <w:position w:val="-10"/>
        </w:rPr>
        <w:object>
          <v:shape id="_x0000_i1050" o:spt="75" type="#_x0000_t75" style="height:18pt;width:45.75pt;" o:ole="t" filled="f" o:preferrelative="t" stroked="f" coordsize="21600,21600">
            <v:path/>
            <v:fill on="f" focussize="0,0"/>
            <v:stroke on="f" joinstyle="miter"/>
            <v:imagedata r:id="rId53" o:title=""/>
            <o:lock v:ext="edit" aspectratio="t"/>
            <w10:wrap type="none"/>
            <w10:anchorlock/>
          </v:shape>
          <o:OLEObject Type="Embed" ProgID="Equation.DSMT4" ShapeID="_x0000_i1050" DrawAspect="Content" ObjectID="_1468075750" r:id="rId52">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个对象建议和来自第</w:t>
      </w:r>
      <w:r>
        <w:rPr>
          <w:rFonts w:hint="eastAsia"/>
          <w:i/>
          <w:color w:val="000000" w:themeColor="text1"/>
        </w:rPr>
        <w:t>c</w:t>
      </w:r>
      <w:r>
        <w:rPr>
          <w:rFonts w:hint="eastAsia"/>
          <w:color w:val="000000" w:themeColor="text1"/>
        </w:rPr>
        <w:t>通道的分割结果的区域重叠程度；</w:t>
      </w:r>
      <w:r>
        <w:rPr>
          <w:rFonts w:hint="eastAsia"/>
          <w:color w:val="000000" w:themeColor="text1"/>
          <w:position w:val="-12"/>
        </w:rPr>
        <w:object>
          <v:shape id="_x0000_i1051" o:spt="75" type="#_x0000_t75" style="height:18pt;width:12.75pt;" o:ole="t" filled="f" o:preferrelative="t" stroked="f" coordsize="21600,21600">
            <v:path/>
            <v:fill on="f" focussize="0,0"/>
            <v:stroke on="f" joinstyle="miter"/>
            <v:imagedata r:id="rId55" o:title=""/>
            <o:lock v:ext="edit" aspectratio="t"/>
            <w10:wrap type="none"/>
            <w10:anchorlock/>
          </v:shape>
          <o:OLEObject Type="Embed" ProgID="Equation.3" ShapeID="_x0000_i1051" DrawAspect="Content" ObjectID="_1468075751" r:id="rId54">
            <o:LockedField>false</o:LockedField>
          </o:OLEObject>
        </w:object>
      </w:r>
      <w:r>
        <w:rPr>
          <w:rFonts w:hint="eastAsia"/>
          <w:color w:val="000000" w:themeColor="text1"/>
        </w:rPr>
        <w:t>是为</w:t>
      </w:r>
      <w:r>
        <w:rPr>
          <w:rFonts w:ascii="微软雅黑" w:hAnsi="微软雅黑" w:cs="微软雅黑"/>
          <w:color w:val="000000" w:themeColor="text1"/>
          <w:spacing w:val="15"/>
        </w:rPr>
        <w:t>增加容错能力</w:t>
      </w:r>
      <w:r>
        <w:rPr>
          <w:rFonts w:hint="eastAsia" w:ascii="微软雅黑" w:hAnsi="微软雅黑" w:cs="微软雅黑"/>
          <w:color w:val="000000" w:themeColor="text1"/>
          <w:spacing w:val="15"/>
        </w:rPr>
        <w:t>而设置的</w:t>
      </w:r>
      <w:r>
        <w:rPr>
          <w:rFonts w:hint="eastAsia"/>
          <w:color w:val="000000" w:themeColor="text1"/>
        </w:rPr>
        <w:t>常数；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所述第一协作损失</w:t>
      </w:r>
      <w:r>
        <w:rPr>
          <w:color w:val="000000" w:themeColor="text1"/>
          <w:position w:val="-4"/>
        </w:rPr>
        <w:object>
          <v:shape id="_x0000_i1052"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052" DrawAspect="Content" ObjectID="_1468075752" r:id="rId56">
            <o:LockedField>false</o:LockedField>
          </o:OLEObject>
        </w:object>
      </w:r>
      <w:r>
        <w:rPr>
          <w:rFonts w:hint="eastAsia"/>
          <w:color w:val="000000" w:themeColor="text1"/>
        </w:rPr>
        <w:t>用于实现利用目标检测模块引导特征分割模块学习，函数如下：</w:t>
      </w:r>
    </w:p>
    <w:p>
      <w:pPr>
        <w:pStyle w:val="14"/>
        <w:shd w:val="clear" w:color="auto" w:fill="FFFFFF"/>
        <w:spacing w:beforeAutospacing="0" w:afterAutospacing="0" w:line="360" w:lineRule="auto"/>
        <w:ind w:firstLine="480" w:firstLineChars="200"/>
        <w:jc w:val="center"/>
        <w:rPr>
          <w:color w:val="000000" w:themeColor="text1"/>
        </w:rPr>
      </w:pPr>
      <w:r>
        <w:rPr>
          <w:rFonts w:ascii="Calibri" w:hAnsi="Calibri"/>
          <w:color w:val="000000" w:themeColor="text1"/>
          <w:position w:val="-14"/>
          <w:szCs w:val="21"/>
        </w:rPr>
        <w:object>
          <v:shape id="_x0000_i1053" o:spt="75" type="#_x0000_t75" style="height:24pt;width:123.75pt;" o:ole="t" filled="f" o:preferrelative="t" stroked="f" coordsize="21600,21600">
            <v:path/>
            <v:fill on="f" focussize="0,0"/>
            <v:stroke on="f" joinstyle="miter"/>
            <v:imagedata r:id="rId58" o:title=""/>
            <o:lock v:ext="edit" aspectratio="t"/>
            <w10:wrap type="none"/>
            <w10:anchorlock/>
          </v:shape>
          <o:OLEObject Type="Embed" ProgID="Equation.DSMT4" ShapeID="_x0000_i1053" DrawAspect="Content" ObjectID="_1468075753" r:id="rId57">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color w:val="000000" w:themeColor="text1"/>
          <w:position w:val="-14"/>
        </w:rPr>
        <w:object>
          <v:shape id="_x0000_i1054" o:spt="75" type="#_x0000_t75" style="height:20.25pt;width:18.75pt;" o:ole="t" filled="f" o:preferrelative="t" stroked="f" coordsize="21600,21600">
            <v:path/>
            <v:fill on="f" focussize="0,0"/>
            <v:stroke on="f" joinstyle="miter"/>
            <v:imagedata r:id="rId60" o:title=""/>
            <o:lock v:ext="edit" aspectratio="t"/>
            <w10:wrap type="none"/>
            <w10:anchorlock/>
          </v:shape>
          <o:OLEObject Type="Embed" ProgID="Equation.DSMT4" ShapeID="_x0000_i1054" DrawAspect="Content" ObjectID="_1468075754" r:id="rId59">
            <o:LockedField>false</o:LockedField>
          </o:OLEObject>
        </w:object>
      </w:r>
      <w:r>
        <w:rPr>
          <w:rFonts w:hint="eastAsia"/>
          <w:color w:val="000000" w:themeColor="text1"/>
        </w:rPr>
        <w:t>为预设的平衡因子；</w:t>
      </w:r>
      <w:r>
        <w:rPr>
          <w:color w:val="000000" w:themeColor="text1"/>
          <w:position w:val="-14"/>
        </w:rPr>
        <w:object>
          <v:shape id="_x0000_i1055" o:spt="75" type="#_x0000_t75" style="height:20.25pt;width:27pt;" o:ole="t" filled="f" o:preferrelative="t" stroked="f" coordsize="21600,21600">
            <v:path/>
            <v:fill on="f" focussize="0,0"/>
            <v:stroke on="f" joinstyle="miter"/>
            <v:imagedata r:id="rId62" o:title=""/>
            <o:lock v:ext="edit" aspectratio="t"/>
            <w10:wrap type="none"/>
            <w10:anchorlock/>
          </v:shape>
          <o:OLEObject Type="Embed" ProgID="Equation.DSMT4" ShapeID="_x0000_i1055" DrawAspect="Content" ObjectID="_1468075755" r:id="rId61">
            <o:LockedField>false</o:LockedField>
          </o:OLEObject>
        </w:object>
      </w:r>
      <w:r>
        <w:rPr>
          <w:rFonts w:hint="eastAsia"/>
          <w:color w:val="000000" w:themeColor="text1"/>
        </w:rPr>
        <w:t>为一个用于实现检测指导分割而单独设计的引导损失；</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所述第二协作损失</w:t>
      </w:r>
      <w:r>
        <w:rPr>
          <w:color w:val="000000" w:themeColor="text1"/>
          <w:position w:val="-4"/>
        </w:rPr>
        <w:object>
          <v:shape id="_x0000_i1056"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056" DrawAspect="Content" ObjectID="_1468075756" r:id="rId63">
            <o:LockedField>false</o:LockedField>
          </o:OLEObject>
        </w:object>
      </w:r>
      <w:r>
        <w:rPr>
          <w:rFonts w:hint="eastAsia"/>
          <w:color w:val="000000" w:themeColor="text1"/>
        </w:rPr>
        <w:t>用于实现利用特征分割模块引导目标检测模块学习，函数如下：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4"/>
        </w:rPr>
        <w:object>
          <v:shape id="_x0000_i1057" o:spt="75" type="#_x0000_t75" style="height:20.25pt;width:131.25pt;" o:ole="t" filled="f" o:preferrelative="t" stroked="f" coordsize="21600,21600">
            <v:path/>
            <v:fill on="f" focussize="0,0"/>
            <v:stroke on="f" joinstyle="miter"/>
            <v:imagedata r:id="rId65" o:title=""/>
            <o:lock v:ext="edit" aspectratio="t"/>
            <w10:wrap type="none"/>
            <w10:anchorlock/>
          </v:shape>
          <o:OLEObject Type="Embed" ProgID="Equation.DSMT4" ShapeID="_x0000_i1057" DrawAspect="Content" ObjectID="_1468075757" r:id="rId64">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color w:val="000000" w:themeColor="text1"/>
        </w:rPr>
        <w:t>上式中，</w:t>
      </w:r>
      <w:r>
        <w:rPr>
          <w:color w:val="000000" w:themeColor="text1"/>
          <w:position w:val="-12"/>
        </w:rPr>
        <w:object>
          <v:shape id="_x0000_i1058" o:spt="75" type="#_x0000_t75" style="height:18.75pt;width:18.75pt;" o:ole="t" filled="f" o:preferrelative="t" stroked="f" coordsize="21600,21600">
            <v:path/>
            <v:fill on="f" focussize="0,0"/>
            <v:stroke on="f" joinstyle="miter"/>
            <v:imagedata r:id="rId67" o:title=""/>
            <o:lock v:ext="edit" aspectratio="t"/>
            <w10:wrap type="none"/>
            <w10:anchorlock/>
          </v:shape>
          <o:OLEObject Type="Embed" ProgID="Equation.DSMT4" ShapeID="_x0000_i1058" DrawAspect="Content" ObjectID="_1468075758" r:id="rId66">
            <o:LockedField>false</o:LockedField>
          </o:OLEObject>
        </w:object>
      </w:r>
      <w:r>
        <w:rPr>
          <w:color w:val="000000" w:themeColor="text1"/>
        </w:rPr>
        <w:t>和</w:t>
      </w:r>
      <w:r>
        <w:rPr>
          <w:color w:val="000000" w:themeColor="text1"/>
          <w:position w:val="-14"/>
        </w:rPr>
        <w:object>
          <v:shape id="_x0000_i1059" o:spt="75" type="#_x0000_t75" style="height:20.25pt;width:18.75pt;" o:ole="t" filled="f" o:preferrelative="t" stroked="f" coordsize="21600,21600">
            <v:path/>
            <v:fill on="f" focussize="0,0"/>
            <v:stroke on="f" joinstyle="miter"/>
            <v:imagedata r:id="rId69" o:title=""/>
            <o:lock v:ext="edit" aspectratio="t"/>
            <w10:wrap type="none"/>
            <w10:anchorlock/>
          </v:shape>
          <o:OLEObject Type="Embed" ProgID="Equation.DSMT4" ShapeID="_x0000_i1059" DrawAspect="Content" ObjectID="_1468075759" r:id="rId68">
            <o:LockedField>false</o:LockedField>
          </o:OLEObject>
        </w:object>
      </w:r>
      <w:r>
        <w:rPr>
          <w:color w:val="000000" w:themeColor="text1"/>
        </w:rPr>
        <w:t>为预设的一组平衡因子；</w:t>
      </w:r>
      <w:r>
        <w:rPr>
          <w:color w:val="000000" w:themeColor="text1"/>
          <w:position w:val="-10"/>
        </w:rPr>
        <w:object>
          <v:shape id="_x0000_i1060" o:spt="75" type="#_x0000_t75" style="height:18.75pt;width:28.5pt;" o:ole="t" filled="f" o:preferrelative="t" stroked="f" coordsize="21600,21600">
            <v:path/>
            <v:fill on="f" focussize="0,0"/>
            <v:stroke on="f" joinstyle="miter"/>
            <v:imagedata r:id="rId71" o:title=""/>
            <o:lock v:ext="edit" aspectratio="t"/>
            <w10:wrap type="none"/>
            <w10:anchorlock/>
          </v:shape>
          <o:OLEObject Type="Embed" ProgID="Equation.3" ShapeID="_x0000_i1060" DrawAspect="Content" ObjectID="_1468075760" r:id="rId70">
            <o:LockedField>false</o:LockedField>
          </o:OLEObject>
        </w:object>
      </w:r>
      <w:r>
        <w:rPr>
          <w:rFonts w:hint="eastAsia"/>
          <w:color w:val="000000" w:themeColor="text1"/>
        </w:rPr>
        <w:t>为多目标检测损失；</w:t>
      </w:r>
      <w:r>
        <w:rPr>
          <w:color w:val="000000" w:themeColor="text1"/>
          <w:position w:val="-12"/>
        </w:rPr>
        <w:object>
          <v:shape id="_x0000_i1061" o:spt="75" type="#_x0000_t75" style="height:18.75pt;width:27pt;" o:ole="t" filled="f" o:preferrelative="t" stroked="f" coordsize="21600,21600">
            <v:path/>
            <v:fill on="f" focussize="0,0"/>
            <v:stroke on="f" joinstyle="miter"/>
            <v:imagedata r:id="rId73" o:title=""/>
            <o:lock v:ext="edit" aspectratio="t"/>
            <w10:wrap type="none"/>
            <w10:anchorlock/>
          </v:shape>
          <o:OLEObject Type="Embed" ProgID="Equation.DSMT4" ShapeID="_x0000_i1061" DrawAspect="Content" ObjectID="_1468075761" r:id="rId72">
            <o:LockedField>false</o:LockedField>
          </o:OLEObject>
        </w:object>
      </w:r>
      <w:r>
        <w:rPr>
          <w:color w:val="000000" w:themeColor="text1"/>
        </w:rPr>
        <w:t>为一个自定义的细化损失。</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8.如权利要求5所述的</w:t>
      </w:r>
      <w:del w:id="129" w:author="欣冉" w:date="2023-07-26T09:38:57Z">
        <w:r>
          <w:rPr>
            <w:rFonts w:hint="eastAsia"/>
            <w:color w:val="000000" w:themeColor="text1"/>
          </w:rPr>
          <w:delText>基于对比学习</w:delText>
        </w:r>
      </w:del>
      <w:ins w:id="130" w:author="欣冉" w:date="2023-07-26T09:45:42Z">
        <w:r>
          <w:rPr>
            <w:rFonts w:hint="eastAsia"/>
            <w:color w:val="000000" w:themeColor="text1"/>
            <w:lang w:eastAsia="zh-CN"/>
          </w:rPr>
          <w:t>基于协作互补</w:t>
        </w:r>
      </w:ins>
      <w:r>
        <w:rPr>
          <w:rFonts w:hint="eastAsia"/>
          <w:color w:val="000000" w:themeColor="text1"/>
        </w:rPr>
        <w:t>的肠息肉检测方法，其特征在于：步骤S5中，测试过程中的评价指标包括：评估精确率</w:t>
      </w:r>
      <w:r>
        <w:rPr>
          <w:rFonts w:hint="eastAsia"/>
          <w:i/>
          <w:color w:val="000000" w:themeColor="text1"/>
        </w:rPr>
        <w:t>mAP</w:t>
      </w:r>
      <w:r>
        <w:rPr>
          <w:rFonts w:hint="eastAsia"/>
          <w:color w:val="000000" w:themeColor="text1"/>
        </w:rPr>
        <w:t>、定位准确率</w:t>
      </w:r>
      <w:r>
        <w:rPr>
          <w:rFonts w:hint="eastAsia"/>
          <w:i/>
          <w:color w:val="000000" w:themeColor="text1"/>
        </w:rPr>
        <w:t>CorLoc</w:t>
      </w:r>
      <w:r>
        <w:rPr>
          <w:rFonts w:hint="eastAsia"/>
          <w:color w:val="000000" w:themeColor="text1"/>
        </w:rPr>
        <w:t>和召回率</w:t>
      </w:r>
      <w:r>
        <w:rPr>
          <w:rFonts w:hint="eastAsia"/>
          <w:i/>
          <w:color w:val="000000" w:themeColor="text1"/>
        </w:rPr>
        <w:t>Recall</w:t>
      </w:r>
      <w:r>
        <w:rPr>
          <w:rFonts w:hint="eastAsia"/>
          <w:color w:val="000000" w:themeColor="text1"/>
        </w:rPr>
        <w:t>；计算公式如下：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92"/>
        </w:rPr>
        <w:object>
          <v:shape id="_x0000_i1062" o:spt="75" type="#_x0000_t75" style="height:98.25pt;width:99.75pt;" o:ole="t" filled="f" o:preferrelative="t" stroked="f" coordsize="21600,21600">
            <v:path/>
            <v:fill on="f" focussize="0,0"/>
            <v:stroke on="f" joinstyle="miter"/>
            <v:imagedata r:id="rId75" o:title=""/>
            <o:lock v:ext="edit" aspectratio="t"/>
            <w10:wrap type="none"/>
            <w10:anchorlock/>
          </v:shape>
          <o:OLEObject Type="Embed" ProgID="Equation.DSMT4" ShapeID="_x0000_i1062" DrawAspect="Content" ObjectID="_1468075762" r:id="rId74">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c</w:t>
      </w:r>
      <w:r>
        <w:rPr>
          <w:rFonts w:hint="eastAsia"/>
          <w:color w:val="000000" w:themeColor="text1"/>
        </w:rPr>
        <w:t>表示类别编号，</w:t>
      </w:r>
      <w:r>
        <w:rPr>
          <w:color w:val="000000" w:themeColor="text1"/>
          <w:position w:val="-6"/>
        </w:rPr>
        <w:object>
          <v:shape id="_x0000_i1063" o:spt="75" type="#_x0000_t75" style="height:11.25pt;width:9.75pt;" o:ole="t" filled="f" o:preferrelative="t" stroked="f" coordsize="21600,21600">
            <v:path/>
            <v:fill on="f" focussize="0,0"/>
            <v:stroke on="f" joinstyle="miter"/>
            <v:imagedata r:id="rId77" o:title=""/>
            <o:lock v:ext="edit" aspectratio="t"/>
            <w10:wrap type="none"/>
            <w10:anchorlock/>
          </v:shape>
          <o:OLEObject Type="Embed" ProgID="Equation.DSMT4" ShapeID="_x0000_i1063" DrawAspect="Content" ObjectID="_1468075763" r:id="rId76">
            <o:LockedField>false</o:LockedField>
          </o:OLEObject>
        </w:object>
      </w:r>
      <w:r>
        <w:rPr>
          <w:rFonts w:hint="eastAsia"/>
          <w:color w:val="000000" w:themeColor="text1"/>
        </w:rPr>
        <w:t>表示类别总数，</w:t>
      </w:r>
      <w:r>
        <w:rPr>
          <w:color w:val="000000" w:themeColor="text1"/>
          <w:position w:val="-12"/>
        </w:rPr>
        <w:object>
          <v:shape id="_x0000_i1064" o:spt="75" type="#_x0000_t75" style="height:18pt;width:21pt;" o:ole="t" filled="f" o:preferrelative="t" stroked="f" coordsize="21600,21600">
            <v:path/>
            <v:fill on="f" focussize="0,0"/>
            <v:stroke on="f" joinstyle="miter"/>
            <v:imagedata r:id="rId79" o:title=""/>
            <o:lock v:ext="edit" aspectratio="t"/>
            <w10:wrap type="none"/>
            <w10:anchorlock/>
          </v:shape>
          <o:OLEObject Type="Embed" ProgID="Equation.DSMT4" ShapeID="_x0000_i1064" DrawAspect="Content" ObjectID="_1468075764" r:id="rId78">
            <o:LockedField>false</o:LockedField>
          </o:OLEObject>
        </w:object>
      </w:r>
      <w:r>
        <w:rPr>
          <w:rFonts w:hint="eastAsia"/>
          <w:color w:val="000000" w:themeColor="text1"/>
        </w:rPr>
        <w:t>表示第</w:t>
      </w:r>
      <w:r>
        <w:rPr>
          <w:rFonts w:hint="eastAsia"/>
          <w:i/>
          <w:color w:val="000000" w:themeColor="text1"/>
        </w:rPr>
        <w:t>c</w:t>
      </w:r>
      <w:r>
        <w:rPr>
          <w:rFonts w:hint="eastAsia"/>
          <w:color w:val="000000" w:themeColor="text1"/>
        </w:rPr>
        <w:t>类的</w:t>
      </w:r>
      <w:r>
        <w:rPr>
          <w:rFonts w:hint="eastAsia"/>
          <w:i/>
          <w:color w:val="000000" w:themeColor="text1"/>
        </w:rPr>
        <w:t>AP</w:t>
      </w:r>
      <w:r>
        <w:rPr>
          <w:rFonts w:hint="eastAsia"/>
          <w:color w:val="000000" w:themeColor="text1"/>
        </w:rPr>
        <w:t>值，采用任选11点法或者积分法计算；</w:t>
      </w:r>
      <w:r>
        <w:rPr>
          <w:rFonts w:hint="eastAsia"/>
          <w:i/>
          <w:color w:val="000000" w:themeColor="text1"/>
        </w:rPr>
        <w:t>TP</w:t>
      </w:r>
      <w:r>
        <w:rPr>
          <w:rFonts w:hint="eastAsia"/>
          <w:color w:val="000000" w:themeColor="text1"/>
        </w:rPr>
        <w:t>表示真阳性样本数量，</w:t>
      </w:r>
      <w:r>
        <w:rPr>
          <w:rFonts w:hint="eastAsia"/>
          <w:i/>
          <w:color w:val="000000" w:themeColor="text1"/>
        </w:rPr>
        <w:t>FN</w:t>
      </w:r>
      <w:r>
        <w:rPr>
          <w:rFonts w:hint="eastAsia"/>
          <w:color w:val="000000" w:themeColor="text1"/>
        </w:rPr>
        <w:t>表示假阴性样本数量；</w:t>
      </w:r>
      <w:r>
        <w:rPr>
          <w:rFonts w:hint="eastAsia"/>
          <w:i/>
          <w:color w:val="000000" w:themeColor="text1"/>
        </w:rPr>
        <w:t>FP</w:t>
      </w:r>
      <w:r>
        <w:rPr>
          <w:rFonts w:hint="eastAsia"/>
          <w:color w:val="000000" w:themeColor="text1"/>
        </w:rPr>
        <w:t>表示假阳性样本数量。</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9.一种</w:t>
      </w:r>
      <w:del w:id="131" w:author="欣冉" w:date="2023-07-26T09:38:58Z">
        <w:r>
          <w:rPr>
            <w:rFonts w:hint="eastAsia"/>
            <w:color w:val="000000" w:themeColor="text1"/>
          </w:rPr>
          <w:delText>基于对比学习</w:delText>
        </w:r>
      </w:del>
      <w:ins w:id="132" w:author="欣冉" w:date="2023-07-26T09:45:43Z">
        <w:r>
          <w:rPr>
            <w:rFonts w:hint="eastAsia"/>
            <w:color w:val="000000" w:themeColor="text1"/>
            <w:lang w:eastAsia="zh-CN"/>
          </w:rPr>
          <w:t>基于协作互补</w:t>
        </w:r>
      </w:ins>
      <w:r>
        <w:rPr>
          <w:rFonts w:hint="eastAsia"/>
          <w:color w:val="000000" w:themeColor="text1"/>
        </w:rPr>
        <w:t>的肠息肉检测系统，其用于根据输入的当前用户的结肠镜检查图像，评估当前用户是否存在肠道肿瘤风险；所述肠息肉监测系统包括：</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数据集获取模块，其用于获取训练所需的原始数据集中的息肉图像，每张息肉图像均人工标注有对应的类别标签；</w:t>
      </w:r>
    </w:p>
    <w:p>
      <w:pPr>
        <w:pStyle w:val="14"/>
        <w:shd w:val="clear" w:color="auto" w:fill="FFFFFF"/>
        <w:spacing w:beforeAutospacing="0" w:afterAutospacing="0" w:line="360" w:lineRule="auto"/>
        <w:ind w:firstLine="480" w:firstLineChars="200"/>
        <w:rPr>
          <w:color w:val="000000" w:themeColor="text1"/>
        </w:rPr>
      </w:pPr>
      <w:del w:id="133" w:author="欣冉" w:date="2023-07-26T09:40:48Z">
        <w:r>
          <w:rPr>
            <w:rFonts w:hint="eastAsia"/>
            <w:color w:val="000000" w:themeColor="text1"/>
          </w:rPr>
          <w:delText>对比学习</w:delText>
        </w:r>
      </w:del>
      <w:ins w:id="134" w:author="欣冉" w:date="2023-07-26T09:40:48Z">
        <w:r>
          <w:rPr>
            <w:rFonts w:hint="eastAsia"/>
            <w:color w:val="000000" w:themeColor="text1"/>
            <w:lang w:eastAsia="zh-CN"/>
          </w:rPr>
          <w:t>协作互补</w:t>
        </w:r>
      </w:ins>
      <w:r>
        <w:rPr>
          <w:rFonts w:hint="eastAsia"/>
          <w:color w:val="000000" w:themeColor="text1"/>
        </w:rPr>
        <w:t>网络模型，其采用如权利要求1-8中任意一项所述的</w:t>
      </w:r>
      <w:del w:id="135" w:author="欣冉" w:date="2023-07-26T09:38:59Z">
        <w:r>
          <w:rPr>
            <w:rFonts w:hint="eastAsia"/>
            <w:color w:val="000000" w:themeColor="text1"/>
          </w:rPr>
          <w:delText>基于对比学习</w:delText>
        </w:r>
      </w:del>
      <w:ins w:id="136" w:author="欣冉" w:date="2023-07-26T09:45:46Z">
        <w:r>
          <w:rPr>
            <w:rFonts w:hint="eastAsia"/>
            <w:color w:val="000000" w:themeColor="text1"/>
            <w:lang w:eastAsia="zh-CN"/>
          </w:rPr>
          <w:t>基于协作互补</w:t>
        </w:r>
      </w:ins>
      <w:r>
        <w:rPr>
          <w:rFonts w:hint="eastAsia"/>
          <w:color w:val="000000" w:themeColor="text1"/>
        </w:rPr>
        <w:t>的肠息肉检测方法中构建的包括</w:t>
      </w:r>
      <w:del w:id="137" w:author="欣冉" w:date="2023-07-27T00:09:10Z">
        <w:r>
          <w:rPr>
            <w:rFonts w:hint="eastAsia"/>
            <w:color w:val="000000" w:themeColor="text1"/>
          </w:rPr>
          <w:delText>特征提取模块、</w:delText>
        </w:r>
      </w:del>
      <w:del w:id="138" w:author="欣冉" w:date="2023-07-26T23:35:56Z">
        <w:r>
          <w:rPr>
            <w:rFonts w:hint="eastAsia"/>
            <w:color w:val="000000" w:themeColor="text1"/>
          </w:rPr>
          <w:delText>目标框</w:delText>
        </w:r>
      </w:del>
      <w:ins w:id="139" w:author="欣冉" w:date="2023-07-26T23:35:56Z">
        <w:r>
          <w:rPr>
            <w:rFonts w:hint="eastAsia"/>
            <w:color w:val="000000" w:themeColor="text1"/>
            <w:lang w:eastAsia="zh-CN"/>
          </w:rPr>
          <w:t>候选框</w:t>
        </w:r>
      </w:ins>
      <w:r>
        <w:rPr>
          <w:rFonts w:hint="eastAsia"/>
          <w:color w:val="000000" w:themeColor="text1"/>
        </w:rPr>
        <w:t>生成模块、特征分割模块、特征分类模块、目标检测模块和</w:t>
      </w:r>
      <w:del w:id="140" w:author="欣冉" w:date="2023-07-26T09:40:17Z">
        <w:r>
          <w:rPr>
            <w:rFonts w:hint="eastAsia"/>
            <w:color w:val="000000" w:themeColor="text1"/>
          </w:rPr>
          <w:delText>对比学习模块</w:delText>
        </w:r>
      </w:del>
      <w:ins w:id="141" w:author="欣冉" w:date="2023-07-26T09:40:17Z">
        <w:r>
          <w:rPr>
            <w:rFonts w:hint="eastAsia"/>
            <w:color w:val="000000" w:themeColor="text1"/>
            <w:lang w:eastAsia="zh-CN"/>
          </w:rPr>
          <w:t>协作互补模块</w:t>
        </w:r>
      </w:ins>
      <w:r>
        <w:rPr>
          <w:rFonts w:hint="eastAsia"/>
          <w:color w:val="000000" w:themeColor="text1"/>
        </w:rPr>
        <w:t>的网络模型；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训练管理模块，其用于将原始数据集分为训练集和测试集，并采用如权利要求1-8中任意一项所述的</w:t>
      </w:r>
      <w:del w:id="142" w:author="欣冉" w:date="2023-07-26T09:39:00Z">
        <w:r>
          <w:rPr>
            <w:rFonts w:hint="eastAsia"/>
            <w:color w:val="000000" w:themeColor="text1"/>
          </w:rPr>
          <w:delText>基于对比学习</w:delText>
        </w:r>
      </w:del>
      <w:ins w:id="143" w:author="欣冉" w:date="2023-07-26T09:45:46Z">
        <w:r>
          <w:rPr>
            <w:rFonts w:hint="eastAsia"/>
            <w:color w:val="000000" w:themeColor="text1"/>
            <w:lang w:eastAsia="zh-CN"/>
          </w:rPr>
          <w:t>基于协作互补</w:t>
        </w:r>
      </w:ins>
      <w:r>
        <w:rPr>
          <w:rFonts w:hint="eastAsia"/>
          <w:color w:val="000000" w:themeColor="text1"/>
        </w:rPr>
        <w:t>的肠息肉检测方法中的训练策略对构建出的网络模型进行三阶段训练；然后再对训练完成后的网络模型进行测试；</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应用模块，其用于在训练管理模块完成网络模型的训练和测试后，保存特征</w:t>
      </w:r>
      <w:ins w:id="144" w:author="欣冉" w:date="2023-07-27T00:09:32Z">
        <w:r>
          <w:rPr>
            <w:rFonts w:hint="eastAsia"/>
            <w:color w:val="000000" w:themeColor="text1"/>
            <w:lang w:val="en-US" w:eastAsia="zh-CN"/>
          </w:rPr>
          <w:t>分割</w:t>
        </w:r>
      </w:ins>
      <w:del w:id="145" w:author="欣冉" w:date="2023-07-27T00:09:31Z">
        <w:r>
          <w:rPr>
            <w:rFonts w:hint="eastAsia"/>
            <w:color w:val="000000" w:themeColor="text1"/>
          </w:rPr>
          <w:delText>提取</w:delText>
        </w:r>
      </w:del>
      <w:r>
        <w:rPr>
          <w:rFonts w:hint="eastAsia"/>
          <w:color w:val="000000" w:themeColor="text1"/>
        </w:rPr>
        <w:t>模块</w:t>
      </w:r>
      <w:ins w:id="146" w:author="欣冉" w:date="2023-07-27T00:09:44Z">
        <w:r>
          <w:rPr>
            <w:rFonts w:hint="eastAsia"/>
            <w:color w:val="000000" w:themeColor="text1"/>
            <w:lang w:val="en-US" w:eastAsia="zh-CN"/>
          </w:rPr>
          <w:t>的</w:t>
        </w:r>
      </w:ins>
      <w:ins w:id="147" w:author="欣冉" w:date="2023-07-27T00:09:47Z">
        <w:r>
          <w:rPr>
            <w:rFonts w:hint="eastAsia"/>
            <w:color w:val="000000" w:themeColor="text1"/>
            <w:lang w:val="en-US" w:eastAsia="zh-CN"/>
          </w:rPr>
          <w:t>特征编码</w:t>
        </w:r>
      </w:ins>
      <w:ins w:id="148" w:author="欣冉" w:date="2023-07-27T00:09:49Z">
        <w:r>
          <w:rPr>
            <w:rFonts w:hint="eastAsia"/>
            <w:color w:val="000000" w:themeColor="text1"/>
            <w:lang w:val="en-US" w:eastAsia="zh-CN"/>
          </w:rPr>
          <w:t>部分</w:t>
        </w:r>
      </w:ins>
      <w:r>
        <w:rPr>
          <w:rFonts w:hint="eastAsia"/>
          <w:color w:val="000000" w:themeColor="text1"/>
        </w:rPr>
        <w:t>、</w:t>
      </w:r>
      <w:del w:id="149" w:author="欣冉" w:date="2023-07-26T23:35:57Z">
        <w:r>
          <w:rPr>
            <w:rFonts w:hint="eastAsia"/>
            <w:color w:val="000000" w:themeColor="text1"/>
          </w:rPr>
          <w:delText>目标框</w:delText>
        </w:r>
      </w:del>
      <w:ins w:id="150" w:author="欣冉" w:date="2023-07-26T23:35:57Z">
        <w:r>
          <w:rPr>
            <w:rFonts w:hint="eastAsia"/>
            <w:color w:val="000000" w:themeColor="text1"/>
            <w:lang w:eastAsia="zh-CN"/>
          </w:rPr>
          <w:t>候选框</w:t>
        </w:r>
      </w:ins>
      <w:r>
        <w:rPr>
          <w:rFonts w:hint="eastAsia"/>
          <w:color w:val="000000" w:themeColor="text1"/>
        </w:rPr>
        <w:t>生成模块和目标检测模块的模型参数，得到对应的应用模型作为所需的肠息肉检测工具；所述肠息肉检测工具的输入为待识别的结肠镜检查图像，输出为结肠镜检测图像中框选出的每一个息肉及其对应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10.一种</w:t>
      </w:r>
      <w:del w:id="151" w:author="欣冉" w:date="2023-07-26T09:39:01Z">
        <w:r>
          <w:rPr>
            <w:rFonts w:hint="eastAsia"/>
            <w:color w:val="000000" w:themeColor="text1"/>
          </w:rPr>
          <w:delText>基于对比学习</w:delText>
        </w:r>
      </w:del>
      <w:ins w:id="152" w:author="欣冉" w:date="2023-07-26T09:45:46Z">
        <w:r>
          <w:rPr>
            <w:rFonts w:hint="eastAsia"/>
            <w:color w:val="000000" w:themeColor="text1"/>
            <w:lang w:eastAsia="zh-CN"/>
          </w:rPr>
          <w:t>基于协作互补</w:t>
        </w:r>
      </w:ins>
      <w:r>
        <w:rPr>
          <w:rFonts w:hint="eastAsia"/>
          <w:color w:val="000000" w:themeColor="text1"/>
        </w:rPr>
        <w:t>的肠息肉检测装置，其</w:t>
      </w:r>
      <w:r>
        <w:rPr>
          <w:color w:val="000000" w:themeColor="text1"/>
        </w:rPr>
        <w:t>包括存储器、处理器以及存储在存储器上并可在处理器上运行的计算机程序</w:t>
      </w:r>
      <w:r>
        <w:rPr>
          <w:rFonts w:hint="eastAsia"/>
          <w:color w:val="000000" w:themeColor="text1"/>
        </w:rPr>
        <w:t>，其特征在于：所述处理器执行所述计算机程序时，创建出如权利要求9所述的</w:t>
      </w:r>
      <w:del w:id="153" w:author="欣冉" w:date="2023-07-26T09:39:02Z">
        <w:r>
          <w:rPr>
            <w:rFonts w:hint="eastAsia"/>
            <w:color w:val="000000" w:themeColor="text1"/>
          </w:rPr>
          <w:delText>基于对比学习</w:delText>
        </w:r>
      </w:del>
      <w:ins w:id="154" w:author="欣冉" w:date="2023-07-26T09:45:46Z">
        <w:r>
          <w:rPr>
            <w:rFonts w:hint="eastAsia"/>
            <w:color w:val="000000" w:themeColor="text1"/>
            <w:lang w:eastAsia="zh-CN"/>
          </w:rPr>
          <w:t>基于协作互补</w:t>
        </w:r>
      </w:ins>
      <w:r>
        <w:rPr>
          <w:rFonts w:hint="eastAsia"/>
          <w:color w:val="000000" w:themeColor="text1"/>
        </w:rPr>
        <w:t>的肠息肉检测系统中的应用模型，运行所述应用模型，进而根据输入的结肠镜检查图，生成每个息肉对应的候选框的位置及其分类结果。</w:t>
      </w:r>
    </w:p>
    <w:bookmarkEnd w:id="0"/>
    <w:p>
      <w:pPr>
        <w:pStyle w:val="14"/>
        <w:shd w:val="clear" w:color="auto" w:fill="FFFFFF"/>
        <w:spacing w:beforeAutospacing="0" w:afterAutospacing="0" w:line="360" w:lineRule="auto"/>
        <w:ind w:firstLine="480" w:firstLineChars="200"/>
        <w:rPr>
          <w:color w:val="000000" w:themeColor="text1"/>
        </w:rPr>
        <w:sectPr>
          <w:pgSz w:w="11907" w:h="16840"/>
          <w:pgMar w:top="1418" w:right="947" w:bottom="851" w:left="1418" w:header="0" w:footer="851" w:gutter="0"/>
          <w:pgNumType w:start="1"/>
          <w:cols w:space="720" w:num="1"/>
          <w:docGrid w:linePitch="432" w:charSpace="0"/>
        </w:sectPr>
      </w:pPr>
    </w:p>
    <w:p>
      <w:pPr>
        <w:pageBreakBefore/>
        <w:pBdr>
          <w:bottom w:val="single" w:color="auto" w:sz="12" w:space="1"/>
        </w:pBdr>
        <w:spacing w:line="360" w:lineRule="auto"/>
        <w:jc w:val="center"/>
        <w:rPr>
          <w:rFonts w:eastAsiaTheme="minorEastAsia"/>
          <w:b/>
          <w:bCs/>
          <w:color w:val="000000" w:themeColor="text1"/>
          <w:kern w:val="0"/>
          <w:sz w:val="28"/>
          <w:szCs w:val="28"/>
        </w:rPr>
      </w:pPr>
      <w:r>
        <w:rPr>
          <w:rFonts w:hAnsiTheme="minorEastAsia" w:eastAsiaTheme="minorEastAsia"/>
          <w:b/>
          <w:bCs/>
          <w:color w:val="000000" w:themeColor="text1"/>
          <w:kern w:val="0"/>
          <w:sz w:val="28"/>
          <w:szCs w:val="28"/>
        </w:rPr>
        <w:t>说明书</w:t>
      </w:r>
    </w:p>
    <w:p>
      <w:pPr>
        <w:spacing w:beforeLines="100" w:line="360" w:lineRule="auto"/>
        <w:jc w:val="center"/>
        <w:rPr>
          <w:rFonts w:eastAsiaTheme="minorEastAsia"/>
          <w:b/>
          <w:bCs/>
          <w:color w:val="000000" w:themeColor="text1"/>
          <w:kern w:val="0"/>
          <w:sz w:val="28"/>
          <w:szCs w:val="24"/>
        </w:rPr>
      </w:pPr>
      <w:r>
        <w:rPr>
          <w:rFonts w:hint="eastAsia"/>
          <w:b/>
          <w:color w:val="000000" w:themeColor="text1"/>
          <w:sz w:val="28"/>
          <w:szCs w:val="24"/>
        </w:rPr>
        <w:t>一种</w:t>
      </w:r>
      <w:del w:id="155" w:author="欣冉" w:date="2023-07-26T09:39:07Z">
        <w:r>
          <w:rPr>
            <w:rFonts w:hint="eastAsia"/>
            <w:b/>
            <w:color w:val="000000" w:themeColor="text1"/>
            <w:sz w:val="28"/>
            <w:szCs w:val="24"/>
          </w:rPr>
          <w:delText>基于对比学习</w:delText>
        </w:r>
      </w:del>
      <w:ins w:id="156" w:author="欣冉" w:date="2023-07-26T09:45:46Z">
        <w:r>
          <w:rPr>
            <w:rFonts w:hint="eastAsia"/>
            <w:b/>
            <w:color w:val="000000" w:themeColor="text1"/>
            <w:sz w:val="28"/>
            <w:szCs w:val="24"/>
            <w:lang w:eastAsia="zh-CN"/>
          </w:rPr>
          <w:t>基于协作互补</w:t>
        </w:r>
      </w:ins>
      <w:r>
        <w:rPr>
          <w:rFonts w:hint="eastAsia"/>
          <w:b/>
          <w:color w:val="000000" w:themeColor="text1"/>
          <w:sz w:val="28"/>
          <w:szCs w:val="24"/>
        </w:rPr>
        <w:t>的肠息肉检测方法、系统和装置</w:t>
      </w:r>
    </w:p>
    <w:p>
      <w:pPr>
        <w:spacing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技术领域</w:t>
      </w:r>
    </w:p>
    <w:p>
      <w:pPr>
        <w:spacing w:beforeLines="100" w:line="360" w:lineRule="auto"/>
        <w:ind w:firstLine="480" w:firstLineChars="200"/>
        <w:jc w:val="center"/>
        <w:rPr>
          <w:color w:val="000000" w:themeColor="text1"/>
          <w:sz w:val="24"/>
        </w:rPr>
      </w:pPr>
      <w:r>
        <w:rPr>
          <w:rFonts w:hAnsi="宋体"/>
          <w:color w:val="000000" w:themeColor="text1"/>
          <w:sz w:val="24"/>
        </w:rPr>
        <w:t>本</w:t>
      </w:r>
      <w:r>
        <w:rPr>
          <w:rFonts w:hAnsi="宋体"/>
          <w:color w:val="000000" w:themeColor="text1"/>
          <w:sz w:val="24"/>
          <w:szCs w:val="24"/>
        </w:rPr>
        <w:t>发明属于</w:t>
      </w:r>
      <w:r>
        <w:rPr>
          <w:rFonts w:hint="eastAsia" w:hAnsi="宋体"/>
          <w:color w:val="000000" w:themeColor="text1"/>
          <w:sz w:val="24"/>
          <w:szCs w:val="24"/>
        </w:rPr>
        <w:t>医疗影像</w:t>
      </w:r>
      <w:r>
        <w:rPr>
          <w:rFonts w:hAnsi="宋体"/>
          <w:color w:val="000000" w:themeColor="text1"/>
          <w:sz w:val="24"/>
          <w:szCs w:val="24"/>
        </w:rPr>
        <w:t>领域，具体涉及</w:t>
      </w:r>
      <w:r>
        <w:rPr>
          <w:rFonts w:hint="eastAsia"/>
          <w:color w:val="000000" w:themeColor="text1"/>
          <w:sz w:val="24"/>
          <w:szCs w:val="24"/>
        </w:rPr>
        <w:t>一种</w:t>
      </w:r>
      <w:del w:id="157" w:author="欣冉" w:date="2023-07-26T09:39:08Z">
        <w:r>
          <w:rPr>
            <w:rFonts w:hint="eastAsia"/>
            <w:color w:val="000000" w:themeColor="text1"/>
            <w:sz w:val="24"/>
            <w:szCs w:val="24"/>
          </w:rPr>
          <w:delText>基于对比学习</w:delText>
        </w:r>
      </w:del>
      <w:ins w:id="158" w:author="欣冉" w:date="2023-07-26T09:45:46Z">
        <w:r>
          <w:rPr>
            <w:rFonts w:hint="eastAsia"/>
            <w:color w:val="000000" w:themeColor="text1"/>
            <w:sz w:val="24"/>
            <w:szCs w:val="24"/>
            <w:lang w:eastAsia="zh-CN"/>
          </w:rPr>
          <w:t>基于协作互补</w:t>
        </w:r>
      </w:ins>
      <w:r>
        <w:rPr>
          <w:rFonts w:hint="eastAsia"/>
          <w:color w:val="000000" w:themeColor="text1"/>
          <w:sz w:val="24"/>
          <w:szCs w:val="24"/>
        </w:rPr>
        <w:t>的肠息肉检测方法、系统和装置</w:t>
      </w:r>
      <w:r>
        <w:rPr>
          <w:rFonts w:hAnsi="宋体"/>
          <w:color w:val="000000" w:themeColor="text1"/>
          <w:sz w:val="24"/>
          <w:szCs w:val="24"/>
        </w:rPr>
        <w:t>。</w:t>
      </w:r>
    </w:p>
    <w:p>
      <w:pPr>
        <w:spacing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背景技术</w:t>
      </w:r>
    </w:p>
    <w:p>
      <w:pPr>
        <w:spacing w:line="360" w:lineRule="auto"/>
        <w:ind w:firstLine="480" w:firstLineChars="200"/>
        <w:rPr>
          <w:color w:val="000000" w:themeColor="text1"/>
          <w:sz w:val="24"/>
          <w:szCs w:val="24"/>
        </w:rPr>
      </w:pPr>
      <w:r>
        <w:rPr>
          <w:color w:val="000000" w:themeColor="text1"/>
          <w:sz w:val="24"/>
          <w:szCs w:val="24"/>
        </w:rPr>
        <w:t>结直肠癌(CRC)是世界上第三大最危险的癌症，患病率日益增加。大多数结直肠癌是由结肠粘膜腺状组织的生长引起。这些息肉最初大多是良性的，随着时间的推移，其中一些会变成恶性的，最终导致死亡。早期发现并切除息肉是预防结直肠癌必不可少的临床步骤。目前，</w:t>
      </w:r>
      <w:r>
        <w:rPr>
          <w:bCs/>
          <w:color w:val="000000" w:themeColor="text1"/>
          <w:sz w:val="24"/>
          <w:szCs w:val="24"/>
        </w:rPr>
        <w:t>结肠镜检查</w:t>
      </w:r>
      <w:r>
        <w:rPr>
          <w:color w:val="000000" w:themeColor="text1"/>
          <w:sz w:val="24"/>
          <w:szCs w:val="24"/>
        </w:rPr>
        <w:t>是结肠癌筛查的金标准工具。结肠镜检查</w:t>
      </w:r>
      <w:r>
        <w:rPr>
          <w:rFonts w:hint="eastAsia"/>
          <w:color w:val="000000" w:themeColor="text1"/>
          <w:sz w:val="24"/>
          <w:szCs w:val="24"/>
        </w:rPr>
        <w:t>的精度</w:t>
      </w:r>
      <w:r>
        <w:rPr>
          <w:color w:val="000000" w:themeColor="text1"/>
          <w:sz w:val="24"/>
          <w:szCs w:val="24"/>
        </w:rPr>
        <w:t>依赖于熟练的内镜医生，最近的临床研究表明，</w:t>
      </w:r>
      <w:r>
        <w:rPr>
          <w:bCs/>
          <w:color w:val="000000" w:themeColor="text1"/>
          <w:sz w:val="24"/>
          <w:szCs w:val="24"/>
        </w:rPr>
        <w:t>22% - 28%</w:t>
      </w:r>
      <w:r>
        <w:rPr>
          <w:color w:val="000000" w:themeColor="text1"/>
          <w:sz w:val="24"/>
          <w:szCs w:val="24"/>
        </w:rPr>
        <w:t>的</w:t>
      </w:r>
      <w:r>
        <w:rPr>
          <w:bCs/>
          <w:color w:val="000000" w:themeColor="text1"/>
          <w:sz w:val="24"/>
          <w:szCs w:val="24"/>
        </w:rPr>
        <w:t>息肉</w:t>
      </w:r>
      <w:r>
        <w:rPr>
          <w:color w:val="000000" w:themeColor="text1"/>
          <w:sz w:val="24"/>
          <w:szCs w:val="24"/>
        </w:rPr>
        <w:t>在接受结肠镜检查的患者中</w:t>
      </w:r>
      <w:r>
        <w:rPr>
          <w:bCs/>
          <w:color w:val="000000" w:themeColor="text1"/>
          <w:sz w:val="24"/>
          <w:szCs w:val="24"/>
        </w:rPr>
        <w:t>被遗漏</w:t>
      </w:r>
      <w:r>
        <w:rPr>
          <w:color w:val="000000" w:themeColor="text1"/>
          <w:sz w:val="24"/>
          <w:szCs w:val="24"/>
        </w:rPr>
        <w:t>。漏诊息肉可导致结肠癌的晚期诊断，生存率低至10%。</w:t>
      </w:r>
      <w:r>
        <w:rPr>
          <w:bCs/>
          <w:color w:val="000000" w:themeColor="text1"/>
          <w:sz w:val="24"/>
          <w:szCs w:val="24"/>
        </w:rPr>
        <w:t>因此，利用计算机辅助息肉检测，降低人工检查中的遗漏问题非常必要</w:t>
      </w:r>
      <w:r>
        <w:rPr>
          <w:color w:val="000000" w:themeColor="text1"/>
          <w:sz w:val="24"/>
          <w:szCs w:val="24"/>
        </w:rPr>
        <w:t>。</w:t>
      </w:r>
    </w:p>
    <w:p>
      <w:pPr>
        <w:spacing w:line="360" w:lineRule="auto"/>
        <w:ind w:firstLine="480" w:firstLineChars="200"/>
        <w:rPr>
          <w:color w:val="000000" w:themeColor="text1"/>
        </w:rPr>
      </w:pPr>
      <w:r>
        <w:rPr>
          <w:color w:val="000000" w:themeColor="text1"/>
          <w:sz w:val="24"/>
          <w:szCs w:val="24"/>
        </w:rPr>
        <w:t>为了解决这些问题，许多基于</w:t>
      </w:r>
      <w:r>
        <w:rPr>
          <w:rFonts w:hint="eastAsia"/>
          <w:bCs/>
          <w:color w:val="000000" w:themeColor="text1"/>
          <w:sz w:val="24"/>
          <w:szCs w:val="24"/>
        </w:rPr>
        <w:t>图像特征分析</w:t>
      </w:r>
      <w:r>
        <w:rPr>
          <w:bCs/>
          <w:color w:val="000000" w:themeColor="text1"/>
          <w:sz w:val="24"/>
          <w:szCs w:val="24"/>
        </w:rPr>
        <w:t>的计算机辅助检测方法</w:t>
      </w:r>
      <w:r>
        <w:rPr>
          <w:color w:val="000000" w:themeColor="text1"/>
          <w:sz w:val="24"/>
          <w:szCs w:val="24"/>
        </w:rPr>
        <w:t>被用于息肉的检测。如颜色小波、纹理、Haar、定向梯度直方图(histogram of oriented gradients</w:t>
      </w:r>
      <w:r>
        <w:rPr>
          <w:rFonts w:hint="eastAsia"/>
          <w:color w:val="000000" w:themeColor="text1"/>
          <w:sz w:val="24"/>
          <w:szCs w:val="24"/>
        </w:rPr>
        <w:t>，</w:t>
      </w:r>
      <w:r>
        <w:rPr>
          <w:color w:val="000000" w:themeColor="text1"/>
          <w:sz w:val="24"/>
          <w:szCs w:val="24"/>
        </w:rPr>
        <w:t>HoG)和局部二值模式(local binary pattern</w:t>
      </w:r>
      <w:r>
        <w:rPr>
          <w:rFonts w:hint="eastAsia"/>
          <w:color w:val="000000" w:themeColor="text1"/>
          <w:sz w:val="24"/>
          <w:szCs w:val="24"/>
        </w:rPr>
        <w:t>，</w:t>
      </w:r>
      <w:r>
        <w:rPr>
          <w:color w:val="000000" w:themeColor="text1"/>
          <w:sz w:val="24"/>
          <w:szCs w:val="24"/>
        </w:rPr>
        <w:t xml:space="preserve"> LBP)来区分息肉和正常粘膜。对于更复杂的检测，J. Bernal等人提出了基于谷值信息的息肉外观模型用于息肉定位，进一步提出使用预处理方法去除假阳性区域的进一步改进版本。N. Tajbakhsh等人使用边缘形状和上下文信息来提高息肉和其他息肉样结构之间的区分能力。为了解决息肉和非息肉图像之间的平衡训练问题，S.-H.Bae等人提出了一种带有判别特征学习的不平衡学习方案。然而，在实际应用过程，这类方法的灵敏度性只能达到48%</w:t>
      </w:r>
      <w:r>
        <w:rPr>
          <w:rFonts w:hint="eastAsia"/>
          <w:color w:val="000000" w:themeColor="text1"/>
          <w:sz w:val="24"/>
          <w:szCs w:val="24"/>
        </w:rPr>
        <w:t>-</w:t>
      </w:r>
      <w:r>
        <w:rPr>
          <w:color w:val="000000" w:themeColor="text1"/>
          <w:sz w:val="24"/>
          <w:szCs w:val="24"/>
        </w:rPr>
        <w:t>88%。这是因为：</w:t>
      </w:r>
      <w:r>
        <w:rPr>
          <w:rFonts w:hint="eastAsia"/>
          <w:color w:val="000000" w:themeColor="text1"/>
          <w:sz w:val="24"/>
          <w:szCs w:val="24"/>
        </w:rPr>
        <w:t>1、息肉的形态学特征差异极大：</w:t>
      </w:r>
      <w:r>
        <w:rPr>
          <w:color w:val="000000" w:themeColor="text1"/>
          <w:sz w:val="24"/>
          <w:szCs w:val="24"/>
        </w:rPr>
        <w:t>同一类型结肠息肉可能，具有不同的大小，方向，颜色和质地。不同类型息肉在结肠内的形状、大小和位置各不相同</w:t>
      </w:r>
      <w:r>
        <w:rPr>
          <w:rFonts w:hint="eastAsia"/>
          <w:color w:val="000000" w:themeColor="text1"/>
          <w:sz w:val="24"/>
          <w:szCs w:val="24"/>
        </w:rPr>
        <w:t>。2、</w:t>
      </w:r>
      <w:r>
        <w:rPr>
          <w:color w:val="000000" w:themeColor="text1"/>
          <w:sz w:val="24"/>
          <w:szCs w:val="24"/>
        </w:rPr>
        <w:t>结肠有粘膜，粘膜会对息肉的识别和分析造成干扰。如图</w:t>
      </w:r>
      <w:r>
        <w:rPr>
          <w:rFonts w:hint="eastAsia"/>
          <w:color w:val="000000" w:themeColor="text1"/>
          <w:sz w:val="24"/>
          <w:szCs w:val="24"/>
        </w:rPr>
        <w:t>1所示</w:t>
      </w:r>
      <w:r>
        <w:rPr>
          <w:rFonts w:hint="eastAsia"/>
          <w:b/>
          <w:color w:val="000000" w:themeColor="text1"/>
          <w:sz w:val="24"/>
          <w:szCs w:val="24"/>
        </w:rPr>
        <w:t>，</w:t>
      </w:r>
      <w:r>
        <w:rPr>
          <w:color w:val="000000" w:themeColor="text1"/>
          <w:sz w:val="24"/>
          <w:szCs w:val="24"/>
        </w:rPr>
        <w:t>粘膜会形成大量褶皱，其中一些褶皱与息肉相似，使许多息肉不能从周围粘膜中清晰地显示出来。</w:t>
      </w:r>
    </w:p>
    <w:p>
      <w:pPr>
        <w:spacing w:line="360" w:lineRule="auto"/>
        <w:ind w:firstLine="480" w:firstLineChars="200"/>
        <w:rPr>
          <w:color w:val="000000" w:themeColor="text1"/>
        </w:rPr>
      </w:pPr>
      <w:r>
        <w:rPr>
          <w:color w:val="000000" w:themeColor="text1"/>
          <w:sz w:val="24"/>
          <w:szCs w:val="24"/>
        </w:rPr>
        <w:t>在此基础上，技术人员进一步提出将</w:t>
      </w:r>
      <w:r>
        <w:rPr>
          <w:bCs/>
          <w:color w:val="000000" w:themeColor="text1"/>
          <w:sz w:val="24"/>
          <w:szCs w:val="24"/>
        </w:rPr>
        <w:t>深度卷积神经网络(CNN)用于检测和定位肠息肉</w:t>
      </w:r>
      <w:r>
        <w:rPr>
          <w:color w:val="000000" w:themeColor="text1"/>
          <w:sz w:val="24"/>
          <w:szCs w:val="24"/>
        </w:rPr>
        <w:t>，并表现出很好的检测性能。例如，Tajbakhsh等提出了一种自动检测息肉的两级方法。Yu等提出了离线和在线三维深度学习集成框架。上述方案通过使用在线和离线3D表示学习来减少误报的数量，并进一步提高网络对特定视频的识别能力。在MICCAI 挑战赛中，参赛团队使用完全相同的数据集进行算法性能评比，其中CUMED</w:t>
      </w:r>
      <w:r>
        <w:rPr>
          <w:rFonts w:hint="eastAsia"/>
          <w:color w:val="000000" w:themeColor="text1"/>
          <w:sz w:val="24"/>
          <w:szCs w:val="24"/>
        </w:rPr>
        <w:t>、</w:t>
      </w:r>
      <w:r>
        <w:rPr>
          <w:color w:val="000000" w:themeColor="text1"/>
          <w:sz w:val="24"/>
          <w:szCs w:val="24"/>
        </w:rPr>
        <w:t>OUS和UNS-UCLAN位列团队成绩的前三名。CUMED采用了基于CNN的分割策略，其中使用真息肉掩模进行逐像素分类，准确率达到72.3%。OUS团队采用AlexNet CNN模型和传统的滑动窗口方法进行基于补丁的分类，准确率达到69.7%。UNS-UCLAN团队使用三个CNN进行不同空间尺度的特征提取，并采用一个独立的多层感知器(multilayer Perceptron, MLP)网络进行分类准确率达到32.7%。Mohammed A等人提出Y-Net通过有效地使用预训练和未训练的模型以及新颖的聚合跳跃连接操作取得了13%的召回率。Sushama Tanwar等人采用引导图像滤波和动态直方图均衡化方法对结肠镜图像进行滤波和增强，等等。</w:t>
      </w:r>
    </w:p>
    <w:p>
      <w:pPr>
        <w:spacing w:line="360" w:lineRule="auto"/>
        <w:ind w:firstLine="480" w:firstLineChars="200"/>
        <w:rPr>
          <w:bCs/>
          <w:color w:val="000000" w:themeColor="text1"/>
          <w:sz w:val="24"/>
          <w:szCs w:val="24"/>
        </w:rPr>
      </w:pPr>
      <w:r>
        <w:rPr>
          <w:color w:val="000000" w:themeColor="text1"/>
          <w:sz w:val="24"/>
          <w:szCs w:val="24"/>
        </w:rPr>
        <w:t>上述各种基于深度学习检测算法确实取得了一定成绩，但是要想发挥出较强的性能仍依赖大规模的样本数据集以及全监督的训练策略。一方面，</w:t>
      </w:r>
      <w:r>
        <w:rPr>
          <w:rFonts w:hint="eastAsia"/>
          <w:color w:val="000000" w:themeColor="text1"/>
          <w:sz w:val="24"/>
          <w:szCs w:val="24"/>
        </w:rPr>
        <w:t>要</w:t>
      </w:r>
      <w:r>
        <w:rPr>
          <w:color w:val="000000" w:themeColor="text1"/>
          <w:sz w:val="24"/>
          <w:szCs w:val="24"/>
        </w:rPr>
        <w:t>发挥更高的检测精度就需要大量的样本图像数据，以及对样本图像进行精准的像素级对象注释。</w:t>
      </w:r>
      <w:r>
        <w:rPr>
          <w:rFonts w:hint="eastAsia"/>
          <w:color w:val="000000" w:themeColor="text1"/>
          <w:sz w:val="24"/>
          <w:szCs w:val="24"/>
        </w:rPr>
        <w:t>然而</w:t>
      </w:r>
      <w:r>
        <w:rPr>
          <w:color w:val="000000" w:themeColor="text1"/>
          <w:sz w:val="24"/>
          <w:szCs w:val="24"/>
        </w:rPr>
        <w:t>，在实际应用过程，包含息肉的清晰的结肠镜图像本身样本量有限，获取成本较高。而且现有条件下也缺乏能够实现对结肠镜图像进行精准识别和精细标准的专业技术人员（结肠癌临床医学专家）。</w:t>
      </w:r>
      <w:r>
        <w:rPr>
          <w:rFonts w:hint="eastAsia"/>
          <w:color w:val="000000" w:themeColor="text1"/>
          <w:sz w:val="24"/>
          <w:szCs w:val="24"/>
        </w:rPr>
        <w:t>另一方面</w:t>
      </w:r>
      <w:r>
        <w:rPr>
          <w:color w:val="000000" w:themeColor="text1"/>
          <w:sz w:val="24"/>
          <w:szCs w:val="24"/>
        </w:rPr>
        <w:t>，监督信息一旦存在少量的错误信息，就会立刻导致训练出网络模型的精度大幅度下降。因此，</w:t>
      </w:r>
      <w:r>
        <w:rPr>
          <w:bCs/>
          <w:color w:val="000000" w:themeColor="text1"/>
          <w:sz w:val="24"/>
          <w:szCs w:val="24"/>
        </w:rPr>
        <w:t>临床上的全监督算法对于肠息肉检测是不适用的。</w:t>
      </w:r>
    </w:p>
    <w:p>
      <w:pPr>
        <w:spacing w:line="360" w:lineRule="auto"/>
        <w:ind w:firstLine="480" w:firstLineChars="200"/>
        <w:rPr>
          <w:rFonts w:eastAsiaTheme="minorEastAsia"/>
          <w:color w:val="000000" w:themeColor="text1"/>
          <w:sz w:val="24"/>
          <w:szCs w:val="24"/>
        </w:rPr>
      </w:pPr>
      <w:r>
        <w:rPr>
          <w:rFonts w:hint="eastAsia"/>
          <w:bCs/>
          <w:color w:val="000000" w:themeColor="text1"/>
          <w:sz w:val="24"/>
          <w:szCs w:val="24"/>
        </w:rPr>
        <w:t>此外，现有的基于深度学习的医学图像检测算法大多参数众多、规模庞大，对设备的数据处理性能的要求较高，实时性较差，这会降低检查结肠镜检查的效率，延长出具检查报告的周期。</w:t>
      </w:r>
    </w:p>
    <w:p>
      <w:pPr>
        <w:spacing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发明内容</w:t>
      </w:r>
    </w:p>
    <w:p>
      <w:pPr>
        <w:spacing w:line="360" w:lineRule="auto"/>
        <w:ind w:firstLine="480" w:firstLineChars="200"/>
        <w:rPr>
          <w:rFonts w:eastAsiaTheme="minorEastAsia"/>
          <w:color w:val="000000" w:themeColor="text1"/>
          <w:kern w:val="0"/>
          <w:sz w:val="24"/>
          <w:szCs w:val="28"/>
        </w:rPr>
      </w:pPr>
      <w:r>
        <w:rPr>
          <w:rFonts w:hint="eastAsia" w:eastAsiaTheme="minorEastAsia"/>
          <w:color w:val="000000" w:themeColor="text1"/>
          <w:kern w:val="0"/>
          <w:sz w:val="24"/>
          <w:szCs w:val="28"/>
        </w:rPr>
        <w:t>为了解决传统的人工</w:t>
      </w:r>
      <w:r>
        <w:rPr>
          <w:rFonts w:hint="eastAsia"/>
          <w:color w:val="000000" w:themeColor="text1"/>
          <w:sz w:val="24"/>
          <w:szCs w:val="24"/>
        </w:rPr>
        <w:t>结肠镜检查依赖医生经验，基于深度学习的计算机辅助检查则受限于样本和监督信息，进而导致检测精度难以满足预期的问题，本发明提供一种</w:t>
      </w:r>
      <w:del w:id="159" w:author="欣冉" w:date="2023-07-26T09:39:09Z">
        <w:r>
          <w:rPr>
            <w:rFonts w:hint="eastAsia"/>
            <w:color w:val="000000" w:themeColor="text1"/>
            <w:sz w:val="24"/>
            <w:szCs w:val="24"/>
          </w:rPr>
          <w:delText>基于对比学习</w:delText>
        </w:r>
      </w:del>
      <w:ins w:id="160" w:author="欣冉" w:date="2023-07-26T09:45:46Z">
        <w:r>
          <w:rPr>
            <w:rFonts w:hint="eastAsia"/>
            <w:color w:val="000000" w:themeColor="text1"/>
            <w:sz w:val="24"/>
            <w:szCs w:val="24"/>
            <w:lang w:eastAsia="zh-CN"/>
          </w:rPr>
          <w:t>基于协作互补</w:t>
        </w:r>
      </w:ins>
      <w:r>
        <w:rPr>
          <w:rFonts w:hint="eastAsia"/>
          <w:color w:val="000000" w:themeColor="text1"/>
          <w:sz w:val="24"/>
          <w:szCs w:val="24"/>
        </w:rPr>
        <w:t>的肠息肉检测方法、系统和装置。</w:t>
      </w:r>
    </w:p>
    <w:p>
      <w:pPr>
        <w:spacing w:line="360" w:lineRule="auto"/>
        <w:ind w:firstLine="480" w:firstLineChars="200"/>
        <w:rPr>
          <w:rFonts w:eastAsiaTheme="minorEastAsia"/>
          <w:color w:val="000000" w:themeColor="text1"/>
          <w:sz w:val="24"/>
          <w:szCs w:val="28"/>
        </w:rPr>
      </w:pPr>
      <w:r>
        <w:rPr>
          <w:rFonts w:eastAsiaTheme="minorEastAsia"/>
          <w:color w:val="000000" w:themeColor="text1"/>
          <w:kern w:val="0"/>
          <w:sz w:val="24"/>
          <w:szCs w:val="28"/>
        </w:rPr>
        <w:t>本发明采</w:t>
      </w:r>
      <w:r>
        <w:rPr>
          <w:rFonts w:eastAsiaTheme="minorEastAsia"/>
          <w:color w:val="000000" w:themeColor="text1"/>
          <w:sz w:val="24"/>
          <w:szCs w:val="28"/>
        </w:rPr>
        <w:t>用以下技术方案实现：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一种</w:t>
      </w:r>
      <w:del w:id="161" w:author="欣冉" w:date="2023-07-26T09:39:09Z">
        <w:r>
          <w:rPr>
            <w:rFonts w:hint="eastAsia"/>
            <w:color w:val="000000" w:themeColor="text1"/>
          </w:rPr>
          <w:delText>基于对比学习</w:delText>
        </w:r>
      </w:del>
      <w:ins w:id="162" w:author="欣冉" w:date="2023-07-26T09:45:46Z">
        <w:r>
          <w:rPr>
            <w:rFonts w:hint="eastAsia"/>
            <w:color w:val="000000" w:themeColor="text1"/>
            <w:lang w:eastAsia="zh-CN"/>
          </w:rPr>
          <w:t>基于协作互补</w:t>
        </w:r>
      </w:ins>
      <w:r>
        <w:rPr>
          <w:rFonts w:hint="eastAsia"/>
          <w:color w:val="000000" w:themeColor="text1"/>
        </w:rPr>
        <w:t>的肠息肉检测方法，其用于根据输入的结肠镜检查图像，检测其中包含的息肉的位置，判别其中包含的息肉的类别；肠息肉检测方法包括如下步骤：</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S1：获取经诊断后的患者的结肠镜检查报告，裁剪医学图像中仅包含一个肠道息肉的区域得到息肉图像，并根据检查结果为息肉图像增加类别标签，构成原始数据集。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S2：通过图像翻转的方式扩充原始数据集，并将扩充后的数据分为训练集和测试集。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S3：搭建一个包含</w:t>
      </w:r>
      <w:del w:id="163" w:author="欣冉" w:date="2023-07-27T00:10:28Z">
        <w:r>
          <w:rPr>
            <w:rFonts w:hint="eastAsia"/>
            <w:color w:val="000000" w:themeColor="text1"/>
          </w:rPr>
          <w:delText>特征提取模块、</w:delText>
        </w:r>
      </w:del>
      <w:del w:id="164" w:author="欣冉" w:date="2023-07-26T23:35:57Z">
        <w:r>
          <w:rPr>
            <w:rFonts w:hint="eastAsia"/>
            <w:color w:val="000000" w:themeColor="text1"/>
          </w:rPr>
          <w:delText>目标框</w:delText>
        </w:r>
      </w:del>
      <w:ins w:id="165" w:author="欣冉" w:date="2023-07-26T23:35:57Z">
        <w:r>
          <w:rPr>
            <w:rFonts w:hint="eastAsia"/>
            <w:color w:val="000000" w:themeColor="text1"/>
            <w:lang w:eastAsia="zh-CN"/>
          </w:rPr>
          <w:t>候选框</w:t>
        </w:r>
      </w:ins>
      <w:r>
        <w:rPr>
          <w:rFonts w:hint="eastAsia"/>
          <w:color w:val="000000" w:themeColor="text1"/>
        </w:rPr>
        <w:t>生成模块、特征分割模块、特征分类模块、目标检测模块和</w:t>
      </w:r>
      <w:del w:id="166" w:author="欣冉" w:date="2023-07-26T09:40:18Z">
        <w:r>
          <w:rPr>
            <w:rFonts w:hint="eastAsia"/>
            <w:color w:val="000000" w:themeColor="text1"/>
          </w:rPr>
          <w:delText>对比学习模块</w:delText>
        </w:r>
      </w:del>
      <w:ins w:id="167" w:author="欣冉" w:date="2023-07-26T09:40:18Z">
        <w:r>
          <w:rPr>
            <w:rFonts w:hint="eastAsia"/>
            <w:color w:val="000000" w:themeColor="text1"/>
            <w:lang w:eastAsia="zh-CN"/>
          </w:rPr>
          <w:t>协作互补模块</w:t>
        </w:r>
      </w:ins>
      <w:r>
        <w:rPr>
          <w:rFonts w:hint="eastAsia"/>
          <w:color w:val="000000" w:themeColor="text1"/>
        </w:rPr>
        <w:t>的网络模型。网络模型的架构如下：</w:t>
      </w:r>
    </w:p>
    <w:p>
      <w:pPr>
        <w:pStyle w:val="14"/>
        <w:shd w:val="clear" w:color="auto" w:fill="FFFFFF"/>
        <w:spacing w:beforeAutospacing="0" w:afterAutospacing="0" w:line="360" w:lineRule="auto"/>
        <w:ind w:firstLine="480" w:firstLineChars="200"/>
        <w:rPr>
          <w:del w:id="168" w:author="欣冉" w:date="2023-07-27T00:11:12Z"/>
          <w:color w:val="000000" w:themeColor="text1"/>
        </w:rPr>
      </w:pPr>
      <w:del w:id="169" w:author="欣冉" w:date="2023-07-27T00:11:22Z">
        <w:r>
          <w:rPr>
            <w:rFonts w:hint="eastAsia"/>
            <w:color w:val="000000" w:themeColor="text1"/>
          </w:rPr>
          <w:delText>（1）</w:delText>
        </w:r>
      </w:del>
      <w:del w:id="170" w:author="欣冉" w:date="2023-07-27T00:11:12Z">
        <w:r>
          <w:rPr>
            <w:rFonts w:hint="eastAsia"/>
            <w:color w:val="000000" w:themeColor="text1"/>
          </w:rPr>
          <w:delText>特征</w:delText>
        </w:r>
      </w:del>
      <w:del w:id="171" w:author="欣冉" w:date="2023-07-27T00:11:12Z">
        <w:r>
          <w:rPr>
            <w:rFonts w:hint="default"/>
            <w:color w:val="000000" w:themeColor="text1"/>
            <w:lang w:val="en-US"/>
          </w:rPr>
          <w:delText>提取</w:delText>
        </w:r>
      </w:del>
      <w:del w:id="172" w:author="欣冉" w:date="2023-07-27T00:11:12Z">
        <w:r>
          <w:rPr>
            <w:rFonts w:hint="eastAsia"/>
            <w:color w:val="000000" w:themeColor="text1"/>
          </w:rPr>
          <w:delText>模块采用VGG19中的对应模块，并包括五个maxpool层；特征提取模型的输入为原始图像</w:delText>
        </w:r>
      </w:del>
      <w:del w:id="173" w:author="欣冉" w:date="2023-07-27T00:11:12Z">
        <w:r>
          <w:rPr>
            <w:rFonts w:hint="eastAsia"/>
            <w:i/>
            <w:color w:val="000000" w:themeColor="text1"/>
          </w:rPr>
          <w:delText>I</w:delText>
        </w:r>
      </w:del>
      <w:del w:id="174" w:author="欣冉" w:date="2023-07-27T00:11:12Z">
        <w:r>
          <w:rPr>
            <w:rFonts w:hint="eastAsia"/>
            <w:color w:val="000000" w:themeColor="text1"/>
          </w:rPr>
          <w:delText>，输出为特征图FeatureX。</w:delText>
        </w:r>
      </w:del>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175" w:author="欣冉" w:date="2023-07-27T00:11:25Z">
        <w:r>
          <w:rPr>
            <w:rFonts w:hint="default"/>
            <w:color w:val="000000" w:themeColor="text1"/>
            <w:lang w:val="en-US"/>
          </w:rPr>
          <w:delText>2</w:delText>
        </w:r>
      </w:del>
      <w:ins w:id="176" w:author="欣冉" w:date="2023-07-27T00:11:25Z">
        <w:r>
          <w:rPr>
            <w:rFonts w:hint="eastAsia"/>
            <w:color w:val="000000" w:themeColor="text1"/>
            <w:lang w:val="en-US" w:eastAsia="zh-CN"/>
          </w:rPr>
          <w:t>1</w:t>
        </w:r>
      </w:ins>
      <w:r>
        <w:rPr>
          <w:rFonts w:hint="eastAsia"/>
          <w:color w:val="000000" w:themeColor="text1"/>
        </w:rPr>
        <w:t>）</w:t>
      </w:r>
      <w:del w:id="177" w:author="欣冉" w:date="2023-07-26T23:35:58Z">
        <w:r>
          <w:rPr>
            <w:rFonts w:hint="eastAsia"/>
            <w:color w:val="000000" w:themeColor="text1"/>
          </w:rPr>
          <w:delText>目标框</w:delText>
        </w:r>
      </w:del>
      <w:ins w:id="178" w:author="欣冉" w:date="2023-07-26T23:35:58Z">
        <w:r>
          <w:rPr>
            <w:rFonts w:hint="eastAsia"/>
            <w:color w:val="000000" w:themeColor="text1"/>
            <w:lang w:eastAsia="zh-CN"/>
          </w:rPr>
          <w:t>候选框</w:t>
        </w:r>
      </w:ins>
      <w:r>
        <w:rPr>
          <w:rFonts w:hint="eastAsia"/>
          <w:color w:val="000000" w:themeColor="text1"/>
        </w:rPr>
        <w:t>生成模块采用Selective Search 算法；目标生成模块的输入为原始图像</w:t>
      </w:r>
      <w:r>
        <w:rPr>
          <w:rFonts w:hint="eastAsia"/>
          <w:i/>
          <w:color w:val="000000" w:themeColor="text1"/>
        </w:rPr>
        <w:t>I</w:t>
      </w:r>
      <w:r>
        <w:rPr>
          <w:rFonts w:hint="eastAsia"/>
          <w:color w:val="000000" w:themeColor="text1"/>
        </w:rPr>
        <w:t>，输出为多个候选框proposals。</w:t>
      </w:r>
    </w:p>
    <w:p>
      <w:pPr>
        <w:pStyle w:val="14"/>
        <w:shd w:val="clear" w:color="auto" w:fill="FFFFFF"/>
        <w:spacing w:beforeAutospacing="0" w:afterAutospacing="0" w:line="360" w:lineRule="auto"/>
        <w:ind w:left="0" w:leftChars="0" w:firstLine="480" w:firstLineChars="200"/>
        <w:rPr>
          <w:color w:val="000000" w:themeColor="text1"/>
        </w:rPr>
        <w:pPrChange w:id="179" w:author="欣冉" w:date="2023-07-27T00:11:43Z">
          <w:pPr>
            <w:pStyle w:val="14"/>
            <w:shd w:val="clear" w:color="auto" w:fill="FFFFFF"/>
            <w:spacing w:beforeAutospacing="0" w:afterAutospacing="0" w:line="360" w:lineRule="auto"/>
            <w:ind w:left="120" w:leftChars="57" w:firstLine="360" w:firstLineChars="150"/>
          </w:pPr>
        </w:pPrChange>
      </w:pPr>
      <w:r>
        <w:rPr>
          <w:rFonts w:hint="eastAsia"/>
          <w:color w:val="000000" w:themeColor="text1"/>
        </w:rPr>
        <w:t>（</w:t>
      </w:r>
      <w:del w:id="180" w:author="欣冉" w:date="2023-07-27T00:11:27Z">
        <w:r>
          <w:rPr>
            <w:rFonts w:hint="default"/>
            <w:color w:val="000000" w:themeColor="text1"/>
            <w:lang w:val="en-US"/>
          </w:rPr>
          <w:delText>3</w:delText>
        </w:r>
      </w:del>
      <w:ins w:id="181" w:author="欣冉" w:date="2023-07-27T00:11:27Z">
        <w:r>
          <w:rPr>
            <w:rFonts w:hint="eastAsia"/>
            <w:color w:val="000000" w:themeColor="text1"/>
            <w:lang w:val="en-US" w:eastAsia="zh-CN"/>
          </w:rPr>
          <w:t>2</w:t>
        </w:r>
      </w:ins>
      <w:r>
        <w:rPr>
          <w:rFonts w:hint="eastAsia"/>
          <w:color w:val="000000" w:themeColor="text1"/>
        </w:rPr>
        <w:t>）</w:t>
      </w:r>
      <w:ins w:id="182" w:author="欣冉" w:date="2023-07-27T00:11:40Z">
        <w:r>
          <w:rPr>
            <w:rFonts w:hint="eastAsia"/>
            <w:color w:val="000000" w:themeColor="text1"/>
          </w:rPr>
          <w:t>特征</w:t>
        </w:r>
      </w:ins>
      <w:ins w:id="183" w:author="欣冉" w:date="2023-07-27T00:11:40Z">
        <w:r>
          <w:rPr>
            <w:rFonts w:hint="eastAsia"/>
            <w:color w:val="000000" w:themeColor="text1"/>
            <w:lang w:val="en-US" w:eastAsia="zh-CN"/>
          </w:rPr>
          <w:t>分割</w:t>
        </w:r>
      </w:ins>
      <w:ins w:id="184" w:author="欣冉" w:date="2023-07-27T00:11:40Z">
        <w:r>
          <w:rPr>
            <w:rFonts w:hint="eastAsia"/>
            <w:color w:val="000000" w:themeColor="text1"/>
          </w:rPr>
          <w:t>模块</w:t>
        </w:r>
      </w:ins>
      <w:ins w:id="185" w:author="欣冉" w:date="2023-07-27T00:11:40Z">
        <w:r>
          <w:rPr>
            <w:rFonts w:hint="eastAsia"/>
            <w:color w:val="000000" w:themeColor="text1"/>
            <w:lang w:val="en-US" w:eastAsia="zh-CN"/>
          </w:rPr>
          <w:t>的特征编码部分</w:t>
        </w:r>
      </w:ins>
      <w:ins w:id="186" w:author="欣冉" w:date="2023-07-27T00:11:40Z">
        <w:r>
          <w:rPr>
            <w:rFonts w:hint="eastAsia"/>
            <w:color w:val="000000" w:themeColor="text1"/>
          </w:rPr>
          <w:t>采用VGG19中的对应模块，并包括五个maxpool层；</w:t>
        </w:r>
      </w:ins>
      <w:ins w:id="187" w:author="欣冉" w:date="2023-07-27T00:11:57Z">
        <w:r>
          <w:rPr>
            <w:rFonts w:hint="eastAsia"/>
            <w:color w:val="000000" w:themeColor="text1"/>
          </w:rPr>
          <w:t>特征</w:t>
        </w:r>
      </w:ins>
      <w:ins w:id="188" w:author="欣冉" w:date="2023-07-27T00:11:57Z">
        <w:r>
          <w:rPr>
            <w:rFonts w:hint="eastAsia"/>
            <w:color w:val="000000" w:themeColor="text1"/>
            <w:lang w:val="en-US" w:eastAsia="zh-CN"/>
          </w:rPr>
          <w:t>分割</w:t>
        </w:r>
      </w:ins>
      <w:ins w:id="189" w:author="欣冉" w:date="2023-07-27T00:11:57Z">
        <w:r>
          <w:rPr>
            <w:rFonts w:hint="eastAsia"/>
            <w:color w:val="000000" w:themeColor="text1"/>
          </w:rPr>
          <w:t>模块</w:t>
        </w:r>
      </w:ins>
      <w:ins w:id="190" w:author="欣冉" w:date="2023-07-27T00:11:57Z">
        <w:r>
          <w:rPr>
            <w:rFonts w:hint="eastAsia"/>
            <w:color w:val="000000" w:themeColor="text1"/>
            <w:lang w:val="en-US" w:eastAsia="zh-CN"/>
          </w:rPr>
          <w:t>的特征编码部分</w:t>
        </w:r>
      </w:ins>
      <w:ins w:id="191" w:author="欣冉" w:date="2023-07-27T00:11:40Z">
        <w:r>
          <w:rPr>
            <w:rFonts w:hint="eastAsia"/>
            <w:color w:val="000000" w:themeColor="text1"/>
          </w:rPr>
          <w:t>输入为原始图像</w:t>
        </w:r>
      </w:ins>
      <w:ins w:id="192" w:author="欣冉" w:date="2023-07-27T00:11:40Z">
        <w:r>
          <w:rPr>
            <w:rFonts w:hint="eastAsia"/>
            <w:i/>
            <w:color w:val="000000" w:themeColor="text1"/>
          </w:rPr>
          <w:t>I</w:t>
        </w:r>
      </w:ins>
      <w:ins w:id="193" w:author="欣冉" w:date="2023-07-27T00:11:40Z">
        <w:r>
          <w:rPr>
            <w:rFonts w:hint="eastAsia"/>
            <w:color w:val="000000" w:themeColor="text1"/>
          </w:rPr>
          <w:t>，输出为特征X。</w:t>
        </w:r>
      </w:ins>
      <w:r>
        <w:rPr>
          <w:rFonts w:hint="eastAsia"/>
          <w:color w:val="000000" w:themeColor="text1"/>
        </w:rPr>
        <w:t>特征分割模块</w:t>
      </w:r>
      <w:ins w:id="194" w:author="欣冉" w:date="2023-07-27T00:12:06Z">
        <w:r>
          <w:rPr>
            <w:rFonts w:hint="eastAsia"/>
            <w:color w:val="000000" w:themeColor="text1"/>
            <w:lang w:val="en-US" w:eastAsia="zh-CN"/>
          </w:rPr>
          <w:t>的</w:t>
        </w:r>
      </w:ins>
      <w:ins w:id="195" w:author="欣冉" w:date="2023-07-27T00:12:10Z">
        <w:r>
          <w:rPr>
            <w:rFonts w:hint="eastAsia"/>
            <w:color w:val="000000" w:themeColor="text1"/>
            <w:lang w:val="en-US" w:eastAsia="zh-CN"/>
          </w:rPr>
          <w:t>特征解码</w:t>
        </w:r>
      </w:ins>
      <w:ins w:id="196" w:author="欣冉" w:date="2023-07-27T00:12:12Z">
        <w:r>
          <w:rPr>
            <w:rFonts w:hint="eastAsia"/>
            <w:color w:val="000000" w:themeColor="text1"/>
            <w:lang w:val="en-US" w:eastAsia="zh-CN"/>
          </w:rPr>
          <w:t>部分</w:t>
        </w:r>
      </w:ins>
      <w:r>
        <w:rPr>
          <w:rFonts w:hint="eastAsia"/>
          <w:color w:val="000000" w:themeColor="text1"/>
        </w:rPr>
        <w:t>采用U-Net中的解码器，解码器中卷积层与</w:t>
      </w:r>
      <w:ins w:id="197" w:author="欣冉" w:date="2023-07-27T01:29:46Z">
        <w:r>
          <w:rPr>
            <w:rFonts w:hint="eastAsia"/>
            <w:color w:val="000000" w:themeColor="text1"/>
            <w:lang w:val="en-US" w:eastAsia="zh-CN"/>
          </w:rPr>
          <w:t>特征</w:t>
        </w:r>
      </w:ins>
      <w:del w:id="198" w:author="欣冉" w:date="2023-07-27T01:29:33Z">
        <w:r>
          <w:rPr>
            <w:rFonts w:hint="default"/>
            <w:color w:val="000000" w:themeColor="text1"/>
            <w:lang w:val="en-US"/>
          </w:rPr>
          <w:delText>特征提取模型</w:delText>
        </w:r>
      </w:del>
      <w:ins w:id="199" w:author="欣冉" w:date="2023-07-27T01:29:39Z">
        <w:r>
          <w:rPr>
            <w:rFonts w:hint="eastAsia"/>
            <w:color w:val="000000" w:themeColor="text1"/>
            <w:lang w:val="en-US" w:eastAsia="zh-CN"/>
          </w:rPr>
          <w:t>编码</w:t>
        </w:r>
      </w:ins>
      <w:ins w:id="200" w:author="欣冉" w:date="2023-07-27T01:29:42Z">
        <w:r>
          <w:rPr>
            <w:rFonts w:hint="eastAsia"/>
            <w:color w:val="000000" w:themeColor="text1"/>
            <w:lang w:val="en-US" w:eastAsia="zh-CN"/>
          </w:rPr>
          <w:t>部分</w:t>
        </w:r>
      </w:ins>
      <w:r>
        <w:rPr>
          <w:rFonts w:hint="eastAsia"/>
          <w:color w:val="000000" w:themeColor="text1"/>
        </w:rPr>
        <w:t>中</w:t>
      </w:r>
      <w:del w:id="201" w:author="欣冉" w:date="2023-07-27T01:29:52Z">
        <w:r>
          <w:rPr>
            <w:rFonts w:hint="eastAsia"/>
            <w:color w:val="000000" w:themeColor="text1"/>
          </w:rPr>
          <w:delText>的</w:delText>
        </w:r>
      </w:del>
      <w:r>
        <w:rPr>
          <w:rFonts w:hint="eastAsia"/>
          <w:color w:val="000000" w:themeColor="text1"/>
        </w:rPr>
        <w:t>maxpool层数量相同，且二者采用跳跃连接策略。特征分割模块的</w:t>
      </w:r>
      <w:ins w:id="202" w:author="欣冉" w:date="2023-07-27T01:30:07Z">
        <w:r>
          <w:rPr>
            <w:rFonts w:hint="eastAsia"/>
            <w:color w:val="000000" w:themeColor="text1"/>
            <w:lang w:val="en-US" w:eastAsia="zh-CN"/>
          </w:rPr>
          <w:t>解码部分</w:t>
        </w:r>
      </w:ins>
      <w:r>
        <w:rPr>
          <w:rFonts w:hint="eastAsia"/>
          <w:color w:val="000000" w:themeColor="text1"/>
        </w:rPr>
        <w:t>输入为</w:t>
      </w:r>
      <w:del w:id="203" w:author="欣冉" w:date="2023-07-27T01:30:26Z">
        <w:r>
          <w:rPr>
            <w:rFonts w:hint="eastAsia"/>
            <w:color w:val="000000" w:themeColor="text1"/>
          </w:rPr>
          <w:delText>特征提取模块获取的</w:delText>
        </w:r>
      </w:del>
      <w:r>
        <w:rPr>
          <w:rFonts w:hint="eastAsia"/>
          <w:color w:val="000000" w:themeColor="text1"/>
        </w:rPr>
        <w:t>特征</w:t>
      </w:r>
      <w:ins w:id="204" w:author="欣冉" w:date="2023-07-27T00:12:35Z">
        <w:r>
          <w:rPr>
            <w:rFonts w:hint="eastAsia"/>
            <w:color w:val="000000" w:themeColor="text1"/>
            <w:lang w:val="en-US" w:eastAsia="zh-CN"/>
          </w:rPr>
          <w:t>X</w:t>
        </w:r>
      </w:ins>
      <w:del w:id="205" w:author="欣冉" w:date="2023-07-27T00:12:34Z">
        <w:r>
          <w:rPr>
            <w:rFonts w:hint="eastAsia"/>
            <w:color w:val="000000" w:themeColor="text1"/>
          </w:rPr>
          <w:delText>图</w:delText>
        </w:r>
      </w:del>
      <w:r>
        <w:rPr>
          <w:rFonts w:hint="eastAsia"/>
          <w:color w:val="000000" w:themeColor="text1"/>
        </w:rPr>
        <w:t>，输出为二值化的分割图</w:t>
      </w:r>
      <w:r>
        <w:rPr>
          <w:rFonts w:hint="eastAsia"/>
          <w:i/>
          <w:color w:val="000000" w:themeColor="text1"/>
        </w:rPr>
        <w:t>S</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206" w:author="欣冉" w:date="2023-07-27T00:11:29Z">
        <w:r>
          <w:rPr>
            <w:rFonts w:hint="default"/>
            <w:color w:val="000000" w:themeColor="text1"/>
            <w:lang w:val="en-US"/>
          </w:rPr>
          <w:delText>4</w:delText>
        </w:r>
      </w:del>
      <w:ins w:id="207" w:author="欣冉" w:date="2023-07-27T00:11:29Z">
        <w:r>
          <w:rPr>
            <w:rFonts w:hint="eastAsia"/>
            <w:color w:val="000000" w:themeColor="text1"/>
            <w:lang w:val="en-US" w:eastAsia="zh-CN"/>
          </w:rPr>
          <w:t>3</w:t>
        </w:r>
      </w:ins>
      <w:r>
        <w:rPr>
          <w:rFonts w:hint="eastAsia"/>
          <w:color w:val="000000" w:themeColor="text1"/>
        </w:rPr>
        <w:t>）特征分类模块中借鉴VGG16中的卷积和池化层，并增加一个自定义的二分类判别器。特征分类模块的输入为原始图像</w:t>
      </w:r>
      <w:r>
        <w:rPr>
          <w:rFonts w:hint="eastAsia"/>
          <w:i/>
          <w:color w:val="000000" w:themeColor="text1"/>
        </w:rPr>
        <w:t>I</w:t>
      </w:r>
      <w:r>
        <w:rPr>
          <w:rFonts w:hint="eastAsia"/>
          <w:color w:val="000000" w:themeColor="text1"/>
        </w:rPr>
        <w:t>或原始图像与分割图</w:t>
      </w:r>
      <w:r>
        <w:rPr>
          <w:rFonts w:hint="eastAsia"/>
          <w:i/>
          <w:color w:val="000000" w:themeColor="text1"/>
        </w:rPr>
        <w:t>S</w:t>
      </w:r>
      <w:r>
        <w:rPr>
          <w:rFonts w:hint="eastAsia"/>
          <w:color w:val="000000" w:themeColor="text1"/>
        </w:rPr>
        <w:t>的乘积，输出为图像的分类结果。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208" w:author="欣冉" w:date="2023-07-27T00:11:31Z">
        <w:r>
          <w:rPr>
            <w:rFonts w:hint="default"/>
            <w:color w:val="000000" w:themeColor="text1"/>
            <w:lang w:val="en-US"/>
          </w:rPr>
          <w:delText>5</w:delText>
        </w:r>
      </w:del>
      <w:ins w:id="209" w:author="欣冉" w:date="2023-07-27T00:11:31Z">
        <w:r>
          <w:rPr>
            <w:rFonts w:hint="eastAsia"/>
            <w:color w:val="000000" w:themeColor="text1"/>
            <w:lang w:val="en-US" w:eastAsia="zh-CN"/>
          </w:rPr>
          <w:t>4</w:t>
        </w:r>
      </w:ins>
      <w:r>
        <w:rPr>
          <w:rFonts w:hint="eastAsia"/>
          <w:color w:val="000000" w:themeColor="text1"/>
        </w:rPr>
        <w:t>）目标检测模块采用WSDDN中对应模块，包括特征提取部分和检测头。特征提取部分的输入为特征</w:t>
      </w:r>
      <w:del w:id="210" w:author="欣冉" w:date="2023-07-27T00:12:45Z">
        <w:r>
          <w:rPr>
            <w:rFonts w:hint="eastAsia"/>
            <w:color w:val="000000" w:themeColor="text1"/>
          </w:rPr>
          <w:delText>图Feature</w:delText>
        </w:r>
      </w:del>
      <w:r>
        <w:rPr>
          <w:rFonts w:hint="eastAsia"/>
          <w:color w:val="000000" w:themeColor="text1"/>
        </w:rPr>
        <w:t>X和候选框proposal，提取到的特征在检测头中进入到两个并行的分支；其中一个分支将各个区域映射到类得分的向量，来执行对各个区域的分类进而得到得分向量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。另一个分支将各个区域相对于彼此对区域进行评分，来执行检测进而得到检测结果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和检测结果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相乘得到最终得分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211" w:author="欣冉" w:date="2023-07-27T00:11:33Z">
        <w:r>
          <w:rPr>
            <w:rFonts w:hint="default"/>
            <w:color w:val="000000" w:themeColor="text1"/>
            <w:lang w:val="en-US"/>
          </w:rPr>
          <w:delText>6</w:delText>
        </w:r>
      </w:del>
      <w:ins w:id="212" w:author="欣冉" w:date="2023-07-27T00:11:33Z">
        <w:r>
          <w:rPr>
            <w:rFonts w:hint="eastAsia"/>
            <w:color w:val="000000" w:themeColor="text1"/>
            <w:lang w:val="en-US" w:eastAsia="zh-CN"/>
          </w:rPr>
          <w:t>5</w:t>
        </w:r>
      </w:ins>
      <w:r>
        <w:rPr>
          <w:rFonts w:hint="eastAsia"/>
          <w:color w:val="000000" w:themeColor="text1"/>
        </w:rPr>
        <w:t>）</w:t>
      </w:r>
      <w:del w:id="213" w:author="欣冉" w:date="2023-07-26T09:40:19Z">
        <w:r>
          <w:rPr>
            <w:rFonts w:hint="eastAsia"/>
            <w:color w:val="000000" w:themeColor="text1"/>
          </w:rPr>
          <w:delText>对比学习模块</w:delText>
        </w:r>
      </w:del>
      <w:ins w:id="214" w:author="欣冉" w:date="2023-07-26T09:40:19Z">
        <w:r>
          <w:rPr>
            <w:rFonts w:hint="eastAsia"/>
            <w:color w:val="000000" w:themeColor="text1"/>
            <w:lang w:eastAsia="zh-CN"/>
          </w:rPr>
          <w:t>协作互补模块</w:t>
        </w:r>
      </w:ins>
      <w:r>
        <w:rPr>
          <w:rFonts w:hint="eastAsia"/>
          <w:color w:val="000000" w:themeColor="text1"/>
        </w:rPr>
        <w:t>用于在训练过程中实现特征分割模型和目标检测模块间的</w:t>
      </w:r>
      <w:del w:id="215" w:author="欣冉" w:date="2023-07-26T09:40:50Z">
        <w:r>
          <w:rPr>
            <w:rFonts w:hint="eastAsia"/>
            <w:color w:val="000000" w:themeColor="text1"/>
          </w:rPr>
          <w:delText>对比学习</w:delText>
        </w:r>
      </w:del>
      <w:ins w:id="216" w:author="欣冉" w:date="2023-07-26T09:40:50Z">
        <w:r>
          <w:rPr>
            <w:rFonts w:hint="eastAsia"/>
            <w:color w:val="000000" w:themeColor="text1"/>
            <w:lang w:eastAsia="zh-CN"/>
          </w:rPr>
          <w:t>协作互补</w:t>
        </w:r>
      </w:ins>
      <w:r>
        <w:rPr>
          <w:rFonts w:hint="eastAsia"/>
          <w:color w:val="000000" w:themeColor="text1"/>
        </w:rPr>
        <w:t>。</w:t>
      </w:r>
      <w:del w:id="217" w:author="欣冉" w:date="2023-07-26T09:40:20Z">
        <w:r>
          <w:rPr>
            <w:rFonts w:hint="eastAsia"/>
            <w:color w:val="000000" w:themeColor="text1"/>
          </w:rPr>
          <w:delText>对比学习模块</w:delText>
        </w:r>
      </w:del>
      <w:ins w:id="218" w:author="欣冉" w:date="2023-07-26T09:40:20Z">
        <w:r>
          <w:rPr>
            <w:rFonts w:hint="eastAsia"/>
            <w:color w:val="000000" w:themeColor="text1"/>
            <w:lang w:eastAsia="zh-CN"/>
          </w:rPr>
          <w:t>协作互补模块</w:t>
        </w:r>
      </w:ins>
      <w:r>
        <w:rPr>
          <w:rFonts w:hint="eastAsia"/>
          <w:color w:val="000000" w:themeColor="text1"/>
        </w:rPr>
        <w:t>的输入为得分向量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和分割图</w:t>
      </w:r>
      <w:r>
        <w:rPr>
          <w:rFonts w:hint="eastAsia"/>
          <w:i/>
          <w:color w:val="000000" w:themeColor="text1"/>
        </w:rPr>
        <w:t>S</w:t>
      </w:r>
      <w:r>
        <w:rPr>
          <w:rFonts w:hint="eastAsia"/>
          <w:color w:val="000000" w:themeColor="text1"/>
        </w:rPr>
        <w:t>，输出为分别发送给特征分割模型和目标检测模块的伪标签。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S4：设置不同阶段的优化函数，并采用训练集对网络模型的不同模块或模块的组合进行分阶段训练。</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S5：利用测试集对完成训练的网络模型进行测试，保留测试过程中满足评价指标的网络模型中的</w:t>
      </w:r>
      <w:del w:id="219" w:author="欣冉" w:date="2023-07-27T00:12:56Z">
        <w:r>
          <w:rPr>
            <w:rFonts w:hint="eastAsia"/>
            <w:color w:val="000000" w:themeColor="text1"/>
          </w:rPr>
          <w:delText>特征提取模块、</w:delText>
        </w:r>
      </w:del>
      <w:del w:id="220" w:author="欣冉" w:date="2023-07-26T23:35:59Z">
        <w:r>
          <w:rPr>
            <w:rFonts w:hint="eastAsia"/>
            <w:color w:val="000000" w:themeColor="text1"/>
          </w:rPr>
          <w:delText>目标框</w:delText>
        </w:r>
      </w:del>
      <w:ins w:id="221" w:author="欣冉" w:date="2023-07-26T23:35:59Z">
        <w:r>
          <w:rPr>
            <w:rFonts w:hint="eastAsia"/>
            <w:color w:val="000000" w:themeColor="text1"/>
            <w:lang w:eastAsia="zh-CN"/>
          </w:rPr>
          <w:t>候选框</w:t>
        </w:r>
      </w:ins>
      <w:r>
        <w:rPr>
          <w:rFonts w:hint="eastAsia"/>
          <w:color w:val="000000" w:themeColor="text1"/>
        </w:rPr>
        <w:t>生成模块和目标检测模块的模型参数，构成肠息肉检测模型。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S6：利用上步骤得到的肠息肉检测模型对患者的医学图像进行检测，定位并分类其中包含的肠息肉。</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作为本发明进一步的改进，步骤S1中，每张</w:t>
      </w:r>
      <w:r>
        <w:rPr>
          <w:color w:val="000000" w:themeColor="text1"/>
          <w:szCs w:val="24"/>
        </w:rPr>
        <w:t>息肉图像的类别标签分为</w:t>
      </w:r>
      <w:r>
        <w:rPr>
          <w:rFonts w:hint="eastAsia"/>
          <w:color w:val="000000" w:themeColor="text1"/>
          <w:szCs w:val="24"/>
        </w:rPr>
        <w:t>A和H，A表示恶性的腺瘤性息肉，H表示良性的增生性息肉。</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作为本发明进一步的改进，</w:t>
      </w:r>
      <w:r>
        <w:rPr>
          <w:color w:val="000000" w:themeColor="text1"/>
          <w:szCs w:val="24"/>
        </w:rPr>
        <w:t>步骤</w:t>
      </w:r>
      <w:r>
        <w:rPr>
          <w:rFonts w:hint="eastAsia"/>
          <w:color w:val="000000" w:themeColor="text1"/>
          <w:szCs w:val="24"/>
        </w:rPr>
        <w:t>S2中，原始数据集中的每张息肉图像均经水平翻转和竖直翻转得到2张扩充图像。各扩充图像与原图像的类别标签相同，且每三张关联图像在后续过程中将划分到同一个训练集或测试集中。</w:t>
      </w:r>
    </w:p>
    <w:p>
      <w:pPr>
        <w:spacing w:line="360" w:lineRule="auto"/>
        <w:ind w:firstLine="480" w:firstLineChars="200"/>
        <w:rPr>
          <w:color w:val="000000" w:themeColor="text1"/>
          <w:sz w:val="24"/>
          <w:szCs w:val="24"/>
        </w:rPr>
      </w:pPr>
      <w:r>
        <w:rPr>
          <w:rFonts w:hint="eastAsia"/>
          <w:color w:val="000000" w:themeColor="text1"/>
          <w:sz w:val="24"/>
          <w:szCs w:val="24"/>
        </w:rPr>
        <w:t>作为本发明进一步的改进，</w:t>
      </w:r>
      <w:r>
        <w:rPr>
          <w:color w:val="000000" w:themeColor="text1"/>
          <w:sz w:val="24"/>
          <w:szCs w:val="24"/>
        </w:rPr>
        <w:t>步骤</w:t>
      </w:r>
      <w:r>
        <w:rPr>
          <w:rFonts w:hint="eastAsia"/>
          <w:color w:val="000000" w:themeColor="text1"/>
          <w:sz w:val="24"/>
          <w:szCs w:val="24"/>
        </w:rPr>
        <w:t>S4中，所述网络模型的训练过程包括如下的三个阶段：</w:t>
      </w:r>
    </w:p>
    <w:p>
      <w:pPr>
        <w:spacing w:line="360" w:lineRule="auto"/>
        <w:ind w:firstLine="480" w:firstLineChars="200"/>
        <w:rPr>
          <w:color w:val="000000" w:themeColor="text1"/>
          <w:sz w:val="24"/>
          <w:szCs w:val="24"/>
        </w:rPr>
      </w:pPr>
      <w:r>
        <w:rPr>
          <w:rFonts w:hint="eastAsia"/>
          <w:color w:val="000000" w:themeColor="text1"/>
          <w:sz w:val="24"/>
          <w:szCs w:val="24"/>
        </w:rPr>
        <w:t>一、将特征分类模块的输入设置为原始图像</w:t>
      </w:r>
      <w:r>
        <w:rPr>
          <w:rFonts w:hint="eastAsia"/>
          <w:i/>
          <w:color w:val="000000" w:themeColor="text1"/>
          <w:sz w:val="24"/>
          <w:szCs w:val="24"/>
        </w:rPr>
        <w:t>I</w:t>
      </w:r>
      <w:r>
        <w:rPr>
          <w:rFonts w:hint="eastAsia"/>
          <w:color w:val="000000" w:themeColor="text1"/>
          <w:sz w:val="24"/>
          <w:szCs w:val="24"/>
        </w:rPr>
        <w:t>；并采用训练集对特征分类模块进行单独训练。</w:t>
      </w:r>
    </w:p>
    <w:p>
      <w:pPr>
        <w:spacing w:line="360" w:lineRule="auto"/>
        <w:ind w:firstLine="480" w:firstLineChars="200"/>
        <w:rPr>
          <w:color w:val="000000" w:themeColor="text1"/>
          <w:sz w:val="24"/>
          <w:szCs w:val="24"/>
        </w:rPr>
      </w:pPr>
      <w:r>
        <w:rPr>
          <w:rFonts w:hint="eastAsia"/>
          <w:color w:val="000000" w:themeColor="text1"/>
          <w:sz w:val="24"/>
          <w:szCs w:val="24"/>
        </w:rPr>
        <w:t>二、将特征分类模块的输入设置为原始图像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的乘积；采用训练集对“</w:t>
      </w:r>
      <w:del w:id="222" w:author="欣冉" w:date="2023-07-27T00:13:09Z">
        <w:r>
          <w:rPr>
            <w:rFonts w:hint="eastAsia"/>
            <w:color w:val="000000" w:themeColor="text1"/>
            <w:sz w:val="24"/>
            <w:szCs w:val="24"/>
          </w:rPr>
          <w:delText>特提取模块+</w:delText>
        </w:r>
      </w:del>
      <w:r>
        <w:rPr>
          <w:rFonts w:hint="eastAsia"/>
          <w:color w:val="000000" w:themeColor="text1"/>
          <w:sz w:val="24"/>
          <w:szCs w:val="24"/>
        </w:rPr>
        <w:t>特征分割模块+特征分类模块”以及“</w:t>
      </w:r>
      <w:del w:id="223" w:author="欣冉" w:date="2023-07-27T00:13:13Z">
        <w:r>
          <w:rPr>
            <w:rFonts w:hint="default"/>
            <w:color w:val="000000" w:themeColor="text1"/>
            <w:sz w:val="24"/>
            <w:szCs w:val="24"/>
            <w:lang w:val="en-US"/>
          </w:rPr>
          <w:delText>特提取模块</w:delText>
        </w:r>
      </w:del>
      <w:ins w:id="224" w:author="欣冉" w:date="2023-07-27T00:13:15Z">
        <w:r>
          <w:rPr>
            <w:rFonts w:hint="eastAsia"/>
            <w:color w:val="000000" w:themeColor="text1"/>
            <w:sz w:val="24"/>
            <w:szCs w:val="24"/>
            <w:lang w:val="en-US" w:eastAsia="zh-CN"/>
          </w:rPr>
          <w:t>特征X</w:t>
        </w:r>
      </w:ins>
      <w:r>
        <w:rPr>
          <w:rFonts w:hint="eastAsia"/>
          <w:color w:val="000000" w:themeColor="text1"/>
          <w:sz w:val="24"/>
          <w:szCs w:val="24"/>
        </w:rPr>
        <w:t>+</w:t>
      </w:r>
      <w:del w:id="225" w:author="欣冉" w:date="2023-07-26T23:35:59Z">
        <w:r>
          <w:rPr>
            <w:rFonts w:hint="eastAsia"/>
            <w:color w:val="000000" w:themeColor="text1"/>
            <w:sz w:val="24"/>
            <w:szCs w:val="24"/>
          </w:rPr>
          <w:delText>目标框</w:delText>
        </w:r>
      </w:del>
      <w:ins w:id="226" w:author="欣冉" w:date="2023-07-26T23:35:59Z">
        <w:r>
          <w:rPr>
            <w:rFonts w:hint="eastAsia"/>
            <w:color w:val="000000" w:themeColor="text1"/>
            <w:sz w:val="24"/>
            <w:szCs w:val="24"/>
            <w:lang w:eastAsia="zh-CN"/>
          </w:rPr>
          <w:t>候选框</w:t>
        </w:r>
      </w:ins>
      <w:r>
        <w:rPr>
          <w:rFonts w:hint="eastAsia"/>
          <w:color w:val="000000" w:themeColor="text1"/>
          <w:sz w:val="24"/>
          <w:szCs w:val="24"/>
        </w:rPr>
        <w:t>生成模块+目标检测模块”并行进行同步训练；以完成特征分割模块和目标检测模块的单独训练。</w:t>
      </w:r>
    </w:p>
    <w:p>
      <w:pPr>
        <w:spacing w:line="360" w:lineRule="auto"/>
        <w:ind w:firstLine="480" w:firstLineChars="200"/>
        <w:rPr>
          <w:color w:val="000000" w:themeColor="text1"/>
          <w:szCs w:val="24"/>
        </w:rPr>
      </w:pPr>
      <w:r>
        <w:rPr>
          <w:rFonts w:hint="eastAsia"/>
          <w:color w:val="000000" w:themeColor="text1"/>
          <w:sz w:val="24"/>
          <w:szCs w:val="24"/>
        </w:rPr>
        <w:t>三、采用训练集对包含</w:t>
      </w:r>
      <w:del w:id="227" w:author="欣冉" w:date="2023-07-27T00:13:28Z">
        <w:r>
          <w:rPr>
            <w:rFonts w:hint="eastAsia"/>
            <w:color w:val="000000" w:themeColor="text1"/>
            <w:sz w:val="24"/>
            <w:szCs w:val="24"/>
          </w:rPr>
          <w:delText>特征提取模块、</w:delText>
        </w:r>
      </w:del>
      <w:del w:id="228" w:author="欣冉" w:date="2023-07-26T23:36:02Z">
        <w:r>
          <w:rPr>
            <w:rFonts w:hint="eastAsia"/>
            <w:color w:val="000000" w:themeColor="text1"/>
            <w:sz w:val="24"/>
            <w:szCs w:val="24"/>
          </w:rPr>
          <w:delText>目标框</w:delText>
        </w:r>
      </w:del>
      <w:ins w:id="229" w:author="欣冉" w:date="2023-07-26T23:36:02Z">
        <w:r>
          <w:rPr>
            <w:rFonts w:hint="eastAsia"/>
            <w:color w:val="000000" w:themeColor="text1"/>
            <w:sz w:val="24"/>
            <w:szCs w:val="24"/>
            <w:lang w:eastAsia="zh-CN"/>
          </w:rPr>
          <w:t>候选框</w:t>
        </w:r>
      </w:ins>
      <w:r>
        <w:rPr>
          <w:rFonts w:hint="eastAsia"/>
          <w:color w:val="000000" w:themeColor="text1"/>
          <w:sz w:val="24"/>
          <w:szCs w:val="24"/>
        </w:rPr>
        <w:t>生成模块、特征分割模块、特征分类模块、目标检测模块和</w:t>
      </w:r>
      <w:del w:id="230" w:author="欣冉" w:date="2023-07-26T09:40:20Z">
        <w:r>
          <w:rPr>
            <w:rFonts w:hint="eastAsia"/>
            <w:color w:val="000000" w:themeColor="text1"/>
            <w:sz w:val="24"/>
            <w:szCs w:val="24"/>
          </w:rPr>
          <w:delText>对比学习模块</w:delText>
        </w:r>
      </w:del>
      <w:ins w:id="231" w:author="欣冉" w:date="2023-07-26T09:40:20Z">
        <w:r>
          <w:rPr>
            <w:rFonts w:hint="eastAsia"/>
            <w:color w:val="000000" w:themeColor="text1"/>
            <w:sz w:val="24"/>
            <w:szCs w:val="24"/>
            <w:lang w:eastAsia="zh-CN"/>
          </w:rPr>
          <w:t>协作互补模块</w:t>
        </w:r>
      </w:ins>
      <w:r>
        <w:rPr>
          <w:rFonts w:hint="eastAsia"/>
          <w:color w:val="000000" w:themeColor="text1"/>
          <w:sz w:val="24"/>
          <w:szCs w:val="24"/>
        </w:rPr>
        <w:t>的网络模型进行联合训练。此阶段中，特征分类模块的输入设置为原始图像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作为本发明进一步的改进，</w:t>
      </w:r>
      <w:r>
        <w:rPr>
          <w:rFonts w:hint="eastAsia"/>
          <w:color w:val="000000" w:themeColor="text1"/>
        </w:rPr>
        <w:t>在</w:t>
      </w:r>
      <w:r>
        <w:rPr>
          <w:color w:val="000000" w:themeColor="text1"/>
          <w:szCs w:val="24"/>
        </w:rPr>
        <w:t>步骤</w:t>
      </w:r>
      <w:r>
        <w:rPr>
          <w:rFonts w:hint="eastAsia"/>
          <w:color w:val="000000" w:themeColor="text1"/>
          <w:szCs w:val="24"/>
        </w:rPr>
        <w:t>S4第一阶段的特征分类模块的单独训练过程中，将特征分类模块的损失函数</w:t>
      </w:r>
      <w:r>
        <w:rPr>
          <w:color w:val="000000" w:themeColor="text1"/>
          <w:position w:val="-4"/>
        </w:rPr>
        <w:object>
          <v:shape id="_x0000_i1065" o:spt="75" type="#_x0000_t75" style="height:15pt;width:15pt;" o:ole="t" filled="f" o:preferrelative="t" stroked="f" coordsize="21600,21600">
            <v:path/>
            <v:fill on="f" focussize="0,0"/>
            <v:stroke on="f" joinstyle="miter"/>
            <v:imagedata r:id="rId8" o:title=""/>
            <o:lock v:ext="edit" aspectratio="t"/>
            <w10:wrap type="none"/>
            <w10:anchorlock/>
          </v:shape>
          <o:OLEObject Type="Embed" ProgID="Equation.DSMT4" ShapeID="_x0000_i1065" DrawAspect="Content" ObjectID="_1468075765" r:id="rId80">
            <o:LockedField>false</o:LockedField>
          </o:OLEObject>
        </w:object>
      </w:r>
      <w:r>
        <w:rPr>
          <w:rFonts w:hint="eastAsia"/>
          <w:color w:val="000000" w:themeColor="text1"/>
          <w:szCs w:val="24"/>
        </w:rPr>
        <w:t>设置</w:t>
      </w:r>
      <w:r>
        <w:rPr>
          <w:rFonts w:hint="eastAsia"/>
          <w:color w:val="000000" w:themeColor="text1"/>
        </w:rPr>
        <w:t>如下</w:t>
      </w:r>
      <w:r>
        <w:rPr>
          <w:rFonts w:hint="eastAsia"/>
          <w:color w:val="000000" w:themeColor="text1"/>
          <w:szCs w:val="24"/>
        </w:rPr>
        <w:t>：</w:t>
      </w:r>
    </w:p>
    <w:p>
      <w:pPr>
        <w:spacing w:line="360" w:lineRule="auto"/>
        <w:ind w:firstLine="480" w:firstLineChars="200"/>
        <w:jc w:val="center"/>
        <w:rPr>
          <w:color w:val="000000" w:themeColor="text1"/>
          <w:sz w:val="24"/>
        </w:rPr>
      </w:pPr>
      <w:r>
        <w:rPr>
          <w:color w:val="000000" w:themeColor="text1"/>
          <w:position w:val="-12"/>
          <w:sz w:val="24"/>
        </w:rPr>
        <w:object>
          <v:shape id="_x0000_i1066" o:spt="75" type="#_x0000_t75" style="height:18.75pt;width:102.75pt;" o:ole="t" filled="f" o:preferrelative="t" stroked="f" coordsize="21600,21600">
            <v:path/>
            <v:fill on="f" focussize="0,0"/>
            <v:stroke on="f" joinstyle="miter"/>
            <v:imagedata r:id="rId10" o:title=""/>
            <o:lock v:ext="edit" aspectratio="t"/>
            <w10:wrap type="none"/>
            <w10:anchorlock/>
          </v:shape>
          <o:OLEObject Type="Embed" ProgID="Equation.DSMT4" ShapeID="_x0000_i1066" DrawAspect="Content" ObjectID="_1468075766" r:id="rId81">
            <o:LockedField>false</o:LockedField>
          </o:OLEObject>
        </w:object>
      </w:r>
    </w:p>
    <w:p>
      <w:pPr>
        <w:spacing w:line="360" w:lineRule="auto"/>
        <w:ind w:firstLine="480" w:firstLineChars="200"/>
        <w:rPr>
          <w:color w:val="000000" w:themeColor="text1"/>
          <w:sz w:val="24"/>
          <w:szCs w:val="24"/>
        </w:rPr>
      </w:pPr>
      <w:r>
        <w:rPr>
          <w:rFonts w:hint="eastAsia"/>
          <w:color w:val="000000" w:themeColor="text1"/>
          <w:sz w:val="24"/>
          <w:szCs w:val="24"/>
        </w:rPr>
        <w:t>上式中，</w:t>
      </w:r>
      <w:r>
        <w:rPr>
          <w:color w:val="000000" w:themeColor="text1"/>
          <w:position w:val="-12"/>
          <w:sz w:val="24"/>
          <w:szCs w:val="24"/>
        </w:rPr>
        <w:object>
          <v:shape id="_x0000_i1067" o:spt="75" type="#_x0000_t75" style="height:18pt;width:24pt;" o:ole="t" filled="f" o:preferrelative="t" stroked="f" coordsize="21600,21600">
            <v:path/>
            <v:fill on="f" focussize="0,0"/>
            <v:stroke on="f" joinstyle="miter"/>
            <v:imagedata r:id="rId12" o:title=""/>
            <o:lock v:ext="edit" aspectratio="t"/>
            <w10:wrap type="none"/>
            <w10:anchorlock/>
          </v:shape>
          <o:OLEObject Type="Embed" ProgID="Equation.DSMT4" ShapeID="_x0000_i1067" DrawAspect="Content" ObjectID="_1468075767" r:id="rId82">
            <o:LockedField>false</o:LockedField>
          </o:OLEObject>
        </w:object>
      </w:r>
      <w:r>
        <w:rPr>
          <w:rFonts w:hint="eastAsia"/>
          <w:color w:val="000000" w:themeColor="text1"/>
          <w:sz w:val="24"/>
          <w:szCs w:val="24"/>
        </w:rPr>
        <w:t>表示标准二进制交叉熵损失；函数</w:t>
      </w:r>
      <w:r>
        <w:rPr>
          <w:color w:val="000000" w:themeColor="text1"/>
          <w:position w:val="-10"/>
          <w:sz w:val="24"/>
          <w:szCs w:val="24"/>
        </w:rPr>
        <w:object>
          <v:shape id="_x0000_i1068" o:spt="75" type="#_x0000_t75" style="height:18pt;width:33.75pt;" o:ole="t" filled="f" o:preferrelative="t" stroked="f" coordsize="21600,21600">
            <v:path/>
            <v:fill on="f" focussize="0,0"/>
            <v:stroke on="f" joinstyle="miter"/>
            <v:imagedata r:id="rId84" o:title=""/>
            <o:lock v:ext="edit" aspectratio="t"/>
            <w10:wrap type="none"/>
            <w10:anchorlock/>
          </v:shape>
          <o:OLEObject Type="Embed" ProgID="Equation.DSMT4" ShapeID="_x0000_i1068" DrawAspect="Content" ObjectID="_1468075768" r:id="rId83">
            <o:LockedField>false</o:LockedField>
          </o:OLEObject>
        </w:object>
      </w:r>
      <w:r>
        <w:rPr>
          <w:rFonts w:hint="eastAsia"/>
          <w:color w:val="000000" w:themeColor="text1"/>
          <w:sz w:val="24"/>
          <w:szCs w:val="24"/>
        </w:rPr>
        <w:t>表示特征分类模块的分类结果，</w:t>
      </w:r>
      <w:r>
        <w:rPr>
          <w:rFonts w:hint="eastAsia"/>
          <w:i/>
          <w:color w:val="000000" w:themeColor="text1"/>
          <w:sz w:val="24"/>
          <w:szCs w:val="24"/>
        </w:rPr>
        <w:t>y</w:t>
      </w:r>
      <w:r>
        <w:rPr>
          <w:rFonts w:hint="eastAsia"/>
          <w:color w:val="000000" w:themeColor="text1"/>
          <w:sz w:val="24"/>
          <w:szCs w:val="24"/>
        </w:rPr>
        <w:t>表示原始图像</w:t>
      </w:r>
      <w:r>
        <w:rPr>
          <w:rFonts w:hint="eastAsia"/>
          <w:i/>
          <w:color w:val="000000" w:themeColor="text1"/>
          <w:sz w:val="24"/>
          <w:szCs w:val="24"/>
        </w:rPr>
        <w:t>I</w:t>
      </w:r>
      <w:r>
        <w:rPr>
          <w:rFonts w:hint="eastAsia"/>
          <w:color w:val="000000" w:themeColor="text1"/>
          <w:sz w:val="24"/>
          <w:szCs w:val="24"/>
        </w:rPr>
        <w:t>的类别标签。</w:t>
      </w:r>
    </w:p>
    <w:p>
      <w:pPr>
        <w:spacing w:line="360" w:lineRule="auto"/>
        <w:ind w:firstLine="480" w:firstLineChars="200"/>
        <w:rPr>
          <w:color w:val="000000" w:themeColor="text1"/>
          <w:sz w:val="24"/>
        </w:rPr>
      </w:pPr>
      <w:r>
        <w:rPr>
          <w:rFonts w:hint="eastAsia"/>
          <w:color w:val="000000" w:themeColor="text1"/>
          <w:sz w:val="24"/>
          <w:szCs w:val="24"/>
        </w:rPr>
        <w:t>作为本发明进一步的改进，</w:t>
      </w:r>
      <w:r>
        <w:rPr>
          <w:color w:val="000000" w:themeColor="text1"/>
          <w:sz w:val="24"/>
        </w:rPr>
        <w:t>在第二阶段</w:t>
      </w:r>
      <w:r>
        <w:rPr>
          <w:rFonts w:hint="eastAsia"/>
          <w:color w:val="000000" w:themeColor="text1"/>
          <w:sz w:val="24"/>
        </w:rPr>
        <w:t>特征</w:t>
      </w:r>
      <w:r>
        <w:rPr>
          <w:color w:val="000000" w:themeColor="text1"/>
          <w:sz w:val="24"/>
        </w:rPr>
        <w:t>分割模块的单独训练过程中，由</w:t>
      </w:r>
      <w:r>
        <w:rPr>
          <w:rFonts w:hint="eastAsia"/>
          <w:color w:val="000000" w:themeColor="text1"/>
          <w:sz w:val="24"/>
          <w:szCs w:val="24"/>
        </w:rPr>
        <w:t>特征分割模块充当生成器，特征分类模块充当鉴别器，构成生成对抗网络；</w:t>
      </w:r>
      <w:r>
        <w:rPr>
          <w:rFonts w:hint="eastAsia"/>
          <w:color w:val="000000" w:themeColor="text1"/>
          <w:sz w:val="24"/>
        </w:rPr>
        <w:t>先固定鉴别器，利用第一损失函数</w:t>
      </w:r>
      <w:r>
        <w:rPr>
          <w:color w:val="000000" w:themeColor="text1"/>
          <w:position w:val="-4"/>
        </w:rPr>
        <w:object>
          <v:shape id="_x0000_i1069" o:spt="75" type="#_x0000_t75" style="height:15pt;width:14.25pt;" o:ole="t" filled="f" o:preferrelative="t" stroked="f" coordsize="21600,21600">
            <v:path/>
            <v:fill on="f" focussize="0,0"/>
            <v:stroke on="f" joinstyle="miter"/>
            <v:imagedata r:id="rId16" o:title=""/>
            <o:lock v:ext="edit" aspectratio="t"/>
            <w10:wrap type="none"/>
            <w10:anchorlock/>
          </v:shape>
          <o:OLEObject Type="Embed" ProgID="Equation.DSMT4" ShapeID="_x0000_i1069" DrawAspect="Content" ObjectID="_1468075769" r:id="rId85">
            <o:LockedField>false</o:LockedField>
          </o:OLEObject>
        </w:object>
      </w:r>
      <w:r>
        <w:rPr>
          <w:rFonts w:hint="eastAsia"/>
          <w:color w:val="000000" w:themeColor="text1"/>
          <w:sz w:val="24"/>
        </w:rPr>
        <w:t>训练生成器，再固定生成器，利用第二损失函数</w:t>
      </w:r>
      <w:r>
        <w:rPr>
          <w:color w:val="000000" w:themeColor="text1"/>
          <w:position w:val="-12"/>
        </w:rPr>
        <w:object>
          <v:shape id="_x0000_i1070" o:spt="75" type="#_x0000_t75" style="height:18.75pt;width:18.75pt;" o:ole="t" filled="f" o:preferrelative="t" stroked="f" coordsize="21600,21600">
            <v:path/>
            <v:fill on="f" focussize="0,0"/>
            <v:stroke on="f" joinstyle="miter"/>
            <v:imagedata r:id="rId18" o:title=""/>
            <o:lock v:ext="edit" aspectratio="t"/>
            <w10:wrap type="none"/>
            <w10:anchorlock/>
          </v:shape>
          <o:OLEObject Type="Embed" ProgID="Equation.DSMT4" ShapeID="_x0000_i1070" DrawAspect="Content" ObjectID="_1468075770" r:id="rId86">
            <o:LockedField>false</o:LockedField>
          </o:OLEObject>
        </w:object>
      </w:r>
      <w:r>
        <w:rPr>
          <w:rFonts w:hint="eastAsia"/>
          <w:color w:val="000000" w:themeColor="text1"/>
          <w:sz w:val="24"/>
        </w:rPr>
        <w:t>训练鉴别器。</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其中，第一损失函数</w:t>
      </w:r>
      <w:r>
        <w:rPr>
          <w:color w:val="000000" w:themeColor="text1"/>
          <w:position w:val="-4"/>
        </w:rPr>
        <w:object>
          <v:shape id="_x0000_i1071" o:spt="75" type="#_x0000_t75" style="height:15pt;width:14.25pt;" o:ole="t" filled="f" o:preferrelative="t" stroked="f" coordsize="21600,21600">
            <v:path/>
            <v:fill on="f" focussize="0,0"/>
            <v:stroke on="f" joinstyle="miter"/>
            <v:imagedata r:id="rId16" o:title=""/>
            <o:lock v:ext="edit" aspectratio="t"/>
            <w10:wrap type="none"/>
            <w10:anchorlock/>
          </v:shape>
          <o:OLEObject Type="Embed" ProgID="Equation.DSMT4" ShapeID="_x0000_i1071" DrawAspect="Content" ObjectID="_1468075771" r:id="rId87">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540" w:firstLineChars="200"/>
        <w:jc w:val="center"/>
        <w:rPr>
          <w:color w:val="000000" w:themeColor="text1"/>
          <w:szCs w:val="24"/>
        </w:rPr>
      </w:pPr>
      <w:r>
        <w:rPr>
          <w:color w:val="000000" w:themeColor="text1"/>
          <w:spacing w:val="15"/>
          <w:position w:val="-30"/>
        </w:rPr>
        <w:object>
          <v:shape id="_x0000_i1072" o:spt="75" type="#_x0000_t75" style="height:42pt;width:238.5pt;" o:ole="t" filled="f" o:preferrelative="t" stroked="f" coordsize="21600,21600">
            <v:path/>
            <v:fill on="f" focussize="0,0"/>
            <v:stroke on="f" joinstyle="miter"/>
            <v:imagedata r:id="rId21" o:title=""/>
            <o:lock v:ext="edit" aspectratio="t"/>
            <w10:wrap type="none"/>
            <w10:anchorlock/>
          </v:shape>
          <o:OLEObject Type="Embed" ProgID="Equation.DSMT4" ShapeID="_x0000_i1072" DrawAspect="Content" ObjectID="_1468075772" r:id="rId88">
            <o:LockedField>false</o:LockedField>
          </o:OLEObject>
        </w:object>
      </w:r>
    </w:p>
    <w:p>
      <w:pPr>
        <w:spacing w:line="360" w:lineRule="auto"/>
        <w:ind w:firstLine="480" w:firstLineChars="200"/>
        <w:rPr>
          <w:color w:val="000000" w:themeColor="text1"/>
          <w:spacing w:val="15"/>
          <w:sz w:val="24"/>
          <w:szCs w:val="24"/>
        </w:rPr>
      </w:pPr>
      <w:r>
        <w:rPr>
          <w:rFonts w:hint="eastAsia"/>
          <w:color w:val="000000" w:themeColor="text1"/>
          <w:sz w:val="24"/>
          <w:szCs w:val="24"/>
        </w:rPr>
        <w:t>上式中，</w:t>
      </w:r>
      <w:r>
        <w:rPr>
          <w:rFonts w:hint="eastAsia"/>
          <w:i/>
          <w:color w:val="000000" w:themeColor="text1"/>
          <w:sz w:val="24"/>
          <w:szCs w:val="24"/>
        </w:rPr>
        <w:t>c</w:t>
      </w:r>
      <w:r>
        <w:rPr>
          <w:rFonts w:hint="eastAsia"/>
          <w:color w:val="000000" w:themeColor="text1"/>
          <w:sz w:val="24"/>
          <w:szCs w:val="24"/>
        </w:rPr>
        <w:t>表示图像的通道；</w:t>
      </w:r>
      <w:r>
        <w:rPr>
          <w:color w:val="000000" w:themeColor="text1"/>
          <w:position w:val="-12"/>
          <w:sz w:val="24"/>
          <w:szCs w:val="24"/>
        </w:rPr>
        <w:object>
          <v:shape id="_x0000_i1073" o:spt="75" type="#_x0000_t75" style="height:18.75pt;width:20.25pt;" o:ole="t" filled="f" o:preferrelative="t" stroked="f" coordsize="21600,21600">
            <v:path/>
            <v:fill on="f" focussize="0,0"/>
            <v:stroke on="f" joinstyle="miter"/>
            <v:imagedata r:id="rId23" o:title=""/>
            <o:lock v:ext="edit" aspectratio="t"/>
            <w10:wrap type="none"/>
            <w10:anchorlock/>
          </v:shape>
          <o:OLEObject Type="Embed" ProgID="Equation.DSMT4" ShapeID="_x0000_i1073" DrawAspect="Content" ObjectID="_1468075773" r:id="rId89">
            <o:LockedField>false</o:LockedField>
          </o:OLEObject>
        </w:object>
      </w:r>
      <w:r>
        <w:rPr>
          <w:color w:val="000000" w:themeColor="text1"/>
          <w:sz w:val="24"/>
          <w:szCs w:val="24"/>
        </w:rPr>
        <w:t>和</w:t>
      </w:r>
      <w:r>
        <w:rPr>
          <w:color w:val="000000" w:themeColor="text1"/>
          <w:position w:val="-12"/>
          <w:sz w:val="24"/>
          <w:szCs w:val="24"/>
        </w:rPr>
        <w:object>
          <v:shape id="_x0000_i1074" o:spt="75" type="#_x0000_t75" style="height:18.75pt;width:18pt;" o:ole="t" filled="f" o:preferrelative="t" stroked="f" coordsize="21600,21600">
            <v:path/>
            <v:fill on="f" focussize="0,0"/>
            <v:stroke on="f" joinstyle="miter"/>
            <v:imagedata r:id="rId25" o:title=""/>
            <o:lock v:ext="edit" aspectratio="t"/>
            <w10:wrap type="none"/>
            <w10:anchorlock/>
          </v:shape>
          <o:OLEObject Type="Embed" ProgID="Equation.DSMT4" ShapeID="_x0000_i1074" DrawAspect="Content" ObjectID="_1468075774" r:id="rId90">
            <o:LockedField>false</o:LockedField>
          </o:OLEObject>
        </w:object>
      </w:r>
      <w:r>
        <w:rPr>
          <w:color w:val="000000" w:themeColor="text1"/>
          <w:sz w:val="24"/>
          <w:szCs w:val="24"/>
        </w:rPr>
        <w:t>为预设的平衡因子</w:t>
      </w:r>
      <w:r>
        <w:rPr>
          <w:rFonts w:hint="eastAsia"/>
          <w:color w:val="000000" w:themeColor="text1"/>
          <w:sz w:val="24"/>
          <w:szCs w:val="24"/>
        </w:rPr>
        <w:t>；</w:t>
      </w:r>
      <w:r>
        <w:rPr>
          <w:color w:val="000000" w:themeColor="text1"/>
          <w:spacing w:val="15"/>
          <w:position w:val="-12"/>
          <w:sz w:val="24"/>
          <w:szCs w:val="24"/>
        </w:rPr>
        <w:object>
          <v:shape id="_x0000_i1075" o:spt="75" type="#_x0000_t75" style="height:18.75pt;width:39.75pt;" o:ole="t" filled="f" o:preferrelative="t" stroked="f" coordsize="21600,21600">
            <v:path/>
            <v:fill on="f" focussize="0,0"/>
            <v:stroke on="f" joinstyle="miter"/>
            <v:imagedata r:id="rId27" o:title=""/>
            <o:lock v:ext="edit" aspectratio="t"/>
            <w10:wrap type="none"/>
            <w10:anchorlock/>
          </v:shape>
          <o:OLEObject Type="Embed" ProgID="Equation.3" ShapeID="_x0000_i1075" DrawAspect="Content" ObjectID="_1468075775" r:id="rId91">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个通道的对抗性分类损失</w:t>
      </w:r>
      <w:r>
        <w:rPr>
          <w:rFonts w:hint="eastAsia"/>
          <w:color w:val="000000" w:themeColor="text1"/>
          <w:spacing w:val="15"/>
          <w:sz w:val="24"/>
          <w:szCs w:val="24"/>
        </w:rPr>
        <w:t>；</w:t>
      </w:r>
      <w:r>
        <w:rPr>
          <w:color w:val="000000" w:themeColor="text1"/>
          <w:spacing w:val="15"/>
          <w:position w:val="-12"/>
          <w:sz w:val="24"/>
          <w:szCs w:val="24"/>
        </w:rPr>
        <w:object>
          <v:shape id="_x0000_i1076" o:spt="75" type="#_x0000_t75" style="height:18.75pt;width:36.75pt;" o:ole="t" filled="f" o:preferrelative="t" stroked="f" coordsize="21600,21600">
            <v:path/>
            <v:fill on="f" focussize="0,0"/>
            <v:stroke on="f" joinstyle="miter"/>
            <v:imagedata r:id="rId29" o:title=""/>
            <o:lock v:ext="edit" aspectratio="t"/>
            <w10:wrap type="none"/>
            <w10:anchorlock/>
          </v:shape>
          <o:OLEObject Type="Embed" ProgID="Equation.3" ShapeID="_x0000_i1076" DrawAspect="Content" ObjectID="_1468075776" r:id="rId92">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w:t>
      </w:r>
      <w:r>
        <w:rPr>
          <w:rFonts w:hint="eastAsia"/>
          <w:color w:val="000000" w:themeColor="text1"/>
          <w:spacing w:val="15"/>
          <w:sz w:val="24"/>
          <w:szCs w:val="24"/>
        </w:rPr>
        <w:t>生成性</w:t>
      </w:r>
      <w:r>
        <w:rPr>
          <w:color w:val="000000" w:themeColor="text1"/>
          <w:spacing w:val="15"/>
          <w:sz w:val="24"/>
          <w:szCs w:val="24"/>
        </w:rPr>
        <w:t>分类损失</w:t>
      </w:r>
      <w:r>
        <w:rPr>
          <w:rFonts w:hint="eastAsia"/>
          <w:color w:val="000000" w:themeColor="text1"/>
          <w:spacing w:val="15"/>
          <w:sz w:val="24"/>
          <w:szCs w:val="24"/>
        </w:rPr>
        <w:t>。</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所述第二损失函数</w:t>
      </w:r>
      <w:r>
        <w:rPr>
          <w:color w:val="000000" w:themeColor="text1"/>
          <w:position w:val="-12"/>
        </w:rPr>
        <w:object>
          <v:shape id="_x0000_i1077" o:spt="75" type="#_x0000_t75" style="height:18.75pt;width:18.75pt;" o:ole="t" filled="f" o:preferrelative="t" stroked="f" coordsize="21600,21600">
            <v:path/>
            <v:fill on="f" focussize="0,0"/>
            <v:stroke on="f" joinstyle="miter"/>
            <v:imagedata r:id="rId31" o:title=""/>
            <o:lock v:ext="edit" aspectratio="t"/>
            <w10:wrap type="none"/>
            <w10:anchorlock/>
          </v:shape>
          <o:OLEObject Type="Embed" ProgID="Equation.DSMT4" ShapeID="_x0000_i1077" DrawAspect="Content" ObjectID="_1468075777" r:id="rId93">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30"/>
        </w:rPr>
        <w:object>
          <v:shape id="_x0000_i1078" o:spt="75" type="#_x0000_t75" style="height:27.75pt;width:191.25pt;" o:ole="t" filled="f" o:preferrelative="t" stroked="f" coordsize="21600,21600">
            <v:path/>
            <v:fill on="f" focussize="0,0"/>
            <v:stroke on="f" joinstyle="miter"/>
            <v:imagedata r:id="rId33" o:title=""/>
            <o:lock v:ext="edit" aspectratio="t"/>
            <w10:wrap type="none"/>
            <w10:anchorlock/>
          </v:shape>
          <o:OLEObject Type="Embed" ProgID="Equation.DSMT4" ShapeID="_x0000_i1078" DrawAspect="Content" ObjectID="_1468075778" r:id="rId94">
            <o:LockedField>false</o:LockedField>
          </o:OLEObject>
        </w:object>
      </w:r>
      <w:r>
        <w:rPr>
          <w:color w:val="000000" w:themeColor="text1"/>
        </w:rPr>
        <w:t>；</w:t>
      </w:r>
    </w:p>
    <w:p>
      <w:pPr>
        <w:pStyle w:val="14"/>
        <w:shd w:val="clear" w:color="auto" w:fill="FFFFFF"/>
        <w:spacing w:beforeAutospacing="0" w:afterAutospacing="0" w:line="360" w:lineRule="auto"/>
        <w:ind w:firstLine="540" w:firstLineChars="200"/>
        <w:rPr>
          <w:color w:val="000000" w:themeColor="text1"/>
          <w:spacing w:val="15"/>
        </w:rPr>
      </w:pPr>
      <w:r>
        <w:rPr>
          <w:color w:val="000000" w:themeColor="text1"/>
          <w:spacing w:val="15"/>
        </w:rPr>
        <w:t>上式中，</w:t>
      </w:r>
      <w:r>
        <w:rPr>
          <w:color w:val="000000" w:themeColor="text1"/>
          <w:position w:val="-12"/>
        </w:rPr>
        <w:object>
          <v:shape id="_x0000_i1079" o:spt="75" type="#_x0000_t75" style="height:18.75pt;width:39pt;" o:ole="t" filled="f" o:preferrelative="t" stroked="f" coordsize="21600,21600">
            <v:path/>
            <v:fill on="f" focussize="0,0"/>
            <v:stroke on="f" joinstyle="miter"/>
            <v:imagedata r:id="rId35" o:title=""/>
            <o:lock v:ext="edit" aspectratio="t"/>
            <w10:wrap type="none"/>
            <w10:anchorlock/>
          </v:shape>
          <o:OLEObject Type="Embed" ProgID="Equation.DSMT4" ShapeID="_x0000_i1079" DrawAspect="Content" ObjectID="_1468075779" r:id="rId95">
            <o:LockedField>false</o:LockedField>
          </o:OLEObject>
        </w:object>
      </w:r>
      <w:r>
        <w:rPr>
          <w:color w:val="000000" w:themeColor="text1"/>
          <w:spacing w:val="15"/>
        </w:rPr>
        <w:t>表示</w:t>
      </w:r>
      <w:r>
        <w:rPr>
          <w:rFonts w:hint="eastAsia"/>
          <w:color w:val="000000" w:themeColor="text1"/>
          <w:spacing w:val="15"/>
        </w:rPr>
        <w:t>鉴别器在</w:t>
      </w:r>
      <w:r>
        <w:rPr>
          <w:color w:val="000000" w:themeColor="text1"/>
          <w:spacing w:val="15"/>
          <w:szCs w:val="24"/>
        </w:rPr>
        <w:t>第c个通道的</w:t>
      </w:r>
      <w:r>
        <w:rPr>
          <w:color w:val="000000" w:themeColor="text1"/>
          <w:spacing w:val="15"/>
        </w:rPr>
        <w:t>对抗性损失</w:t>
      </w:r>
      <w:r>
        <w:rPr>
          <w:rFonts w:hint="eastAsia"/>
          <w:color w:val="000000" w:themeColor="text1"/>
          <w:spacing w:val="15"/>
        </w:rPr>
        <w:t>。</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在第二阶段</w:t>
      </w:r>
      <w:r>
        <w:rPr>
          <w:rFonts w:hint="eastAsia"/>
          <w:color w:val="000000" w:themeColor="text1"/>
        </w:rPr>
        <w:t>目标检测</w:t>
      </w:r>
      <w:r>
        <w:rPr>
          <w:color w:val="000000" w:themeColor="text1"/>
        </w:rPr>
        <w:t>模块的单独训练过程中，目标检测模块的损失函数设置如下：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6"/>
        </w:rPr>
        <w:object>
          <v:shape id="_x0000_i1080" o:spt="75" type="#_x0000_t75" style="height:27pt;width:198.75pt;" o:ole="t" filled="f" o:preferrelative="t" stroked="f" coordsize="21600,21600">
            <v:path/>
            <v:fill on="f" focussize="0,0"/>
            <v:stroke on="f" joinstyle="miter"/>
            <v:imagedata r:id="rId37" o:title=""/>
            <o:lock v:ext="edit" aspectratio="t"/>
            <w10:wrap type="none"/>
            <w10:anchorlock/>
          </v:shape>
          <o:OLEObject Type="Embed" ProgID="Equation.DSMT4" ShapeID="_x0000_i1080" DrawAspect="Content" ObjectID="_1468075780" r:id="rId96">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B</w:t>
      </w:r>
      <w:r>
        <w:rPr>
          <w:rFonts w:hint="eastAsia"/>
          <w:color w:val="000000" w:themeColor="text1"/>
        </w:rPr>
        <w:t>表示</w:t>
      </w:r>
      <w:del w:id="232" w:author="欣冉" w:date="2023-07-26T23:36:02Z">
        <w:r>
          <w:rPr>
            <w:rFonts w:hint="eastAsia"/>
            <w:color w:val="000000" w:themeColor="text1"/>
          </w:rPr>
          <w:delText>目标框</w:delText>
        </w:r>
      </w:del>
      <w:ins w:id="233" w:author="欣冉" w:date="2023-07-26T23:36:02Z">
        <w:r>
          <w:rPr>
            <w:rFonts w:hint="eastAsia"/>
            <w:color w:val="000000" w:themeColor="text1"/>
            <w:lang w:eastAsia="zh-CN"/>
          </w:rPr>
          <w:t>候选框</w:t>
        </w:r>
      </w:ins>
      <w:r>
        <w:rPr>
          <w:rFonts w:hint="eastAsia"/>
          <w:color w:val="000000" w:themeColor="text1"/>
        </w:rPr>
        <w:t>生成模块生成的候选框proposals的数量；</w:t>
      </w:r>
      <w:r>
        <w:rPr>
          <w:rFonts w:hint="eastAsia"/>
          <w:i/>
          <w:color w:val="000000" w:themeColor="text1"/>
        </w:rPr>
        <w:t>N</w:t>
      </w:r>
      <w:r>
        <w:rPr>
          <w:rFonts w:hint="eastAsia"/>
          <w:color w:val="000000" w:themeColor="text1"/>
        </w:rPr>
        <w:t>表示分类出的类别数，这里的“+1”表示还包括一个背景类别；</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需要特别说明的是：在以上的各项损失函数中，大写的上标</w:t>
      </w:r>
      <w:r>
        <w:rPr>
          <w:rFonts w:hint="eastAsia"/>
          <w:i/>
          <w:color w:val="000000" w:themeColor="text1"/>
          <w:szCs w:val="24"/>
        </w:rPr>
        <w:t>C</w:t>
      </w:r>
      <w:r>
        <w:rPr>
          <w:rFonts w:hint="eastAsia"/>
          <w:color w:val="000000" w:themeColor="text1"/>
          <w:szCs w:val="24"/>
        </w:rPr>
        <w:t>、</w:t>
      </w:r>
      <w:r>
        <w:rPr>
          <w:rFonts w:hint="eastAsia"/>
          <w:i/>
          <w:color w:val="000000" w:themeColor="text1"/>
          <w:szCs w:val="24"/>
        </w:rPr>
        <w:t>S</w:t>
      </w:r>
      <w:r>
        <w:rPr>
          <w:rFonts w:hint="eastAsia"/>
          <w:color w:val="000000" w:themeColor="text1"/>
          <w:szCs w:val="24"/>
        </w:rPr>
        <w:t>和</w:t>
      </w:r>
      <w:r>
        <w:rPr>
          <w:rFonts w:hint="eastAsia"/>
          <w:i/>
          <w:color w:val="000000" w:themeColor="text1"/>
          <w:szCs w:val="24"/>
        </w:rPr>
        <w:t>D</w:t>
      </w:r>
      <w:r>
        <w:rPr>
          <w:rFonts w:hint="eastAsia"/>
          <w:color w:val="000000" w:themeColor="text1"/>
          <w:szCs w:val="24"/>
        </w:rPr>
        <w:t>分别指代对应训练的对象，即特征分类模块、特征分割模块和目标检测模块。</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szCs w:val="24"/>
        </w:rPr>
        <w:t>作为本发明进一步的改进，</w:t>
      </w:r>
      <w:r>
        <w:rPr>
          <w:rFonts w:hint="eastAsia"/>
          <w:color w:val="000000" w:themeColor="text1"/>
        </w:rPr>
        <w:t>第三阶段的联合训练过程如下：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（1）输入的原始图像I并行送入到</w:t>
      </w:r>
      <w:del w:id="234" w:author="欣冉" w:date="2023-07-26T23:36:02Z">
        <w:r>
          <w:rPr>
            <w:rFonts w:hint="eastAsia"/>
            <w:color w:val="000000" w:themeColor="text1"/>
          </w:rPr>
          <w:delText>目标框</w:delText>
        </w:r>
      </w:del>
      <w:ins w:id="235" w:author="欣冉" w:date="2023-07-26T23:36:02Z">
        <w:r>
          <w:rPr>
            <w:rFonts w:hint="eastAsia"/>
            <w:color w:val="000000" w:themeColor="text1"/>
            <w:lang w:eastAsia="zh-CN"/>
          </w:rPr>
          <w:t>候选框</w:t>
        </w:r>
      </w:ins>
      <w:r>
        <w:rPr>
          <w:rFonts w:hint="eastAsia"/>
          <w:color w:val="000000" w:themeColor="text1"/>
        </w:rPr>
        <w:t>生成模块和</w:t>
      </w:r>
      <w:del w:id="236" w:author="欣冉" w:date="2023-07-27T01:30:48Z">
        <w:r>
          <w:rPr>
            <w:rFonts w:hint="default"/>
            <w:color w:val="000000" w:themeColor="text1"/>
            <w:lang w:val="en-US"/>
          </w:rPr>
          <w:delText>特征提取模块</w:delText>
        </w:r>
      </w:del>
      <w:ins w:id="237" w:author="欣冉" w:date="2023-07-27T01:30:52Z">
        <w:r>
          <w:rPr>
            <w:rFonts w:hint="eastAsia"/>
            <w:color w:val="000000" w:themeColor="text1"/>
            <w:lang w:val="en-US" w:eastAsia="zh-CN"/>
          </w:rPr>
          <w:t>特征分割模块的编码部分</w:t>
        </w:r>
      </w:ins>
      <w:r>
        <w:rPr>
          <w:rFonts w:hint="eastAsia"/>
          <w:color w:val="000000" w:themeColor="text1"/>
        </w:rPr>
        <w:t>，分别处理得到多个候选框proposals以及</w:t>
      </w:r>
      <w:del w:id="238" w:author="欣冉" w:date="2023-07-27T00:13:56Z">
        <w:r>
          <w:rPr>
            <w:rFonts w:hint="eastAsia"/>
            <w:color w:val="000000" w:themeColor="text1"/>
          </w:rPr>
          <w:delText>一个</w:delText>
        </w:r>
      </w:del>
      <w:r>
        <w:rPr>
          <w:rFonts w:hint="eastAsia"/>
          <w:color w:val="000000" w:themeColor="text1"/>
        </w:rPr>
        <w:t>特征</w:t>
      </w:r>
      <w:del w:id="239" w:author="欣冉" w:date="2023-07-27T00:13:58Z">
        <w:r>
          <w:rPr>
            <w:rFonts w:hint="eastAsia"/>
            <w:color w:val="000000" w:themeColor="text1"/>
          </w:rPr>
          <w:delText xml:space="preserve">图feature </w:delText>
        </w:r>
      </w:del>
      <w:r>
        <w:rPr>
          <w:rFonts w:hint="eastAsia"/>
          <w:color w:val="000000" w:themeColor="text1"/>
        </w:rPr>
        <w:t>X。</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（2）特征</w:t>
      </w:r>
      <w:del w:id="240" w:author="欣冉" w:date="2023-07-27T00:14:02Z">
        <w:r>
          <w:rPr>
            <w:rFonts w:hint="eastAsia"/>
            <w:color w:val="000000" w:themeColor="text1"/>
          </w:rPr>
          <w:delText xml:space="preserve">图feature </w:delText>
        </w:r>
      </w:del>
      <w:r>
        <w:rPr>
          <w:rFonts w:hint="eastAsia"/>
          <w:color w:val="000000" w:themeColor="text1"/>
        </w:rPr>
        <w:t>X被送入特征分割模块</w:t>
      </w:r>
      <w:ins w:id="241" w:author="欣冉" w:date="2023-07-27T00:14:06Z">
        <w:r>
          <w:rPr>
            <w:rFonts w:hint="eastAsia"/>
            <w:color w:val="000000" w:themeColor="text1"/>
            <w:lang w:val="en-US" w:eastAsia="zh-CN"/>
          </w:rPr>
          <w:t>的</w:t>
        </w:r>
      </w:ins>
      <w:ins w:id="242" w:author="欣冉" w:date="2023-07-27T00:14:10Z">
        <w:r>
          <w:rPr>
            <w:rFonts w:hint="eastAsia"/>
            <w:color w:val="000000" w:themeColor="text1"/>
            <w:lang w:val="en-US" w:eastAsia="zh-CN"/>
          </w:rPr>
          <w:t>特征编码部分</w:t>
        </w:r>
      </w:ins>
      <w:r>
        <w:rPr>
          <w:rFonts w:hint="eastAsia"/>
          <w:color w:val="000000" w:themeColor="text1"/>
        </w:rPr>
        <w:t>和目标检测模块中并行完成分割与检测。特征分割模块</w:t>
      </w:r>
      <w:ins w:id="243" w:author="欣冉" w:date="2023-07-27T00:14:21Z">
        <w:r>
          <w:rPr>
            <w:rFonts w:hint="eastAsia"/>
            <w:color w:val="000000" w:themeColor="text1"/>
            <w:lang w:val="en-US" w:eastAsia="zh-CN"/>
          </w:rPr>
          <w:t>的</w:t>
        </w:r>
      </w:ins>
      <w:ins w:id="244" w:author="欣冉" w:date="2023-07-27T00:14:25Z">
        <w:r>
          <w:rPr>
            <w:rFonts w:hint="eastAsia"/>
            <w:color w:val="000000" w:themeColor="text1"/>
            <w:lang w:val="en-US" w:eastAsia="zh-CN"/>
          </w:rPr>
          <w:t>特征解码部分</w:t>
        </w:r>
      </w:ins>
      <w:r>
        <w:rPr>
          <w:rFonts w:hint="eastAsia"/>
          <w:color w:val="000000" w:themeColor="text1"/>
        </w:rPr>
        <w:t>结合特征</w:t>
      </w:r>
      <w:del w:id="245" w:author="欣冉" w:date="2023-07-27T00:14:29Z">
        <w:r>
          <w:rPr>
            <w:rFonts w:hint="eastAsia"/>
            <w:color w:val="000000" w:themeColor="text1"/>
          </w:rPr>
          <w:delText>图feature</w:delText>
        </w:r>
      </w:del>
      <w:del w:id="246" w:author="欣冉" w:date="2023-07-27T00:14:34Z">
        <w:r>
          <w:rPr>
            <w:rFonts w:hint="eastAsia"/>
            <w:color w:val="000000" w:themeColor="text1"/>
          </w:rPr>
          <w:delText xml:space="preserve"> </w:delText>
        </w:r>
      </w:del>
      <w:r>
        <w:rPr>
          <w:rFonts w:hint="eastAsia"/>
          <w:color w:val="000000" w:themeColor="text1"/>
        </w:rPr>
        <w:t>X以及与</w:t>
      </w:r>
      <w:ins w:id="247" w:author="欣冉" w:date="2023-07-27T09:36:03Z">
        <w:r>
          <w:rPr>
            <w:rFonts w:hint="eastAsia"/>
            <w:color w:val="000000" w:themeColor="text1"/>
            <w:lang w:val="en-US" w:eastAsia="zh-CN"/>
          </w:rPr>
          <w:t>特征</w:t>
        </w:r>
      </w:ins>
      <w:del w:id="248" w:author="欣冉" w:date="2023-07-27T00:14:52Z">
        <w:r>
          <w:rPr>
            <w:rFonts w:hint="default"/>
            <w:color w:val="000000" w:themeColor="text1"/>
            <w:lang w:val="en-US"/>
          </w:rPr>
          <w:delText>特征提取模块</w:delText>
        </w:r>
      </w:del>
      <w:ins w:id="249" w:author="欣冉" w:date="2023-07-27T00:14:55Z">
        <w:r>
          <w:rPr>
            <w:rFonts w:hint="eastAsia"/>
            <w:color w:val="000000" w:themeColor="text1"/>
            <w:lang w:val="en-US" w:eastAsia="zh-CN"/>
          </w:rPr>
          <w:t>编码部分</w:t>
        </w:r>
      </w:ins>
      <w:r>
        <w:rPr>
          <w:rFonts w:hint="eastAsia"/>
          <w:color w:val="000000" w:themeColor="text1"/>
        </w:rPr>
        <w:t>跳跃连接获取到的信息生成一张</w:t>
      </w:r>
      <w:r>
        <w:rPr>
          <w:color w:val="000000" w:themeColor="text1"/>
        </w:rPr>
        <w:t>分割图</w:t>
      </w:r>
      <w:r>
        <w:rPr>
          <w:i/>
          <w:color w:val="000000" w:themeColor="text1"/>
        </w:rPr>
        <w:t>S</w:t>
      </w:r>
      <w:r>
        <w:rPr>
          <w:rFonts w:hint="eastAsia"/>
          <w:color w:val="000000" w:themeColor="text1"/>
        </w:rPr>
        <w:t>。</w:t>
      </w:r>
      <w:r>
        <w:rPr>
          <w:color w:val="000000" w:themeColor="text1"/>
        </w:rPr>
        <w:t>目标检测模块根据各个</w:t>
      </w:r>
      <w:r>
        <w:rPr>
          <w:rFonts w:hint="eastAsia"/>
          <w:color w:val="000000" w:themeColor="text1"/>
        </w:rPr>
        <w:t>候选框proposals以及特征</w:t>
      </w:r>
      <w:del w:id="250" w:author="欣冉" w:date="2023-07-27T00:15:22Z">
        <w:r>
          <w:rPr>
            <w:rFonts w:hint="eastAsia"/>
            <w:color w:val="000000" w:themeColor="text1"/>
          </w:rPr>
          <w:delText xml:space="preserve">图feature </w:delText>
        </w:r>
      </w:del>
      <w:r>
        <w:rPr>
          <w:rFonts w:hint="eastAsia"/>
          <w:color w:val="000000" w:themeColor="text1"/>
        </w:rPr>
        <w:t>X，生成对应的</w:t>
      </w:r>
      <w:r>
        <w:rPr>
          <w:color w:val="000000" w:themeColor="text1"/>
        </w:rPr>
        <w:t>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w:t>
      </w:r>
      <w:r>
        <w:rPr>
          <w:i/>
          <w:color w:val="000000" w:themeColor="text1"/>
        </w:rPr>
        <w:t>D</w:t>
      </w:r>
      <w:r>
        <w:rPr>
          <w:i/>
          <w:color w:val="000000" w:themeColor="text1"/>
          <w:vertAlign w:val="superscript"/>
        </w:rPr>
        <w:t>r</w:t>
      </w:r>
      <w:r>
        <w:rPr>
          <w:rFonts w:hint="eastAsia"/>
          <w:color w:val="000000" w:themeColor="text1"/>
        </w:rPr>
        <w:t xml:space="preserve"> =</w:t>
      </w:r>
      <w:r>
        <w:rPr>
          <w:rFonts w:hint="eastAsia"/>
          <w:i/>
          <w:color w:val="000000" w:themeColor="text1"/>
        </w:rPr>
        <w:t>X</w:t>
      </w:r>
      <w:r>
        <w:rPr>
          <w:rFonts w:hint="eastAsia"/>
          <w:i/>
          <w:color w:val="000000" w:themeColor="text1"/>
          <w:vertAlign w:val="superscript"/>
        </w:rPr>
        <w:t>c</w:t>
      </w:r>
      <w:r>
        <w:rPr>
          <w:color w:val="000000" w:themeColor="text1"/>
        </w:rPr>
        <w:t>）</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（3）</w:t>
      </w:r>
      <w:del w:id="251" w:author="欣冉" w:date="2023-07-26T09:40:21Z">
        <w:r>
          <w:rPr>
            <w:rFonts w:hint="eastAsia"/>
            <w:color w:val="000000" w:themeColor="text1"/>
          </w:rPr>
          <w:delText>对比学习模块</w:delText>
        </w:r>
      </w:del>
      <w:ins w:id="252" w:author="欣冉" w:date="2023-07-26T09:40:21Z">
        <w:r>
          <w:rPr>
            <w:rFonts w:hint="eastAsia"/>
            <w:color w:val="000000" w:themeColor="text1"/>
            <w:lang w:eastAsia="zh-CN"/>
          </w:rPr>
          <w:t>协作互补模块</w:t>
        </w:r>
      </w:ins>
      <w:r>
        <w:rPr>
          <w:rFonts w:hint="eastAsia"/>
          <w:color w:val="000000" w:themeColor="text1"/>
        </w:rPr>
        <w:t>获取分割图</w:t>
      </w:r>
      <w:r>
        <w:rPr>
          <w:i/>
          <w:color w:val="000000" w:themeColor="text1"/>
        </w:rPr>
        <w:t>S</w:t>
      </w:r>
      <w:r>
        <w:rPr>
          <w:color w:val="000000" w:themeColor="text1"/>
        </w:rPr>
        <w:t>与以及检测结果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；首先，分别根据分割图</w:t>
      </w:r>
      <w:r>
        <w:rPr>
          <w:rFonts w:hint="eastAsia"/>
          <w:i/>
          <w:color w:val="000000" w:themeColor="text1"/>
        </w:rPr>
        <w:t>S</w:t>
      </w:r>
      <w:r>
        <w:rPr>
          <w:rFonts w:hint="eastAsia"/>
          <w:color w:val="000000" w:themeColor="text1"/>
        </w:rPr>
        <w:t>生成先验概率矩阵</w:t>
      </w:r>
      <w:r>
        <w:rPr>
          <w:i/>
          <w:color w:val="000000" w:themeColor="text1"/>
        </w:rPr>
        <w:t>D</w:t>
      </w:r>
      <w:r>
        <w:rPr>
          <w:i/>
          <w:color w:val="000000" w:themeColor="text1"/>
          <w:vertAlign w:val="superscript"/>
        </w:rPr>
        <w:t>seg</w:t>
      </w:r>
      <w:r>
        <w:rPr>
          <w:rFonts w:hint="eastAsia"/>
          <w:color w:val="000000" w:themeColor="text1"/>
        </w:rPr>
        <w:t>，</w:t>
      </w:r>
      <w:r>
        <w:rPr>
          <w:color w:val="000000" w:themeColor="text1"/>
        </w:rPr>
        <w:t>根据检测结果</w:t>
      </w:r>
      <w:r>
        <w:rPr>
          <w:i/>
          <w:color w:val="000000" w:themeColor="text1"/>
        </w:rPr>
        <w:t>D</w:t>
      </w:r>
      <w:r>
        <w:rPr>
          <w:i/>
          <w:color w:val="000000" w:themeColor="text1"/>
          <w:vertAlign w:val="superscript"/>
        </w:rPr>
        <w:t>r</w:t>
      </w:r>
      <w:r>
        <w:rPr>
          <w:color w:val="000000" w:themeColor="text1"/>
        </w:rPr>
        <w:t>生成</w:t>
      </w:r>
      <w:r>
        <w:rPr>
          <w:rFonts w:hint="eastAsia"/>
          <w:color w:val="000000" w:themeColor="text1"/>
        </w:rPr>
        <w:t>检测热图</w:t>
      </w:r>
      <w:r>
        <w:rPr>
          <w:i/>
          <w:color w:val="000000" w:themeColor="text1"/>
        </w:rPr>
        <w:t>S</w:t>
      </w:r>
      <w:r>
        <w:rPr>
          <w:i/>
          <w:color w:val="000000" w:themeColor="text1"/>
          <w:vertAlign w:val="superscript"/>
        </w:rPr>
        <w:t>det</w:t>
      </w:r>
      <w:r>
        <w:rPr>
          <w:color w:val="000000" w:themeColor="text1"/>
        </w:rPr>
        <w:t>。再</w:t>
      </w:r>
      <w:r>
        <w:rPr>
          <w:rFonts w:hint="eastAsia"/>
          <w:color w:val="000000" w:themeColor="text1"/>
        </w:rPr>
        <w:t>分别</w:t>
      </w:r>
      <w:r>
        <w:rPr>
          <w:color w:val="000000" w:themeColor="text1"/>
        </w:rPr>
        <w:t>计算第一协作损失</w:t>
      </w:r>
      <w:r>
        <w:rPr>
          <w:color w:val="000000" w:themeColor="text1"/>
          <w:position w:val="-4"/>
        </w:rPr>
        <w:object>
          <v:shape id="_x0000_i1081"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081" DrawAspect="Content" ObjectID="_1468075781" r:id="rId97">
            <o:LockedField>false</o:LockedField>
          </o:OLEObject>
        </w:object>
      </w:r>
      <w:r>
        <w:rPr>
          <w:color w:val="000000" w:themeColor="text1"/>
        </w:rPr>
        <w:t>和第二协作损失</w:t>
      </w:r>
      <w:r>
        <w:rPr>
          <w:color w:val="000000" w:themeColor="text1"/>
          <w:position w:val="-4"/>
        </w:rPr>
        <w:object>
          <v:shape id="_x0000_i1082"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082" DrawAspect="Content" ObjectID="_1468075782" r:id="rId98">
            <o:LockedField>false</o:LockedField>
          </o:OLEObject>
        </w:object>
      </w:r>
      <w:r>
        <w:rPr>
          <w:rFonts w:hint="eastAsia"/>
          <w:color w:val="000000" w:themeColor="text1"/>
        </w:rPr>
        <w:t>。</w:t>
      </w:r>
      <w:r>
        <w:rPr>
          <w:color w:val="000000" w:themeColor="text1"/>
        </w:rPr>
        <w:t>然后，将</w:t>
      </w:r>
      <w:r>
        <w:rPr>
          <w:color w:val="000000" w:themeColor="text1"/>
          <w:position w:val="-4"/>
        </w:rPr>
        <w:object>
          <v:shape id="_x0000_i1083"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083" DrawAspect="Content" ObjectID="_1468075783" r:id="rId99">
            <o:LockedField>false</o:LockedField>
          </o:OLEObject>
        </w:object>
      </w:r>
      <w:r>
        <w:rPr>
          <w:color w:val="000000" w:themeColor="text1"/>
        </w:rPr>
        <w:t>和</w:t>
      </w:r>
      <w:r>
        <w:rPr>
          <w:color w:val="000000" w:themeColor="text1"/>
          <w:position w:val="-4"/>
        </w:rPr>
        <w:object>
          <v:shape id="_x0000_i1084"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084" DrawAspect="Content" ObjectID="_1468075784" r:id="rId100">
            <o:LockedField>false</o:LockedField>
          </o:OLEObject>
        </w:object>
      </w:r>
      <w:r>
        <w:rPr>
          <w:color w:val="000000" w:themeColor="text1"/>
        </w:rPr>
        <w:t>加和作为模型的整体协作损失进行反向传播</w:t>
      </w:r>
      <w:r>
        <w:rPr>
          <w:rFonts w:hint="eastAsia"/>
          <w:color w:val="000000" w:themeColor="text1"/>
        </w:rPr>
        <w:t>。</w:t>
      </w:r>
      <w:r>
        <w:rPr>
          <w:color w:val="000000" w:themeColor="text1"/>
        </w:rPr>
        <w:t>接着，计算分类模块损失</w:t>
      </w:r>
      <w:r>
        <w:rPr>
          <w:color w:val="000000" w:themeColor="text1"/>
          <w:position w:val="-12"/>
        </w:rPr>
        <w:object>
          <v:shape id="_x0000_i1085" o:spt="75" type="#_x0000_t75" style="height:18.75pt;width:18.75pt;" o:ole="t" filled="f" o:preferrelative="t" stroked="f" coordsize="21600,21600">
            <v:path/>
            <v:fill on="f" focussize="0,0"/>
            <v:stroke on="f" joinstyle="miter"/>
            <v:imagedata r:id="rId45" o:title=""/>
            <o:lock v:ext="edit" aspectratio="t"/>
            <w10:wrap type="none"/>
            <w10:anchorlock/>
          </v:shape>
          <o:OLEObject Type="Embed" ProgID="Equation.DSMT4" ShapeID="_x0000_i1085" DrawAspect="Content" ObjectID="_1468075785" r:id="rId101">
            <o:LockedField>false</o:LockedField>
          </o:OLEObject>
        </w:object>
      </w:r>
      <w:r>
        <w:rPr>
          <w:color w:val="000000" w:themeColor="text1"/>
        </w:rPr>
        <w:t>，固定其余各模块进行反向传播。</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szCs w:val="24"/>
        </w:rPr>
        <w:t>作为本发明进一步的改进，</w:t>
      </w:r>
      <w:r>
        <w:rPr>
          <w:rFonts w:hint="eastAsia"/>
          <w:color w:val="000000" w:themeColor="text1"/>
        </w:rPr>
        <w:t>在联合训练过程中，</w:t>
      </w:r>
    </w:p>
    <w:p>
      <w:pPr>
        <w:pStyle w:val="14"/>
        <w:shd w:val="clear" w:color="auto" w:fill="FFFFFF"/>
        <w:spacing w:beforeAutospacing="0" w:afterAutospacing="0" w:line="360" w:lineRule="auto"/>
        <w:ind w:firstLine="480" w:firstLineChars="200"/>
        <w:rPr>
          <w:color w:val="000000" w:themeColor="text1"/>
        </w:rPr>
      </w:pPr>
      <w:r>
        <w:rPr>
          <w:color w:val="000000" w:themeColor="text1"/>
        </w:rPr>
        <w:t>检测热图</w:t>
      </w:r>
      <w:r>
        <w:rPr>
          <w:i/>
          <w:color w:val="000000" w:themeColor="text1"/>
        </w:rPr>
        <w:t>S</w:t>
      </w:r>
      <w:r>
        <w:rPr>
          <w:i/>
          <w:color w:val="000000" w:themeColor="text1"/>
          <w:vertAlign w:val="superscript"/>
        </w:rPr>
        <w:t>det</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position w:val="-14"/>
        </w:rPr>
      </w:pPr>
      <w:r>
        <w:rPr>
          <w:rFonts w:hint="eastAsia"/>
          <w:color w:val="000000" w:themeColor="text1"/>
          <w:position w:val="-14"/>
        </w:rPr>
        <w:object>
          <v:shape id="_x0000_i1086" o:spt="75" type="#_x0000_t75" style="height:22.5pt;width:174pt;" o:ole="t" filled="f" o:preferrelative="t" stroked="f" coordsize="21600,21600">
            <v:path/>
            <v:fill on="f" focussize="0,0"/>
            <v:stroke on="f" joinstyle="miter"/>
            <v:imagedata r:id="rId47" gain="79920f" o:title=""/>
            <o:lock v:ext="edit" aspectratio="t"/>
            <w10:wrap type="none"/>
            <w10:anchorlock/>
          </v:shape>
          <o:OLEObject Type="Embed" ProgID="Equation.DSMT4" ShapeID="_x0000_i1086" DrawAspect="Content" ObjectID="_1468075786" r:id="rId102">
            <o:LockedField>false</o:LockedField>
          </o:OLEObject>
        </w:object>
      </w:r>
    </w:p>
    <w:p>
      <w:pPr>
        <w:pStyle w:val="14"/>
        <w:shd w:val="clear" w:color="auto" w:fill="FFFFFF"/>
        <w:spacing w:beforeAutospacing="0" w:afterAutospacing="0" w:line="360" w:lineRule="auto"/>
        <w:ind w:firstLine="480" w:firstLineChars="200"/>
        <w:rPr>
          <w:color w:val="000000" w:themeColor="text1"/>
          <w:position w:val="-14"/>
        </w:rPr>
      </w:pPr>
      <w:r>
        <w:rPr>
          <w:rFonts w:hint="eastAsia"/>
          <w:color w:val="000000" w:themeColor="text1"/>
          <w:position w:val="-14"/>
        </w:rPr>
        <w:t>上式中，（</w:t>
      </w:r>
      <w:r>
        <w:rPr>
          <w:rFonts w:hint="eastAsia"/>
          <w:i/>
          <w:color w:val="000000" w:themeColor="text1"/>
          <w:position w:val="-14"/>
        </w:rPr>
        <w:t>m</w:t>
      </w:r>
      <w:r>
        <w:rPr>
          <w:rFonts w:hint="eastAsia"/>
          <w:color w:val="000000" w:themeColor="text1"/>
          <w:position w:val="-14"/>
        </w:rPr>
        <w:t>，</w:t>
      </w:r>
      <w:r>
        <w:rPr>
          <w:rFonts w:hint="eastAsia"/>
          <w:i/>
          <w:color w:val="000000" w:themeColor="text1"/>
          <w:position w:val="-14"/>
        </w:rPr>
        <w:t>n</w:t>
      </w:r>
      <w:r>
        <w:rPr>
          <w:rFonts w:hint="eastAsia"/>
          <w:color w:val="000000" w:themeColor="text1"/>
          <w:position w:val="-14"/>
        </w:rPr>
        <w:t>）表示热图结果第c个通道中第m行第n列的元素；（p，q）表示热图生成过程中第c个通道中第m行第n列的元素；</w:t>
      </w:r>
      <w:r>
        <w:rPr>
          <w:rFonts w:hint="eastAsia"/>
          <w:i/>
          <w:color w:val="000000" w:themeColor="text1"/>
          <w:position w:val="-14"/>
        </w:rPr>
        <w:t>b</w:t>
      </w:r>
      <w:r>
        <w:rPr>
          <w:rFonts w:hint="eastAsia"/>
          <w:i/>
          <w:color w:val="000000" w:themeColor="text1"/>
          <w:position w:val="-14"/>
          <w:vertAlign w:val="subscript"/>
        </w:rPr>
        <w:t>i</w: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w:t>
      </w:r>
      <w:r>
        <w:rPr>
          <w:color w:val="000000" w:themeColor="text1"/>
          <w:position w:val="-20"/>
        </w:rPr>
        <w:object>
          <v:shape id="_x0000_i1087" o:spt="75" type="#_x0000_t75" style="height:18pt;width:39pt;" o:ole="t" filled="f" o:preferrelative="t" stroked="f" coordsize="21600,21600">
            <v:path/>
            <v:fill on="f" focussize="0,0"/>
            <v:stroke on="f" joinstyle="miter"/>
            <v:imagedata r:id="rId49" o:title=""/>
            <o:lock v:ext="edit" aspectratio="t"/>
            <w10:wrap type="none"/>
            <w10:anchorlock/>
          </v:shape>
          <o:OLEObject Type="Embed" ProgID="Equation.DSMT4" ShapeID="_x0000_i1087" DrawAspect="Content" ObjectID="_1468075787" r:id="rId103">
            <o:LockedField>false</o:LockedField>
          </o:OLEObject>
        </w:objec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个候选框的第c类得分。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先验概率矩阵</w:t>
      </w:r>
      <w:r>
        <w:rPr>
          <w:i/>
          <w:color w:val="000000" w:themeColor="text1"/>
        </w:rPr>
        <w:t>D</w:t>
      </w:r>
      <w:r>
        <w:rPr>
          <w:i/>
          <w:color w:val="000000" w:themeColor="text1"/>
          <w:vertAlign w:val="superscript"/>
        </w:rPr>
        <w:t>seg</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rPr>
      </w:pPr>
      <w:r>
        <w:rPr>
          <w:rFonts w:hint="eastAsia"/>
          <w:color w:val="000000" w:themeColor="text1"/>
          <w:position w:val="-12"/>
        </w:rPr>
        <w:object>
          <v:shape id="_x0000_i1088" o:spt="75" type="#_x0000_t75" style="height:20.25pt;width:157.5pt;" o:ole="t" filled="f" o:preferrelative="t" stroked="f" coordsize="21600,21600">
            <v:path/>
            <v:fill on="f" focussize="0,0"/>
            <v:stroke on="f" joinstyle="miter"/>
            <v:imagedata r:id="rId51" o:title=""/>
            <o:lock v:ext="edit" aspectratio="t"/>
            <w10:wrap type="none"/>
            <w10:anchorlock/>
          </v:shape>
          <o:OLEObject Type="Embed" ProgID="Equation.DSMT4" ShapeID="_x0000_i1088" DrawAspect="Content" ObjectID="_1468075788" r:id="rId104">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color w:val="000000" w:themeColor="text1"/>
          <w:position w:val="-10"/>
        </w:rPr>
        <w:object>
          <v:shape id="_x0000_i1089" o:spt="75" type="#_x0000_t75" style="height:18pt;width:45.75pt;" o:ole="t" filled="f" o:preferrelative="t" stroked="f" coordsize="21600,21600">
            <v:path/>
            <v:fill on="f" focussize="0,0"/>
            <v:stroke on="f" joinstyle="miter"/>
            <v:imagedata r:id="rId53" o:title=""/>
            <o:lock v:ext="edit" aspectratio="t"/>
            <w10:wrap type="none"/>
            <w10:anchorlock/>
          </v:shape>
          <o:OLEObject Type="Embed" ProgID="Equation.DSMT4" ShapeID="_x0000_i1089" DrawAspect="Content" ObjectID="_1468075789" r:id="rId105">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个对象建议和来自第</w:t>
      </w:r>
      <w:r>
        <w:rPr>
          <w:rFonts w:hint="eastAsia"/>
          <w:i/>
          <w:color w:val="000000" w:themeColor="text1"/>
        </w:rPr>
        <w:t>c</w:t>
      </w:r>
      <w:r>
        <w:rPr>
          <w:rFonts w:hint="eastAsia"/>
          <w:color w:val="000000" w:themeColor="text1"/>
        </w:rPr>
        <w:t>通道的分割结果的区域重叠程度；</w:t>
      </w:r>
      <w:r>
        <w:rPr>
          <w:rFonts w:hint="eastAsia"/>
          <w:color w:val="000000" w:themeColor="text1"/>
          <w:position w:val="-12"/>
        </w:rPr>
        <w:object>
          <v:shape id="_x0000_i1090" o:spt="75" type="#_x0000_t75" style="height:18pt;width:12.75pt;" o:ole="t" filled="f" o:preferrelative="t" stroked="f" coordsize="21600,21600">
            <v:path/>
            <v:fill on="f" focussize="0,0"/>
            <v:stroke on="f" joinstyle="miter"/>
            <v:imagedata r:id="rId55" o:title=""/>
            <o:lock v:ext="edit" aspectratio="t"/>
            <w10:wrap type="none"/>
            <w10:anchorlock/>
          </v:shape>
          <o:OLEObject Type="Embed" ProgID="Equation.3" ShapeID="_x0000_i1090" DrawAspect="Content" ObjectID="_1468075790" r:id="rId106">
            <o:LockedField>false</o:LockedField>
          </o:OLEObject>
        </w:object>
      </w:r>
      <w:r>
        <w:rPr>
          <w:rFonts w:hint="eastAsia"/>
          <w:color w:val="000000" w:themeColor="text1"/>
        </w:rPr>
        <w:t>是为</w:t>
      </w:r>
      <w:r>
        <w:rPr>
          <w:rFonts w:ascii="微软雅黑" w:hAnsi="微软雅黑" w:cs="微软雅黑"/>
          <w:color w:val="000000" w:themeColor="text1"/>
          <w:spacing w:val="15"/>
        </w:rPr>
        <w:t>增加容错能力</w:t>
      </w:r>
      <w:r>
        <w:rPr>
          <w:rFonts w:hint="eastAsia" w:ascii="微软雅黑" w:hAnsi="微软雅黑" w:cs="微软雅黑"/>
          <w:color w:val="000000" w:themeColor="text1"/>
          <w:spacing w:val="15"/>
        </w:rPr>
        <w:t>而设置的</w:t>
      </w:r>
      <w:r>
        <w:rPr>
          <w:rFonts w:hint="eastAsia"/>
          <w:color w:val="000000" w:themeColor="text1"/>
        </w:rPr>
        <w:t>常数。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第一协作损失</w:t>
      </w:r>
      <w:r>
        <w:rPr>
          <w:color w:val="000000" w:themeColor="text1"/>
          <w:position w:val="-4"/>
        </w:rPr>
        <w:object>
          <v:shape id="_x0000_i1091"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091" DrawAspect="Content" ObjectID="_1468075791" r:id="rId107">
            <o:LockedField>false</o:LockedField>
          </o:OLEObject>
        </w:object>
      </w:r>
      <w:r>
        <w:rPr>
          <w:rFonts w:hint="eastAsia"/>
          <w:color w:val="000000" w:themeColor="text1"/>
        </w:rPr>
        <w:t>用于实现利用目标检测模块引导特征分割模块学习，函数如下：</w:t>
      </w:r>
    </w:p>
    <w:p>
      <w:pPr>
        <w:pStyle w:val="14"/>
        <w:shd w:val="clear" w:color="auto" w:fill="FFFFFF"/>
        <w:spacing w:beforeAutospacing="0" w:afterAutospacing="0" w:line="360" w:lineRule="auto"/>
        <w:ind w:firstLine="480" w:firstLineChars="200"/>
        <w:jc w:val="center"/>
        <w:rPr>
          <w:color w:val="000000" w:themeColor="text1"/>
        </w:rPr>
      </w:pPr>
      <w:r>
        <w:rPr>
          <w:rFonts w:ascii="Calibri" w:hAnsi="Calibri"/>
          <w:color w:val="000000" w:themeColor="text1"/>
          <w:position w:val="-14"/>
          <w:szCs w:val="21"/>
        </w:rPr>
        <w:object>
          <v:shape id="_x0000_i1092" o:spt="75" type="#_x0000_t75" style="height:24pt;width:123.75pt;" o:ole="t" filled="f" o:preferrelative="t" stroked="f" coordsize="21600,21600">
            <v:path/>
            <v:fill on="f" focussize="0,0"/>
            <v:stroke on="f" joinstyle="miter"/>
            <v:imagedata r:id="rId58" o:title=""/>
            <o:lock v:ext="edit" aspectratio="t"/>
            <w10:wrap type="none"/>
            <w10:anchorlock/>
          </v:shape>
          <o:OLEObject Type="Embed" ProgID="Equation.DSMT4" ShapeID="_x0000_i1092" DrawAspect="Content" ObjectID="_1468075792" r:id="rId108">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color w:val="000000" w:themeColor="text1"/>
          <w:position w:val="-14"/>
        </w:rPr>
        <w:object>
          <v:shape id="_x0000_i1093" o:spt="75" type="#_x0000_t75" style="height:20.25pt;width:18.75pt;" o:ole="t" filled="f" o:preferrelative="t" stroked="f" coordsize="21600,21600">
            <v:path/>
            <v:fill on="f" focussize="0,0"/>
            <v:stroke on="f" joinstyle="miter"/>
            <v:imagedata r:id="rId60" o:title=""/>
            <o:lock v:ext="edit" aspectratio="t"/>
            <w10:wrap type="none"/>
            <w10:anchorlock/>
          </v:shape>
          <o:OLEObject Type="Embed" ProgID="Equation.DSMT4" ShapeID="_x0000_i1093" DrawAspect="Content" ObjectID="_1468075793" r:id="rId109">
            <o:LockedField>false</o:LockedField>
          </o:OLEObject>
        </w:object>
      </w:r>
      <w:r>
        <w:rPr>
          <w:rFonts w:hint="eastAsia"/>
          <w:color w:val="000000" w:themeColor="text1"/>
        </w:rPr>
        <w:t>为预设的平衡因子；</w:t>
      </w:r>
      <w:r>
        <w:rPr>
          <w:color w:val="000000" w:themeColor="text1"/>
          <w:position w:val="-14"/>
        </w:rPr>
        <w:object>
          <v:shape id="_x0000_i1094" o:spt="75" type="#_x0000_t75" style="height:20.25pt;width:27pt;" o:ole="t" filled="f" o:preferrelative="t" stroked="f" coordsize="21600,21600">
            <v:path/>
            <v:fill on="f" focussize="0,0"/>
            <v:stroke on="f" joinstyle="miter"/>
            <v:imagedata r:id="rId62" o:title=""/>
            <o:lock v:ext="edit" aspectratio="t"/>
            <w10:wrap type="none"/>
            <w10:anchorlock/>
          </v:shape>
          <o:OLEObject Type="Embed" ProgID="Equation.DSMT4" ShapeID="_x0000_i1094" DrawAspect="Content" ObjectID="_1468075794" r:id="rId110">
            <o:LockedField>false</o:LockedField>
          </o:OLEObject>
        </w:object>
      </w:r>
      <w:r>
        <w:rPr>
          <w:rFonts w:hint="eastAsia"/>
          <w:color w:val="000000" w:themeColor="text1"/>
        </w:rPr>
        <w:t>为一个用于实现检测指导分割而单独设计的引导损失。</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第二协作损失</w:t>
      </w:r>
      <w:r>
        <w:rPr>
          <w:color w:val="000000" w:themeColor="text1"/>
          <w:position w:val="-4"/>
        </w:rPr>
        <w:object>
          <v:shape id="_x0000_i1095"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095" DrawAspect="Content" ObjectID="_1468075795" r:id="rId111">
            <o:LockedField>false</o:LockedField>
          </o:OLEObject>
        </w:object>
      </w:r>
      <w:r>
        <w:rPr>
          <w:rFonts w:hint="eastAsia"/>
          <w:color w:val="000000" w:themeColor="text1"/>
        </w:rPr>
        <w:t>用于实现利用特征分割模块引导目标检测模块学习，函数如下：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4"/>
        </w:rPr>
        <w:object>
          <v:shape id="_x0000_i1096" o:spt="75" type="#_x0000_t75" style="height:20.25pt;width:131.25pt;" o:ole="t" filled="f" o:preferrelative="t" stroked="f" coordsize="21600,21600">
            <v:path/>
            <v:fill on="f" focussize="0,0"/>
            <v:stroke on="f" joinstyle="miter"/>
            <v:imagedata r:id="rId65" o:title=""/>
            <o:lock v:ext="edit" aspectratio="t"/>
            <w10:wrap type="none"/>
            <w10:anchorlock/>
          </v:shape>
          <o:OLEObject Type="Embed" ProgID="Equation.DSMT4" ShapeID="_x0000_i1096" DrawAspect="Content" ObjectID="_1468075796" r:id="rId112">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color w:val="000000" w:themeColor="text1"/>
        </w:rPr>
        <w:t>上式中，</w:t>
      </w:r>
      <w:r>
        <w:rPr>
          <w:color w:val="000000" w:themeColor="text1"/>
          <w:position w:val="-12"/>
        </w:rPr>
        <w:object>
          <v:shape id="_x0000_i1097" o:spt="75" type="#_x0000_t75" style="height:18.75pt;width:18.75pt;" o:ole="t" filled="f" o:preferrelative="t" stroked="f" coordsize="21600,21600">
            <v:path/>
            <v:fill on="f" focussize="0,0"/>
            <v:stroke on="f" joinstyle="miter"/>
            <v:imagedata r:id="rId67" o:title=""/>
            <o:lock v:ext="edit" aspectratio="t"/>
            <w10:wrap type="none"/>
            <w10:anchorlock/>
          </v:shape>
          <o:OLEObject Type="Embed" ProgID="Equation.DSMT4" ShapeID="_x0000_i1097" DrawAspect="Content" ObjectID="_1468075797" r:id="rId113">
            <o:LockedField>false</o:LockedField>
          </o:OLEObject>
        </w:object>
      </w:r>
      <w:r>
        <w:rPr>
          <w:color w:val="000000" w:themeColor="text1"/>
        </w:rPr>
        <w:t>和</w:t>
      </w:r>
      <w:r>
        <w:rPr>
          <w:color w:val="000000" w:themeColor="text1"/>
          <w:position w:val="-14"/>
        </w:rPr>
        <w:object>
          <v:shape id="_x0000_i1098" o:spt="75" type="#_x0000_t75" style="height:20.25pt;width:18.75pt;" o:ole="t" filled="f" o:preferrelative="t" stroked="f" coordsize="21600,21600">
            <v:path/>
            <v:fill on="f" focussize="0,0"/>
            <v:stroke on="f" joinstyle="miter"/>
            <v:imagedata r:id="rId69" o:title=""/>
            <o:lock v:ext="edit" aspectratio="t"/>
            <w10:wrap type="none"/>
            <w10:anchorlock/>
          </v:shape>
          <o:OLEObject Type="Embed" ProgID="Equation.DSMT4" ShapeID="_x0000_i1098" DrawAspect="Content" ObjectID="_1468075798" r:id="rId114">
            <o:LockedField>false</o:LockedField>
          </o:OLEObject>
        </w:object>
      </w:r>
      <w:r>
        <w:rPr>
          <w:color w:val="000000" w:themeColor="text1"/>
        </w:rPr>
        <w:t>为预设的一组平衡因子；</w:t>
      </w:r>
      <w:r>
        <w:rPr>
          <w:color w:val="000000" w:themeColor="text1"/>
          <w:position w:val="-10"/>
        </w:rPr>
        <w:object>
          <v:shape id="_x0000_i1099" o:spt="75" type="#_x0000_t75" style="height:18.75pt;width:28.5pt;" o:ole="t" filled="f" o:preferrelative="t" stroked="f" coordsize="21600,21600">
            <v:path/>
            <v:fill on="f" focussize="0,0"/>
            <v:stroke on="f" joinstyle="miter"/>
            <v:imagedata r:id="rId71" o:title=""/>
            <o:lock v:ext="edit" aspectratio="t"/>
            <w10:wrap type="none"/>
            <w10:anchorlock/>
          </v:shape>
          <o:OLEObject Type="Embed" ProgID="Equation.3" ShapeID="_x0000_i1099" DrawAspect="Content" ObjectID="_1468075799" r:id="rId115">
            <o:LockedField>false</o:LockedField>
          </o:OLEObject>
        </w:object>
      </w:r>
      <w:r>
        <w:rPr>
          <w:rFonts w:hint="eastAsia"/>
          <w:color w:val="000000" w:themeColor="text1"/>
        </w:rPr>
        <w:t>为多目标检测损失；</w:t>
      </w:r>
      <w:r>
        <w:rPr>
          <w:color w:val="000000" w:themeColor="text1"/>
          <w:position w:val="-12"/>
        </w:rPr>
        <w:object>
          <v:shape id="_x0000_i1100" o:spt="75" type="#_x0000_t75" style="height:18.75pt;width:27pt;" o:ole="t" filled="f" o:preferrelative="t" stroked="f" coordsize="21600,21600">
            <v:path/>
            <v:fill on="f" focussize="0,0"/>
            <v:stroke on="f" joinstyle="miter"/>
            <v:imagedata r:id="rId73" o:title=""/>
            <o:lock v:ext="edit" aspectratio="t"/>
            <w10:wrap type="none"/>
            <w10:anchorlock/>
          </v:shape>
          <o:OLEObject Type="Embed" ProgID="Equation.DSMT4" ShapeID="_x0000_i1100" DrawAspect="Content" ObjectID="_1468075800" r:id="rId116">
            <o:LockedField>false</o:LockedField>
          </o:OLEObject>
        </w:object>
      </w:r>
      <w:r>
        <w:rPr>
          <w:color w:val="000000" w:themeColor="text1"/>
        </w:rPr>
        <w:t>为一个自定义的细化损失。</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szCs w:val="24"/>
        </w:rPr>
        <w:t>作为本发明进一步的改进，</w:t>
      </w:r>
      <w:r>
        <w:rPr>
          <w:rFonts w:hint="eastAsia"/>
          <w:color w:val="000000" w:themeColor="text1"/>
        </w:rPr>
        <w:t>步骤S5中，测试过程中的评价指标包括：评估精确率</w:t>
      </w:r>
      <w:r>
        <w:rPr>
          <w:rFonts w:hint="eastAsia"/>
          <w:i/>
          <w:color w:val="000000" w:themeColor="text1"/>
        </w:rPr>
        <w:t>mAP</w:t>
      </w:r>
      <w:r>
        <w:rPr>
          <w:rFonts w:hint="eastAsia"/>
          <w:color w:val="000000" w:themeColor="text1"/>
        </w:rPr>
        <w:t>、定位准确率</w:t>
      </w:r>
      <w:r>
        <w:rPr>
          <w:rFonts w:hint="eastAsia"/>
          <w:i/>
          <w:color w:val="000000" w:themeColor="text1"/>
        </w:rPr>
        <w:t>CorLoc</w:t>
      </w:r>
      <w:r>
        <w:rPr>
          <w:rFonts w:hint="eastAsia"/>
          <w:color w:val="000000" w:themeColor="text1"/>
        </w:rPr>
        <w:t>和召回率</w:t>
      </w:r>
      <w:r>
        <w:rPr>
          <w:rFonts w:hint="eastAsia"/>
          <w:i/>
          <w:color w:val="000000" w:themeColor="text1"/>
        </w:rPr>
        <w:t>Recall</w:t>
      </w:r>
      <w:r>
        <w:rPr>
          <w:rFonts w:hint="eastAsia"/>
          <w:color w:val="000000" w:themeColor="text1"/>
        </w:rPr>
        <w:t>；计算公式如下：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92"/>
        </w:rPr>
        <w:object>
          <v:shape id="_x0000_i1101" o:spt="75" type="#_x0000_t75" style="height:98.25pt;width:99.75pt;" o:ole="t" filled="f" o:preferrelative="t" stroked="f" coordsize="21600,21600">
            <v:path/>
            <v:fill on="f" focussize="0,0"/>
            <v:stroke on="f" joinstyle="miter"/>
            <v:imagedata r:id="rId75" o:title=""/>
            <o:lock v:ext="edit" aspectratio="t"/>
            <w10:wrap type="none"/>
            <w10:anchorlock/>
          </v:shape>
          <o:OLEObject Type="Embed" ProgID="Equation.DSMT4" ShapeID="_x0000_i1101" DrawAspect="Content" ObjectID="_1468075801" r:id="rId117">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c</w:t>
      </w:r>
      <w:r>
        <w:rPr>
          <w:rFonts w:hint="eastAsia"/>
          <w:color w:val="000000" w:themeColor="text1"/>
        </w:rPr>
        <w:t>表示类别编号，</w:t>
      </w:r>
      <w:r>
        <w:rPr>
          <w:color w:val="000000" w:themeColor="text1"/>
          <w:position w:val="-6"/>
        </w:rPr>
        <w:object>
          <v:shape id="_x0000_i1102" o:spt="75" type="#_x0000_t75" style="height:11.25pt;width:9.75pt;" o:ole="t" filled="f" o:preferrelative="t" stroked="f" coordsize="21600,21600">
            <v:path/>
            <v:fill on="f" focussize="0,0"/>
            <v:stroke on="f" joinstyle="miter"/>
            <v:imagedata r:id="rId77" o:title=""/>
            <o:lock v:ext="edit" aspectratio="t"/>
            <w10:wrap type="none"/>
            <w10:anchorlock/>
          </v:shape>
          <o:OLEObject Type="Embed" ProgID="Equation.DSMT4" ShapeID="_x0000_i1102" DrawAspect="Content" ObjectID="_1468075802" r:id="rId118">
            <o:LockedField>false</o:LockedField>
          </o:OLEObject>
        </w:object>
      </w:r>
      <w:r>
        <w:rPr>
          <w:rFonts w:hint="eastAsia"/>
          <w:color w:val="000000" w:themeColor="text1"/>
        </w:rPr>
        <w:t>表示类别总数，</w:t>
      </w:r>
      <w:r>
        <w:rPr>
          <w:color w:val="000000" w:themeColor="text1"/>
          <w:position w:val="-12"/>
        </w:rPr>
        <w:object>
          <v:shape id="_x0000_i1103" o:spt="75" type="#_x0000_t75" style="height:18pt;width:21pt;" o:ole="t" filled="f" o:preferrelative="t" stroked="f" coordsize="21600,21600">
            <v:path/>
            <v:fill on="f" focussize="0,0"/>
            <v:stroke on="f" joinstyle="miter"/>
            <v:imagedata r:id="rId79" o:title=""/>
            <o:lock v:ext="edit" aspectratio="t"/>
            <w10:wrap type="none"/>
            <w10:anchorlock/>
          </v:shape>
          <o:OLEObject Type="Embed" ProgID="Equation.DSMT4" ShapeID="_x0000_i1103" DrawAspect="Content" ObjectID="_1468075803" r:id="rId119">
            <o:LockedField>false</o:LockedField>
          </o:OLEObject>
        </w:object>
      </w:r>
      <w:r>
        <w:rPr>
          <w:rFonts w:hint="eastAsia"/>
          <w:color w:val="000000" w:themeColor="text1"/>
        </w:rPr>
        <w:t>表示第</w:t>
      </w:r>
      <w:r>
        <w:rPr>
          <w:rFonts w:hint="eastAsia"/>
          <w:i/>
          <w:color w:val="000000" w:themeColor="text1"/>
        </w:rPr>
        <w:t>c</w:t>
      </w:r>
      <w:r>
        <w:rPr>
          <w:rFonts w:hint="eastAsia"/>
          <w:color w:val="000000" w:themeColor="text1"/>
        </w:rPr>
        <w:t>类的</w:t>
      </w:r>
      <w:r>
        <w:rPr>
          <w:rFonts w:hint="eastAsia"/>
          <w:i/>
          <w:color w:val="000000" w:themeColor="text1"/>
        </w:rPr>
        <w:t>AP</w:t>
      </w:r>
      <w:r>
        <w:rPr>
          <w:rFonts w:hint="eastAsia"/>
          <w:color w:val="000000" w:themeColor="text1"/>
        </w:rPr>
        <w:t>值，采用任选11点法或者积分法计算；</w:t>
      </w:r>
      <w:r>
        <w:rPr>
          <w:rFonts w:hint="eastAsia"/>
          <w:i/>
          <w:color w:val="000000" w:themeColor="text1"/>
        </w:rPr>
        <w:t>TP</w:t>
      </w:r>
      <w:r>
        <w:rPr>
          <w:rFonts w:hint="eastAsia"/>
          <w:color w:val="000000" w:themeColor="text1"/>
        </w:rPr>
        <w:t>表示真阳性样本数量，</w:t>
      </w:r>
      <w:r>
        <w:rPr>
          <w:rFonts w:hint="eastAsia"/>
          <w:i/>
          <w:color w:val="000000" w:themeColor="text1"/>
        </w:rPr>
        <w:t>FN</w:t>
      </w:r>
      <w:r>
        <w:rPr>
          <w:rFonts w:hint="eastAsia"/>
          <w:color w:val="000000" w:themeColor="text1"/>
        </w:rPr>
        <w:t>表示假阴性样本数量；</w:t>
      </w:r>
      <w:r>
        <w:rPr>
          <w:rFonts w:hint="eastAsia"/>
          <w:i/>
          <w:color w:val="000000" w:themeColor="text1"/>
        </w:rPr>
        <w:t>FP</w:t>
      </w:r>
      <w:r>
        <w:rPr>
          <w:rFonts w:hint="eastAsia"/>
          <w:color w:val="000000" w:themeColor="text1"/>
        </w:rPr>
        <w:t>表示假阳性样本数量。</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本发明还包括一种</w:t>
      </w:r>
      <w:del w:id="253" w:author="欣冉" w:date="2023-07-26T09:39:10Z">
        <w:r>
          <w:rPr>
            <w:rFonts w:hint="eastAsia"/>
            <w:color w:val="000000" w:themeColor="text1"/>
          </w:rPr>
          <w:delText>基于对比学习</w:delText>
        </w:r>
      </w:del>
      <w:ins w:id="254" w:author="欣冉" w:date="2023-07-26T09:45:46Z">
        <w:r>
          <w:rPr>
            <w:rFonts w:hint="eastAsia"/>
            <w:color w:val="000000" w:themeColor="text1"/>
            <w:lang w:eastAsia="zh-CN"/>
          </w:rPr>
          <w:t>基于协作互补</w:t>
        </w:r>
      </w:ins>
      <w:r>
        <w:rPr>
          <w:rFonts w:hint="eastAsia"/>
          <w:color w:val="000000" w:themeColor="text1"/>
        </w:rPr>
        <w:t>的肠息肉检测系统，其用于根据输入的当前用户的结肠镜检查图像，评估当前用户是否存在肠道肿瘤风险。本发明提供的肠息肉监测系统包括：数据集获取模块、</w:t>
      </w:r>
      <w:del w:id="255" w:author="欣冉" w:date="2023-07-26T09:40:52Z">
        <w:r>
          <w:rPr>
            <w:rFonts w:hint="eastAsia"/>
            <w:color w:val="000000" w:themeColor="text1"/>
          </w:rPr>
          <w:delText>对比学习</w:delText>
        </w:r>
      </w:del>
      <w:ins w:id="256" w:author="欣冉" w:date="2023-07-26T09:40:52Z">
        <w:r>
          <w:rPr>
            <w:rFonts w:hint="eastAsia"/>
            <w:color w:val="000000" w:themeColor="text1"/>
            <w:lang w:eastAsia="zh-CN"/>
          </w:rPr>
          <w:t>协作互补</w:t>
        </w:r>
      </w:ins>
      <w:r>
        <w:rPr>
          <w:rFonts w:hint="eastAsia"/>
          <w:color w:val="000000" w:themeColor="text1"/>
        </w:rPr>
        <w:t>网络模型、训练管理模块，以及应用模块。</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其中，数据集获取模块用于获取训练所需的原始数据集中的息肉图像，每张息肉图像均人工标注有对应的类别标签。</w:t>
      </w:r>
    </w:p>
    <w:p>
      <w:pPr>
        <w:pStyle w:val="14"/>
        <w:shd w:val="clear" w:color="auto" w:fill="FFFFFF"/>
        <w:spacing w:beforeAutospacing="0" w:afterAutospacing="0" w:line="360" w:lineRule="auto"/>
        <w:ind w:firstLine="480" w:firstLineChars="200"/>
        <w:rPr>
          <w:color w:val="000000" w:themeColor="text1"/>
        </w:rPr>
      </w:pPr>
      <w:del w:id="257" w:author="欣冉" w:date="2023-07-26T09:44:56Z">
        <w:r>
          <w:rPr>
            <w:rFonts w:hint="eastAsia"/>
            <w:color w:val="000000" w:themeColor="text1"/>
          </w:rPr>
          <w:delText>对比学习</w:delText>
        </w:r>
      </w:del>
      <w:ins w:id="258" w:author="欣冉" w:date="2023-07-26T09:44:56Z">
        <w:r>
          <w:rPr>
            <w:rFonts w:hint="eastAsia"/>
            <w:color w:val="000000" w:themeColor="text1"/>
            <w:lang w:eastAsia="zh-CN"/>
          </w:rPr>
          <w:t>协作互补</w:t>
        </w:r>
      </w:ins>
      <w:r>
        <w:rPr>
          <w:rFonts w:hint="eastAsia"/>
          <w:color w:val="000000" w:themeColor="text1"/>
        </w:rPr>
        <w:t>网络模型采用如前述的</w:t>
      </w:r>
      <w:del w:id="259" w:author="欣冉" w:date="2023-07-26T09:39:11Z">
        <w:r>
          <w:rPr>
            <w:rFonts w:hint="eastAsia"/>
            <w:color w:val="000000" w:themeColor="text1"/>
          </w:rPr>
          <w:delText>基于对比学习</w:delText>
        </w:r>
      </w:del>
      <w:ins w:id="260" w:author="欣冉" w:date="2023-07-26T09:45:46Z">
        <w:r>
          <w:rPr>
            <w:rFonts w:hint="eastAsia"/>
            <w:color w:val="000000" w:themeColor="text1"/>
            <w:lang w:eastAsia="zh-CN"/>
          </w:rPr>
          <w:t>基于协作互补</w:t>
        </w:r>
      </w:ins>
      <w:r>
        <w:rPr>
          <w:rFonts w:hint="eastAsia"/>
          <w:color w:val="000000" w:themeColor="text1"/>
        </w:rPr>
        <w:t>的肠息肉检测方法中构建的包括</w:t>
      </w:r>
      <w:del w:id="261" w:author="欣冉" w:date="2023-07-27T00:15:56Z">
        <w:r>
          <w:rPr>
            <w:rFonts w:hint="eastAsia"/>
            <w:color w:val="000000" w:themeColor="text1"/>
          </w:rPr>
          <w:delText>特征提取模块、</w:delText>
        </w:r>
      </w:del>
      <w:del w:id="262" w:author="欣冉" w:date="2023-07-26T23:36:02Z">
        <w:r>
          <w:rPr>
            <w:rFonts w:hint="eastAsia"/>
            <w:color w:val="000000" w:themeColor="text1"/>
          </w:rPr>
          <w:delText>目标框</w:delText>
        </w:r>
      </w:del>
      <w:ins w:id="263" w:author="欣冉" w:date="2023-07-26T23:36:02Z">
        <w:r>
          <w:rPr>
            <w:rFonts w:hint="eastAsia"/>
            <w:color w:val="000000" w:themeColor="text1"/>
            <w:lang w:eastAsia="zh-CN"/>
          </w:rPr>
          <w:t>候选框</w:t>
        </w:r>
      </w:ins>
      <w:r>
        <w:rPr>
          <w:rFonts w:hint="eastAsia"/>
          <w:color w:val="000000" w:themeColor="text1"/>
        </w:rPr>
        <w:t>生成模块、特征分割模块、特征分类模块、目标检测模块和</w:t>
      </w:r>
      <w:del w:id="264" w:author="欣冉" w:date="2023-07-26T09:40:22Z">
        <w:r>
          <w:rPr>
            <w:rFonts w:hint="eastAsia"/>
            <w:color w:val="000000" w:themeColor="text1"/>
          </w:rPr>
          <w:delText>对比学习模块</w:delText>
        </w:r>
      </w:del>
      <w:ins w:id="265" w:author="欣冉" w:date="2023-07-26T09:40:22Z">
        <w:r>
          <w:rPr>
            <w:rFonts w:hint="eastAsia"/>
            <w:color w:val="000000" w:themeColor="text1"/>
            <w:lang w:eastAsia="zh-CN"/>
          </w:rPr>
          <w:t>协作互补模块</w:t>
        </w:r>
      </w:ins>
      <w:r>
        <w:rPr>
          <w:rFonts w:hint="eastAsia"/>
          <w:color w:val="000000" w:themeColor="text1"/>
        </w:rPr>
        <w:t>的网络模型。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训练管理模块用于将原始数据集分为训练集和测试集，并采用如前述的</w:t>
      </w:r>
      <w:del w:id="266" w:author="欣冉" w:date="2023-07-26T09:39:11Z">
        <w:r>
          <w:rPr>
            <w:rFonts w:hint="eastAsia"/>
            <w:color w:val="000000" w:themeColor="text1"/>
          </w:rPr>
          <w:delText>基于对比学习</w:delText>
        </w:r>
      </w:del>
      <w:ins w:id="267" w:author="欣冉" w:date="2023-07-26T09:45:46Z">
        <w:r>
          <w:rPr>
            <w:rFonts w:hint="eastAsia"/>
            <w:color w:val="000000" w:themeColor="text1"/>
            <w:lang w:eastAsia="zh-CN"/>
          </w:rPr>
          <w:t>基于协作互补</w:t>
        </w:r>
      </w:ins>
      <w:r>
        <w:rPr>
          <w:rFonts w:hint="eastAsia"/>
          <w:color w:val="000000" w:themeColor="text1"/>
        </w:rPr>
        <w:t>的肠息肉检测方法中的训练策略对构建出的网络模型进行三阶段训练。然后再对训练完成后的网络模型进行测试。</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应用模块用于在训练管理模块完成网络模型的训练和测试后，保存</w:t>
      </w:r>
      <w:del w:id="268" w:author="欣冉" w:date="2023-07-27T01:31:06Z">
        <w:r>
          <w:rPr>
            <w:rFonts w:hint="default"/>
            <w:color w:val="000000" w:themeColor="text1"/>
            <w:lang w:val="en-US"/>
          </w:rPr>
          <w:delText>特征提取模块</w:delText>
        </w:r>
      </w:del>
      <w:ins w:id="269" w:author="欣冉" w:date="2023-07-27T01:31:08Z">
        <w:r>
          <w:rPr>
            <w:rFonts w:hint="eastAsia"/>
            <w:color w:val="000000" w:themeColor="text1"/>
            <w:lang w:val="en-US" w:eastAsia="zh-CN"/>
          </w:rPr>
          <w:t>特征分割模块编码部分</w:t>
        </w:r>
      </w:ins>
      <w:r>
        <w:rPr>
          <w:rFonts w:hint="eastAsia"/>
          <w:color w:val="000000" w:themeColor="text1"/>
        </w:rPr>
        <w:t>、</w:t>
      </w:r>
      <w:del w:id="270" w:author="欣冉" w:date="2023-07-26T23:36:02Z">
        <w:r>
          <w:rPr>
            <w:rFonts w:hint="eastAsia"/>
            <w:color w:val="000000" w:themeColor="text1"/>
          </w:rPr>
          <w:delText>目标框</w:delText>
        </w:r>
      </w:del>
      <w:ins w:id="271" w:author="欣冉" w:date="2023-07-26T23:36:02Z">
        <w:r>
          <w:rPr>
            <w:rFonts w:hint="eastAsia"/>
            <w:color w:val="000000" w:themeColor="text1"/>
            <w:lang w:eastAsia="zh-CN"/>
          </w:rPr>
          <w:t>候选框</w:t>
        </w:r>
      </w:ins>
      <w:r>
        <w:rPr>
          <w:rFonts w:hint="eastAsia"/>
          <w:color w:val="000000" w:themeColor="text1"/>
        </w:rPr>
        <w:t>生成模块和目标检测模块的模型参数，得到对应的应用模型作为所需的肠息肉检测工具。所述肠息肉检测工具的输入为待识别的结肠镜检查图像，输出为结肠镜检测图像中框选出的每一个息肉及其对应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本发明还包括一种</w:t>
      </w:r>
      <w:del w:id="272" w:author="欣冉" w:date="2023-07-26T09:39:12Z">
        <w:r>
          <w:rPr>
            <w:rFonts w:hint="eastAsia"/>
            <w:color w:val="000000" w:themeColor="text1"/>
          </w:rPr>
          <w:delText>基于对比学习</w:delText>
        </w:r>
      </w:del>
      <w:ins w:id="273" w:author="欣冉" w:date="2023-07-26T09:45:46Z">
        <w:r>
          <w:rPr>
            <w:rFonts w:hint="eastAsia"/>
            <w:color w:val="000000" w:themeColor="text1"/>
            <w:lang w:eastAsia="zh-CN"/>
          </w:rPr>
          <w:t>基于协作互补</w:t>
        </w:r>
      </w:ins>
      <w:r>
        <w:rPr>
          <w:rFonts w:hint="eastAsia"/>
          <w:color w:val="000000" w:themeColor="text1"/>
        </w:rPr>
        <w:t>的肠息肉检测装置，其</w:t>
      </w:r>
      <w:r>
        <w:rPr>
          <w:color w:val="000000" w:themeColor="text1"/>
        </w:rPr>
        <w:t>包括存储器、处理器以及存储在存储器上并可在处理器上运行的计算机程序</w:t>
      </w:r>
      <w:r>
        <w:rPr>
          <w:rFonts w:hint="eastAsia"/>
          <w:color w:val="000000" w:themeColor="text1"/>
        </w:rPr>
        <w:t>。处理器执行计算机程序时，创建出如前述的</w:t>
      </w:r>
      <w:del w:id="274" w:author="欣冉" w:date="2023-07-26T09:39:13Z">
        <w:r>
          <w:rPr>
            <w:rFonts w:hint="eastAsia"/>
            <w:color w:val="000000" w:themeColor="text1"/>
          </w:rPr>
          <w:delText>基于对比学习</w:delText>
        </w:r>
      </w:del>
      <w:ins w:id="275" w:author="欣冉" w:date="2023-07-26T09:45:46Z">
        <w:r>
          <w:rPr>
            <w:rFonts w:hint="eastAsia"/>
            <w:color w:val="000000" w:themeColor="text1"/>
            <w:lang w:eastAsia="zh-CN"/>
          </w:rPr>
          <w:t>基于协作互补</w:t>
        </w:r>
      </w:ins>
      <w:r>
        <w:rPr>
          <w:rFonts w:hint="eastAsia"/>
          <w:color w:val="000000" w:themeColor="text1"/>
        </w:rPr>
        <w:t>的肠息肉检测系统中的应用模型，运行应用模型，进而根据输入的结肠镜检查图，生成每个息肉对应的候选框的位置及其分类结果。</w:t>
      </w:r>
    </w:p>
    <w:p>
      <w:pPr>
        <w:spacing w:line="360" w:lineRule="auto"/>
        <w:ind w:firstLine="480" w:firstLineChars="200"/>
        <w:rPr>
          <w:rFonts w:eastAsiaTheme="minorEastAsia"/>
          <w:color w:val="000000" w:themeColor="text1"/>
          <w:sz w:val="24"/>
          <w:szCs w:val="24"/>
        </w:rPr>
      </w:pPr>
      <w:r>
        <w:rPr>
          <w:rFonts w:eastAsiaTheme="minorEastAsia"/>
          <w:color w:val="000000" w:themeColor="text1"/>
          <w:sz w:val="24"/>
          <w:szCs w:val="24"/>
        </w:rPr>
        <w:t>本发明提供的</w:t>
      </w:r>
      <w:r>
        <w:rPr>
          <w:rFonts w:eastAsiaTheme="minorEastAsia"/>
          <w:bCs/>
          <w:color w:val="000000" w:themeColor="text1"/>
          <w:kern w:val="0"/>
          <w:sz w:val="24"/>
          <w:szCs w:val="24"/>
        </w:rPr>
        <w:t>技术方案</w:t>
      </w:r>
      <w:r>
        <w:rPr>
          <w:rFonts w:eastAsiaTheme="minorEastAsia"/>
          <w:color w:val="000000" w:themeColor="text1"/>
          <w:sz w:val="24"/>
          <w:szCs w:val="24"/>
        </w:rPr>
        <w:t>，具有如下有益效果：</w:t>
      </w:r>
    </w:p>
    <w:p>
      <w:pPr>
        <w:widowControl/>
        <w:adjustRightInd w:val="0"/>
        <w:snapToGrid w:val="0"/>
        <w:spacing w:line="360" w:lineRule="auto"/>
        <w:ind w:firstLine="480" w:firstLineChars="200"/>
        <w:jc w:val="left"/>
        <w:rPr>
          <w:color w:val="000000" w:themeColor="text1"/>
          <w:sz w:val="24"/>
        </w:rPr>
      </w:pPr>
      <w:r>
        <w:rPr>
          <w:rFonts w:hint="eastAsia"/>
          <w:color w:val="000000" w:themeColor="text1"/>
          <w:sz w:val="24"/>
          <w:szCs w:val="24"/>
        </w:rPr>
        <w:t>本发明提供的</w:t>
      </w:r>
      <w:del w:id="276" w:author="欣冉" w:date="2023-07-26T09:39:13Z">
        <w:r>
          <w:rPr>
            <w:rFonts w:hint="eastAsia"/>
            <w:color w:val="000000" w:themeColor="text1"/>
            <w:sz w:val="24"/>
            <w:szCs w:val="24"/>
          </w:rPr>
          <w:delText>基于对比学习</w:delText>
        </w:r>
      </w:del>
      <w:ins w:id="277" w:author="欣冉" w:date="2023-07-26T09:45:46Z">
        <w:r>
          <w:rPr>
            <w:rFonts w:hint="eastAsia"/>
            <w:color w:val="000000" w:themeColor="text1"/>
            <w:sz w:val="24"/>
            <w:szCs w:val="24"/>
            <w:lang w:eastAsia="zh-CN"/>
          </w:rPr>
          <w:t>基于协作互补</w:t>
        </w:r>
      </w:ins>
      <w:r>
        <w:rPr>
          <w:rFonts w:hint="eastAsia"/>
          <w:color w:val="000000" w:themeColor="text1"/>
          <w:sz w:val="24"/>
          <w:szCs w:val="24"/>
        </w:rPr>
        <w:t>的肠息肉分类方法属于是一种利用深度神经网络辅助人工进行结肠镜检查的方案。不同于现有的方案，本发明</w:t>
      </w:r>
      <w:r>
        <w:rPr>
          <w:rFonts w:hint="eastAsia"/>
          <w:color w:val="000000" w:themeColor="text1"/>
          <w:sz w:val="24"/>
        </w:rPr>
        <w:t>只需要获得有限的样本图像的类别标签，无需对数据进行矩形框级注释就可以完成网络训练，因此，本发明克服了传统医学图像识别需要大量具有专业知识的医务专家耗费大量的时间进行精准注释的局限性，可以降低方案的实现成本。</w:t>
      </w:r>
    </w:p>
    <w:p>
      <w:pPr>
        <w:widowControl/>
        <w:adjustRightInd w:val="0"/>
        <w:snapToGrid w:val="0"/>
        <w:spacing w:line="360" w:lineRule="auto"/>
        <w:ind w:firstLine="480" w:firstLineChars="200"/>
        <w:jc w:val="left"/>
        <w:rPr>
          <w:color w:val="000000" w:themeColor="text1"/>
          <w:sz w:val="24"/>
        </w:rPr>
      </w:pPr>
      <w:r>
        <w:rPr>
          <w:rFonts w:hint="eastAsia"/>
          <w:bCs/>
          <w:color w:val="000000" w:themeColor="text1"/>
          <w:sz w:val="24"/>
        </w:rPr>
        <w:t>本发明利用设计出的</w:t>
      </w:r>
      <w:del w:id="278" w:author="欣冉" w:date="2023-07-26T09:44:57Z">
        <w:r>
          <w:rPr>
            <w:rFonts w:hint="eastAsia"/>
            <w:bCs/>
            <w:color w:val="000000" w:themeColor="text1"/>
            <w:sz w:val="24"/>
          </w:rPr>
          <w:delText>对比学习</w:delText>
        </w:r>
      </w:del>
      <w:ins w:id="279" w:author="欣冉" w:date="2023-07-26T09:44:57Z">
        <w:r>
          <w:rPr>
            <w:rFonts w:hint="eastAsia"/>
            <w:bCs/>
            <w:color w:val="000000" w:themeColor="text1"/>
            <w:sz w:val="24"/>
            <w:lang w:eastAsia="zh-CN"/>
          </w:rPr>
          <w:t>协作互补</w:t>
        </w:r>
      </w:ins>
      <w:r>
        <w:rPr>
          <w:rFonts w:hint="eastAsia"/>
          <w:bCs/>
          <w:color w:val="000000" w:themeColor="text1"/>
          <w:sz w:val="24"/>
        </w:rPr>
        <w:t>的框架，实现特征</w:t>
      </w:r>
      <w:r>
        <w:rPr>
          <w:rFonts w:hint="eastAsia"/>
          <w:color w:val="000000" w:themeColor="text1"/>
          <w:sz w:val="24"/>
        </w:rPr>
        <w:t>分割模块与目标检测模块间的协作学习，利用特征分割中的高像素级召回率加持检测对象中的低像素召回率，增强模型的泛化效果。</w:t>
      </w:r>
    </w:p>
    <w:p>
      <w:pPr>
        <w:spacing w:line="360" w:lineRule="auto"/>
        <w:ind w:firstLine="480" w:firstLineChars="200"/>
        <w:rPr>
          <w:color w:val="000000" w:themeColor="text1"/>
          <w:sz w:val="24"/>
        </w:rPr>
      </w:pPr>
      <w:r>
        <w:rPr>
          <w:rFonts w:hint="eastAsia"/>
          <w:bCs/>
          <w:color w:val="000000" w:themeColor="text1"/>
          <w:sz w:val="24"/>
        </w:rPr>
        <w:t>在本发明提供的方案中，还</w:t>
      </w:r>
      <w:r>
        <w:rPr>
          <w:rFonts w:hint="eastAsia"/>
          <w:color w:val="000000" w:themeColor="text1"/>
          <w:sz w:val="24"/>
        </w:rPr>
        <w:t>用图像特征分割结果的不同通道代表不同的图像中的不同类别，不同通道和其对应的候选框形成的热图计算重叠程度形成加权矩阵，加权矩阵对按类别打分的矩阵加权得到检测结果。这使得框住更多目标内容但得分相对较低的框的得分能被选为最终结果。</w:t>
      </w:r>
    </w:p>
    <w:p>
      <w:pPr>
        <w:spacing w:line="360" w:lineRule="auto"/>
        <w:ind w:firstLine="480" w:firstLineChars="200"/>
        <w:rPr>
          <w:color w:val="000000" w:themeColor="text1"/>
          <w:sz w:val="24"/>
        </w:rPr>
      </w:pPr>
      <w:r>
        <w:rPr>
          <w:rFonts w:hint="eastAsia"/>
          <w:color w:val="000000" w:themeColor="text1"/>
          <w:sz w:val="24"/>
        </w:rPr>
        <w:t>同时，本发明还将分割图像与检测热图结合起来，让分割网络不断地将分割结果回收到检测结果框内，剔除被误当成目标而分割的背景区域。提升模型性能，使检测更完整，分割更精确。</w:t>
      </w:r>
    </w:p>
    <w:p>
      <w:pPr>
        <w:spacing w:line="360" w:lineRule="auto"/>
        <w:ind w:firstLine="480" w:firstLineChars="200"/>
        <w:rPr>
          <w:color w:val="000000" w:themeColor="text1"/>
          <w:sz w:val="24"/>
          <w:szCs w:val="24"/>
        </w:rPr>
      </w:pPr>
      <w:r>
        <w:rPr>
          <w:rFonts w:hint="eastAsia"/>
          <w:color w:val="000000" w:themeColor="text1"/>
          <w:sz w:val="24"/>
        </w:rPr>
        <w:t>本发明对网络模型中的不同模块的组合进行优化，在满足高精度的肠息肉特征识别与分类效果的同时，还对模型的结构进行精简，以保障网络模型的效率和实时性。进而满足结肠镜检查对数据处理性能的实时性要求。</w:t>
      </w:r>
    </w:p>
    <w:p>
      <w:pPr>
        <w:spacing w:beforeLines="50"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附图说明</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图1为背景技术中提及的与息肉近似的结肠粘膜的褶皱图像。</w:t>
      </w:r>
    </w:p>
    <w:p>
      <w:pPr>
        <w:spacing w:line="360" w:lineRule="auto"/>
        <w:ind w:firstLine="480" w:firstLineChars="200"/>
        <w:rPr>
          <w:color w:val="000000" w:themeColor="text1"/>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2为本发明实施例1中提供的</w:t>
      </w:r>
      <w:r>
        <w:rPr>
          <w:rFonts w:hint="eastAsia"/>
          <w:color w:val="000000" w:themeColor="text1"/>
          <w:sz w:val="24"/>
          <w:szCs w:val="24"/>
        </w:rPr>
        <w:t>一种</w:t>
      </w:r>
      <w:del w:id="280" w:author="欣冉" w:date="2023-07-26T09:39:14Z">
        <w:r>
          <w:rPr>
            <w:rFonts w:hint="eastAsia"/>
            <w:color w:val="000000" w:themeColor="text1"/>
            <w:sz w:val="24"/>
            <w:szCs w:val="24"/>
          </w:rPr>
          <w:delText>基于对比学习</w:delText>
        </w:r>
      </w:del>
      <w:ins w:id="281" w:author="欣冉" w:date="2023-07-26T09:45:46Z">
        <w:r>
          <w:rPr>
            <w:rFonts w:hint="eastAsia"/>
            <w:color w:val="000000" w:themeColor="text1"/>
            <w:sz w:val="24"/>
            <w:szCs w:val="24"/>
            <w:lang w:eastAsia="zh-CN"/>
          </w:rPr>
          <w:t>基于协作互补</w:t>
        </w:r>
      </w:ins>
      <w:r>
        <w:rPr>
          <w:rFonts w:hint="eastAsia"/>
          <w:color w:val="000000" w:themeColor="text1"/>
          <w:sz w:val="24"/>
          <w:szCs w:val="24"/>
        </w:rPr>
        <w:t>的肠息肉检测方法的步骤流程图。</w:t>
      </w:r>
    </w:p>
    <w:p>
      <w:pPr>
        <w:spacing w:line="360" w:lineRule="auto"/>
        <w:ind w:firstLine="480" w:firstLineChars="200"/>
        <w:rPr>
          <w:color w:val="000000" w:themeColor="text1"/>
          <w:sz w:val="24"/>
          <w:szCs w:val="24"/>
        </w:rPr>
      </w:pPr>
      <w:r>
        <w:rPr>
          <w:rFonts w:hint="eastAsia"/>
          <w:color w:val="000000" w:themeColor="text1"/>
          <w:sz w:val="24"/>
          <w:szCs w:val="24"/>
        </w:rPr>
        <w:t>图3为原始数据库中腺瘤性息肉图像添加类别标签时对文件进行重命名的示意图。</w:t>
      </w:r>
    </w:p>
    <w:p>
      <w:pPr>
        <w:spacing w:line="360" w:lineRule="auto"/>
        <w:ind w:firstLine="480" w:firstLineChars="200"/>
        <w:rPr>
          <w:color w:val="000000" w:themeColor="text1"/>
          <w:sz w:val="24"/>
          <w:szCs w:val="24"/>
        </w:rPr>
      </w:pPr>
      <w:r>
        <w:rPr>
          <w:rFonts w:hint="eastAsia"/>
          <w:color w:val="000000" w:themeColor="text1"/>
          <w:sz w:val="24"/>
          <w:szCs w:val="24"/>
        </w:rPr>
        <w:t>图4为原始数据库中增生性息肉图像添加类别标签时对文件进行重命名的示意图。</w:t>
      </w:r>
    </w:p>
    <w:p>
      <w:pPr>
        <w:spacing w:line="360" w:lineRule="auto"/>
        <w:ind w:firstLine="480" w:firstLineChars="200"/>
        <w:rPr>
          <w:color w:val="000000" w:themeColor="text1"/>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5为本发明实施例1中创建的包含</w:t>
      </w:r>
      <w:del w:id="282" w:author="欣冉" w:date="2023-07-27T00:16:54Z">
        <w:r>
          <w:rPr>
            <w:rFonts w:hint="eastAsia"/>
            <w:color w:val="000000" w:themeColor="text1"/>
            <w:sz w:val="24"/>
            <w:szCs w:val="24"/>
          </w:rPr>
          <w:delText>特征提取模块、</w:delText>
        </w:r>
      </w:del>
      <w:del w:id="283" w:author="欣冉" w:date="2023-07-26T23:36:02Z">
        <w:r>
          <w:rPr>
            <w:rFonts w:hint="eastAsia"/>
            <w:color w:val="000000" w:themeColor="text1"/>
            <w:sz w:val="24"/>
            <w:szCs w:val="24"/>
          </w:rPr>
          <w:delText>目标框</w:delText>
        </w:r>
      </w:del>
      <w:ins w:id="284" w:author="欣冉" w:date="2023-07-26T23:36:02Z">
        <w:r>
          <w:rPr>
            <w:rFonts w:hint="eastAsia"/>
            <w:color w:val="000000" w:themeColor="text1"/>
            <w:sz w:val="24"/>
            <w:szCs w:val="24"/>
            <w:lang w:eastAsia="zh-CN"/>
          </w:rPr>
          <w:t>候选框</w:t>
        </w:r>
      </w:ins>
      <w:r>
        <w:rPr>
          <w:rFonts w:hint="eastAsia"/>
          <w:color w:val="000000" w:themeColor="text1"/>
          <w:sz w:val="24"/>
          <w:szCs w:val="24"/>
        </w:rPr>
        <w:t>生成模块、特征分割模块、特征分类模块、目标检测模块和</w:t>
      </w:r>
      <w:del w:id="285" w:author="欣冉" w:date="2023-07-26T09:40:23Z">
        <w:r>
          <w:rPr>
            <w:rFonts w:hint="eastAsia"/>
            <w:color w:val="000000" w:themeColor="text1"/>
            <w:sz w:val="24"/>
            <w:szCs w:val="24"/>
          </w:rPr>
          <w:delText>对比学习模块</w:delText>
        </w:r>
      </w:del>
      <w:ins w:id="286" w:author="欣冉" w:date="2023-07-26T09:40:23Z">
        <w:r>
          <w:rPr>
            <w:rFonts w:hint="eastAsia"/>
            <w:color w:val="000000" w:themeColor="text1"/>
            <w:sz w:val="24"/>
            <w:szCs w:val="24"/>
            <w:lang w:eastAsia="zh-CN"/>
          </w:rPr>
          <w:t>协作互补模块</w:t>
        </w:r>
      </w:ins>
      <w:r>
        <w:rPr>
          <w:rFonts w:hint="eastAsia"/>
          <w:color w:val="000000" w:themeColor="text1"/>
          <w:sz w:val="24"/>
          <w:szCs w:val="24"/>
        </w:rPr>
        <w:t>的网络模型的整体架构图。</w:t>
      </w:r>
    </w:p>
    <w:p>
      <w:pPr>
        <w:spacing w:line="360" w:lineRule="auto"/>
        <w:ind w:firstLine="480" w:firstLineChars="200"/>
        <w:rPr>
          <w:color w:val="000000" w:themeColor="text1"/>
          <w:sz w:val="24"/>
          <w:szCs w:val="24"/>
        </w:rPr>
      </w:pPr>
      <w:r>
        <w:rPr>
          <w:rFonts w:hint="eastAsia"/>
          <w:color w:val="000000" w:themeColor="text1"/>
          <w:sz w:val="24"/>
          <w:szCs w:val="24"/>
        </w:rPr>
        <w:t>图6为创建的网络模型中特征分割模块的模块结构示意图。</w:t>
      </w:r>
    </w:p>
    <w:p>
      <w:pPr>
        <w:spacing w:line="360" w:lineRule="auto"/>
        <w:ind w:firstLine="480" w:firstLineChars="200"/>
        <w:rPr>
          <w:color w:val="000000" w:themeColor="text1"/>
          <w:sz w:val="24"/>
          <w:szCs w:val="24"/>
        </w:rPr>
      </w:pPr>
      <w:r>
        <w:rPr>
          <w:rFonts w:hint="eastAsia"/>
          <w:color w:val="000000" w:themeColor="text1"/>
          <w:sz w:val="24"/>
          <w:szCs w:val="24"/>
        </w:rPr>
        <w:t>图7为创建的网络模型中目标检测模块的模块结构示意图。</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8为本发明实施例1中的网络模型在训练阶段测采用的策略示意图。</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9为本发明实施例1中，对包含所有模块的网络模型进行联合训练的步骤流程图</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10 为本发明实施例1中完成训练和测试后得到的可用于进行肠息肉检测的网络模型的最终架构。</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11为本发明实施例3中提供的</w:t>
      </w:r>
      <w:del w:id="287" w:author="欣冉" w:date="2023-07-26T09:39:15Z">
        <w:r>
          <w:rPr>
            <w:rFonts w:hint="eastAsia"/>
            <w:color w:val="000000" w:themeColor="text1"/>
            <w:sz w:val="24"/>
            <w:szCs w:val="24"/>
          </w:rPr>
          <w:delText>基于对比学习</w:delText>
        </w:r>
      </w:del>
      <w:ins w:id="288" w:author="欣冉" w:date="2023-07-26T09:45:46Z">
        <w:r>
          <w:rPr>
            <w:rFonts w:hint="eastAsia"/>
            <w:color w:val="000000" w:themeColor="text1"/>
            <w:sz w:val="24"/>
            <w:szCs w:val="24"/>
            <w:lang w:eastAsia="zh-CN"/>
          </w:rPr>
          <w:t>基于协作互补</w:t>
        </w:r>
      </w:ins>
      <w:r>
        <w:rPr>
          <w:rFonts w:hint="eastAsia"/>
          <w:color w:val="000000" w:themeColor="text1"/>
          <w:sz w:val="24"/>
          <w:szCs w:val="24"/>
        </w:rPr>
        <w:t>的肠息肉检测系统的系统原理图。</w:t>
      </w:r>
    </w:p>
    <w:p>
      <w:pPr>
        <w:spacing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具体实施方式</w:t>
      </w:r>
    </w:p>
    <w:p>
      <w:pPr>
        <w:spacing w:line="360" w:lineRule="auto"/>
        <w:ind w:firstLine="480" w:firstLineChars="200"/>
        <w:rPr>
          <w:rFonts w:eastAsiaTheme="minorEastAsia"/>
          <w:color w:val="000000" w:themeColor="text1"/>
          <w:kern w:val="0"/>
          <w:sz w:val="24"/>
          <w:szCs w:val="28"/>
        </w:rPr>
      </w:pPr>
      <w:r>
        <w:rPr>
          <w:rFonts w:eastAsiaTheme="minorEastAsia"/>
          <w:color w:val="000000" w:themeColor="text1"/>
          <w:kern w:val="0"/>
          <w:sz w:val="24"/>
          <w:szCs w:val="28"/>
        </w:rPr>
        <w:t>为了使本发明的目的、技术方案及优点更加清楚明白，以下结合附图及实施例，对本发明进行进一步</w:t>
      </w:r>
      <w:r>
        <w:rPr>
          <w:rFonts w:hint="eastAsia" w:eastAsiaTheme="minorEastAsia"/>
          <w:color w:val="000000" w:themeColor="text1"/>
          <w:kern w:val="0"/>
          <w:sz w:val="24"/>
          <w:szCs w:val="28"/>
        </w:rPr>
        <w:t>地</w:t>
      </w:r>
      <w:r>
        <w:rPr>
          <w:rFonts w:eastAsiaTheme="minorEastAsia"/>
          <w:color w:val="000000" w:themeColor="text1"/>
          <w:kern w:val="0"/>
          <w:sz w:val="24"/>
          <w:szCs w:val="28"/>
        </w:rPr>
        <w:t>详细说明。应当理解，此处所描述的具体实施例仅用以解释本发明，并不用于限定本发明。</w:t>
      </w:r>
    </w:p>
    <w:p>
      <w:pPr>
        <w:spacing w:line="360" w:lineRule="auto"/>
        <w:ind w:firstLine="480" w:firstLineChars="200"/>
        <w:rPr>
          <w:color w:val="000000" w:themeColor="text1"/>
          <w:sz w:val="24"/>
          <w:szCs w:val="28"/>
        </w:rPr>
      </w:pPr>
      <w:r>
        <w:rPr>
          <w:color w:val="000000" w:themeColor="text1"/>
          <w:sz w:val="24"/>
          <w:szCs w:val="28"/>
        </w:rPr>
        <w:t>实施例1</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本实施例提供一种</w:t>
      </w:r>
      <w:del w:id="289" w:author="欣冉" w:date="2023-07-26T09:39:16Z">
        <w:r>
          <w:rPr>
            <w:rFonts w:hint="eastAsia"/>
            <w:color w:val="000000" w:themeColor="text1"/>
          </w:rPr>
          <w:delText>基于对比学习</w:delText>
        </w:r>
      </w:del>
      <w:ins w:id="290" w:author="欣冉" w:date="2023-07-26T09:45:46Z">
        <w:r>
          <w:rPr>
            <w:rFonts w:hint="eastAsia"/>
            <w:color w:val="000000" w:themeColor="text1"/>
            <w:lang w:eastAsia="zh-CN"/>
          </w:rPr>
          <w:t>基于协作互补</w:t>
        </w:r>
      </w:ins>
      <w:r>
        <w:rPr>
          <w:rFonts w:hint="eastAsia"/>
          <w:color w:val="000000" w:themeColor="text1"/>
        </w:rPr>
        <w:t>的肠息肉检测方法，其用于根据输入的结肠镜检查图像，检测其中包含的息肉的位置，判别其中包含的息肉的类别；如图2所示，肠息肉检测方法包括如下步骤：</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1：获取经诊断后的患者的结肠镜检查报告，对医学图像进行裁剪，进而得到仅包含一个肠道息肉的息肉图像，本实施例在实际处理中奖每张息肉图像的尺寸设置为224×224，并且由于息肉图像均为彩色图像，因此息肉图像的通道数c=3。</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本发明采集的样本图像实际上都是从已经出具检查报告的病例中获取的，因此每个医学图像中的息肉的类型实际上是已知的。因此，根据检查结果可以为每一张息肉图像增加一个对应的类别标签，每张</w:t>
      </w:r>
      <w:r>
        <w:rPr>
          <w:color w:val="000000" w:themeColor="text1"/>
          <w:szCs w:val="24"/>
        </w:rPr>
        <w:t>息肉图像的类别标签分为</w:t>
      </w:r>
      <w:r>
        <w:rPr>
          <w:rFonts w:hint="eastAsia"/>
          <w:color w:val="000000" w:themeColor="text1"/>
          <w:szCs w:val="24"/>
        </w:rPr>
        <w:t>A和H，A表示恶性的腺瘤性息肉，H表示良性的增生性息肉。</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本实施例通过对息肉图像进行重命名来进行类型标签的添加。具体地，如图3和图4所示，在每张原始文件的名称前增加一个“A”或“H”的标记，作为类别标记；</w:t>
      </w:r>
      <w:r>
        <w:rPr>
          <w:color w:val="000000" w:themeColor="text1"/>
        </w:rPr>
        <w:t>A（Adenoma）表示腺瘤性息肉，属于恶性息肉。H（Hyperplasia）表示增生性息肉，属于良性息肉</w:t>
      </w:r>
      <w:r>
        <w:rPr>
          <w:rFonts w:hint="eastAsia"/>
          <w:color w:val="000000" w:themeColor="text1"/>
        </w:rPr>
        <w:t>。利用增加类别标记的息肉图像，可以构成所需的原始数据集。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S2：</w:t>
      </w:r>
      <w:r>
        <w:rPr>
          <w:color w:val="000000" w:themeColor="text1"/>
        </w:rPr>
        <w:t>由于原始的医学图像中的样本数据非常有限，为了得到更多符合要求的样本数据，本实施例</w:t>
      </w:r>
      <w:r>
        <w:rPr>
          <w:rFonts w:hint="eastAsia"/>
          <w:color w:val="000000" w:themeColor="text1"/>
        </w:rPr>
        <w:t>通过图像翻转的方式扩充原始数据集，并将扩充后的数据分为训练集和测试集。</w:t>
      </w:r>
      <w:r>
        <w:rPr>
          <w:color w:val="000000" w:themeColor="text1"/>
        </w:rPr>
        <w:t>训练集和测试集的划分比例为训练集80%，测试集20%。</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具体地，</w:t>
      </w:r>
      <w:r>
        <w:rPr>
          <w:color w:val="000000" w:themeColor="text1"/>
        </w:rPr>
        <w:t>本实施例对</w:t>
      </w:r>
      <w:r>
        <w:rPr>
          <w:rFonts w:hint="eastAsia"/>
          <w:color w:val="000000" w:themeColor="text1"/>
          <w:szCs w:val="24"/>
        </w:rPr>
        <w:t>原始数据集中的每张息肉图像均经水平翻转和竖直翻转得到两张扩充图像，在进行重命名时，各扩充图像与原图像的类别标签相同。</w:t>
      </w:r>
      <w:r>
        <w:rPr>
          <w:color w:val="000000" w:themeColor="text1"/>
        </w:rPr>
        <w:t>由于对数据进行了预处理，同一张图像及其</w:t>
      </w:r>
      <w:r>
        <w:rPr>
          <w:rFonts w:hint="eastAsia"/>
          <w:color w:val="000000" w:themeColor="text1"/>
          <w:szCs w:val="24"/>
        </w:rPr>
        <w:t>关联的两张图像后续将被划分到</w:t>
      </w:r>
      <w:r>
        <w:rPr>
          <w:color w:val="000000" w:themeColor="text1"/>
        </w:rPr>
        <w:t>同一数据集（同为训练集或同为测试集），以此确保测试集与验证集不存在数据图像交叉。</w:t>
      </w:r>
    </w:p>
    <w:p>
      <w:pPr>
        <w:pStyle w:val="14"/>
        <w:shd w:val="clear" w:color="auto" w:fill="FFFFFF"/>
        <w:spacing w:beforeAutospacing="0" w:afterAutospacing="0" w:line="360" w:lineRule="auto"/>
        <w:ind w:firstLine="480" w:firstLineChars="200"/>
        <w:rPr>
          <w:ins w:id="291" w:author="欣冉" w:date="2023-07-27T09:37:14Z"/>
          <w:rFonts w:hint="eastAsia"/>
          <w:color w:val="000000" w:themeColor="text1"/>
        </w:rPr>
      </w:pPr>
      <w:r>
        <w:rPr>
          <w:rFonts w:hint="eastAsia"/>
          <w:color w:val="000000" w:themeColor="text1"/>
        </w:rPr>
        <w:t>S3：搭建一个包含</w:t>
      </w:r>
      <w:del w:id="292" w:author="欣冉" w:date="2023-07-27T00:17:27Z">
        <w:r>
          <w:rPr>
            <w:rFonts w:hint="eastAsia"/>
            <w:color w:val="000000" w:themeColor="text1"/>
          </w:rPr>
          <w:delText>特征提取模块、</w:delText>
        </w:r>
      </w:del>
      <w:del w:id="293" w:author="欣冉" w:date="2023-07-26T23:36:02Z">
        <w:r>
          <w:rPr>
            <w:rFonts w:hint="eastAsia"/>
            <w:color w:val="000000" w:themeColor="text1"/>
          </w:rPr>
          <w:delText>目标框</w:delText>
        </w:r>
      </w:del>
      <w:ins w:id="294" w:author="欣冉" w:date="2023-07-26T23:36:02Z">
        <w:r>
          <w:rPr>
            <w:rFonts w:hint="eastAsia"/>
            <w:color w:val="000000" w:themeColor="text1"/>
            <w:lang w:eastAsia="zh-CN"/>
          </w:rPr>
          <w:t>候选框</w:t>
        </w:r>
      </w:ins>
      <w:r>
        <w:rPr>
          <w:rFonts w:hint="eastAsia"/>
          <w:color w:val="000000" w:themeColor="text1"/>
        </w:rPr>
        <w:t>生成模块、特征分割模块、特征分类模块、目标检测模块和</w:t>
      </w:r>
      <w:del w:id="295" w:author="欣冉" w:date="2023-07-26T09:40:23Z">
        <w:r>
          <w:rPr>
            <w:rFonts w:hint="eastAsia"/>
            <w:color w:val="000000" w:themeColor="text1"/>
          </w:rPr>
          <w:delText>对比学习模块</w:delText>
        </w:r>
      </w:del>
      <w:ins w:id="296" w:author="欣冉" w:date="2023-07-26T09:40:23Z">
        <w:r>
          <w:rPr>
            <w:rFonts w:hint="eastAsia"/>
            <w:color w:val="000000" w:themeColor="text1"/>
            <w:lang w:eastAsia="zh-CN"/>
          </w:rPr>
          <w:t>协作互补模块</w:t>
        </w:r>
      </w:ins>
      <w:r>
        <w:rPr>
          <w:rFonts w:hint="eastAsia"/>
          <w:color w:val="000000" w:themeColor="text1"/>
        </w:rPr>
        <w:t>的网络模型。如图5所示，网络模型的架构如下：</w:t>
      </w:r>
    </w:p>
    <w:p>
      <w:pPr>
        <w:pStyle w:val="14"/>
        <w:shd w:val="clear" w:color="auto" w:fill="FFFFFF"/>
        <w:spacing w:beforeAutospacing="0" w:afterAutospacing="0" w:line="360" w:lineRule="auto"/>
        <w:ind w:firstLine="480" w:firstLineChars="200"/>
        <w:rPr>
          <w:ins w:id="297" w:author="欣冉" w:date="2023-07-27T09:37:14Z"/>
          <w:color w:val="000000" w:themeColor="text1"/>
        </w:rPr>
      </w:pPr>
      <w:ins w:id="298" w:author="欣冉" w:date="2023-07-27T09:37:14Z">
        <w:r>
          <w:rPr>
            <w:rFonts w:hint="eastAsia"/>
            <w:color w:val="000000" w:themeColor="text1"/>
          </w:rPr>
          <w:t>（</w:t>
        </w:r>
      </w:ins>
      <w:ins w:id="299" w:author="欣冉" w:date="2023-07-27T09:37:18Z">
        <w:r>
          <w:rPr>
            <w:rFonts w:hint="eastAsia"/>
            <w:color w:val="000000" w:themeColor="text1"/>
            <w:lang w:val="en-US" w:eastAsia="zh-CN"/>
          </w:rPr>
          <w:t>1</w:t>
        </w:r>
      </w:ins>
      <w:ins w:id="300" w:author="欣冉" w:date="2023-07-27T09:37:14Z">
        <w:r>
          <w:rPr>
            <w:rFonts w:hint="eastAsia"/>
            <w:color w:val="000000" w:themeColor="text1"/>
          </w:rPr>
          <w:t>）</w:t>
        </w:r>
      </w:ins>
      <w:ins w:id="301" w:author="欣冉" w:date="2023-07-27T09:37:14Z">
        <w:r>
          <w:rPr>
            <w:rFonts w:hint="eastAsia"/>
            <w:color w:val="000000" w:themeColor="text1"/>
            <w:lang w:eastAsia="zh-CN"/>
          </w:rPr>
          <w:t>候选框</w:t>
        </w:r>
      </w:ins>
      <w:ins w:id="302" w:author="欣冉" w:date="2023-07-27T09:37:14Z">
        <w:r>
          <w:rPr>
            <w:rFonts w:hint="eastAsia"/>
            <w:color w:val="000000" w:themeColor="text1"/>
          </w:rPr>
          <w:t>生成模块采用Selective Search 算法；目标生成模块的输入为原始图像</w:t>
        </w:r>
      </w:ins>
      <w:ins w:id="303" w:author="欣冉" w:date="2023-07-27T09:37:14Z">
        <w:r>
          <w:rPr>
            <w:rFonts w:hint="eastAsia"/>
            <w:i/>
            <w:color w:val="000000" w:themeColor="text1"/>
          </w:rPr>
          <w:t>I</w:t>
        </w:r>
      </w:ins>
      <w:ins w:id="304" w:author="欣冉" w:date="2023-07-27T09:37:14Z">
        <w:r>
          <w:rPr>
            <w:rFonts w:hint="eastAsia"/>
            <w:color w:val="000000" w:themeColor="text1"/>
          </w:rPr>
          <w:t>，输出为多个候选框proposals。</w:t>
        </w:r>
      </w:ins>
    </w:p>
    <w:p>
      <w:pPr>
        <w:pStyle w:val="14"/>
        <w:shd w:val="clear" w:color="auto" w:fill="FFFFFF"/>
        <w:spacing w:beforeAutospacing="0" w:afterAutospacing="0" w:line="360" w:lineRule="auto"/>
        <w:ind w:firstLine="480" w:firstLineChars="200"/>
        <w:rPr>
          <w:rFonts w:hint="eastAsia"/>
          <w:color w:val="000000" w:themeColor="text1"/>
        </w:rPr>
        <w:pPrChange w:id="305" w:author="欣冉" w:date="2023-07-27T09:37:23Z">
          <w:pPr>
            <w:pStyle w:val="14"/>
            <w:shd w:val="clear" w:color="auto" w:fill="FFFFFF"/>
            <w:spacing w:beforeAutospacing="0" w:afterAutospacing="0" w:line="360" w:lineRule="auto"/>
            <w:ind w:firstLine="480" w:firstLineChars="200"/>
          </w:pPr>
        </w:pPrChange>
      </w:pPr>
      <w:ins w:id="306" w:author="欣冉" w:date="2023-07-27T09:37:14Z">
        <w:r>
          <w:rPr>
            <w:rFonts w:hint="eastAsia"/>
            <w:color w:val="000000" w:themeColor="text1"/>
          </w:rPr>
          <w:t>在目标检测时，为了定位到目标的具体位置，通常会把图像分成许多子块，然后把子块作为输入，送到目标识别的模型中，本实施例采用的Selective Search 算法技术一种选择子块的启发式方法，Selective Search算法的思路是：首先通过图像分割的方法在原图像中生成很多小的区域，然后对这些晓得区域不断进行合并，一直到无法合并为止，这些原始的小区域和合并得到的区域就是所需的候选框。</w:t>
        </w:r>
      </w:ins>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307" w:author="欣冉" w:date="2023-07-27T09:37:21Z">
        <w:r>
          <w:rPr>
            <w:rFonts w:hint="default"/>
            <w:color w:val="000000" w:themeColor="text1"/>
            <w:lang w:val="en-US"/>
          </w:rPr>
          <w:delText>1</w:delText>
        </w:r>
      </w:del>
      <w:ins w:id="308" w:author="欣冉" w:date="2023-07-27T09:37:21Z">
        <w:r>
          <w:rPr>
            <w:rFonts w:hint="eastAsia"/>
            <w:color w:val="000000" w:themeColor="text1"/>
            <w:lang w:val="en-US" w:eastAsia="zh-CN"/>
          </w:rPr>
          <w:t>2</w:t>
        </w:r>
      </w:ins>
      <w:r>
        <w:rPr>
          <w:rFonts w:hint="eastAsia"/>
          <w:color w:val="000000" w:themeColor="text1"/>
        </w:rPr>
        <w:t>）特征</w:t>
      </w:r>
      <w:ins w:id="309" w:author="欣冉" w:date="2023-07-27T00:24:51Z">
        <w:r>
          <w:rPr>
            <w:rFonts w:hint="eastAsia"/>
            <w:color w:val="000000" w:themeColor="text1"/>
            <w:lang w:val="en-US" w:eastAsia="zh-CN"/>
          </w:rPr>
          <w:t>分割</w:t>
        </w:r>
      </w:ins>
      <w:del w:id="310" w:author="欣冉" w:date="2023-07-27T00:24:50Z">
        <w:r>
          <w:rPr>
            <w:rFonts w:hint="eastAsia"/>
            <w:color w:val="000000" w:themeColor="text1"/>
          </w:rPr>
          <w:delText>提取</w:delText>
        </w:r>
      </w:del>
      <w:r>
        <w:rPr>
          <w:rFonts w:hint="eastAsia"/>
          <w:color w:val="000000" w:themeColor="text1"/>
        </w:rPr>
        <w:t>模块</w:t>
      </w:r>
      <w:ins w:id="311" w:author="欣冉" w:date="2023-07-27T00:24:54Z">
        <w:r>
          <w:rPr>
            <w:rFonts w:hint="eastAsia"/>
            <w:color w:val="000000" w:themeColor="text1"/>
            <w:lang w:val="en-US" w:eastAsia="zh-CN"/>
          </w:rPr>
          <w:t>的</w:t>
        </w:r>
      </w:ins>
      <w:ins w:id="312" w:author="欣冉" w:date="2023-07-27T00:24:57Z">
        <w:r>
          <w:rPr>
            <w:rFonts w:hint="eastAsia"/>
            <w:color w:val="000000" w:themeColor="text1"/>
            <w:lang w:val="en-US" w:eastAsia="zh-CN"/>
          </w:rPr>
          <w:t>编码部分</w:t>
        </w:r>
      </w:ins>
      <w:r>
        <w:rPr>
          <w:rFonts w:hint="eastAsia"/>
          <w:color w:val="000000" w:themeColor="text1"/>
        </w:rPr>
        <w:t>采用VGG19中的对应模块，并包括五个maxpool层；</w:t>
      </w:r>
      <w:ins w:id="313" w:author="欣冉" w:date="2023-07-27T01:31:29Z">
        <w:r>
          <w:rPr>
            <w:rFonts w:hint="eastAsia"/>
            <w:color w:val="000000" w:themeColor="text1"/>
          </w:rPr>
          <w:t>特征</w:t>
        </w:r>
      </w:ins>
      <w:ins w:id="314" w:author="欣冉" w:date="2023-07-27T01:31:29Z">
        <w:r>
          <w:rPr>
            <w:rFonts w:hint="eastAsia"/>
            <w:color w:val="000000" w:themeColor="text1"/>
            <w:lang w:val="en-US" w:eastAsia="zh-CN"/>
          </w:rPr>
          <w:t>分割</w:t>
        </w:r>
      </w:ins>
      <w:ins w:id="315" w:author="欣冉" w:date="2023-07-27T01:31:29Z">
        <w:r>
          <w:rPr>
            <w:rFonts w:hint="eastAsia"/>
            <w:color w:val="000000" w:themeColor="text1"/>
          </w:rPr>
          <w:t>模块</w:t>
        </w:r>
      </w:ins>
      <w:ins w:id="316" w:author="欣冉" w:date="2023-07-27T01:31:29Z">
        <w:r>
          <w:rPr>
            <w:rFonts w:hint="eastAsia"/>
            <w:color w:val="000000" w:themeColor="text1"/>
            <w:lang w:val="en-US" w:eastAsia="zh-CN"/>
          </w:rPr>
          <w:t>编码部分</w:t>
        </w:r>
      </w:ins>
      <w:del w:id="317" w:author="欣冉" w:date="2023-07-27T01:31:29Z">
        <w:r>
          <w:rPr>
            <w:rFonts w:hint="eastAsia"/>
            <w:color w:val="000000" w:themeColor="text1"/>
          </w:rPr>
          <w:delText>特征提取模型</w:delText>
        </w:r>
      </w:del>
      <w:r>
        <w:rPr>
          <w:rFonts w:hint="eastAsia"/>
          <w:color w:val="000000" w:themeColor="text1"/>
        </w:rPr>
        <w:t>的输入为原始图像</w:t>
      </w:r>
      <w:r>
        <w:rPr>
          <w:rFonts w:hint="eastAsia"/>
          <w:i/>
          <w:color w:val="000000" w:themeColor="text1"/>
        </w:rPr>
        <w:t>I</w:t>
      </w:r>
      <w:r>
        <w:rPr>
          <w:rFonts w:hint="eastAsia"/>
          <w:color w:val="000000" w:themeColor="text1"/>
        </w:rPr>
        <w:t>，输出为特征</w:t>
      </w:r>
      <w:del w:id="318" w:author="欣冉" w:date="2023-07-27T01:21:03Z">
        <w:r>
          <w:rPr>
            <w:rFonts w:hint="eastAsia"/>
            <w:color w:val="000000" w:themeColor="text1"/>
          </w:rPr>
          <w:delText>图Feature</w:delText>
        </w:r>
      </w:del>
      <w:r>
        <w:rPr>
          <w:rFonts w:hint="eastAsia"/>
          <w:color w:val="000000" w:themeColor="text1"/>
        </w:rPr>
        <w:t>X。在</w:t>
      </w:r>
      <w:ins w:id="319" w:author="欣冉" w:date="2023-07-27T01:32:04Z">
        <w:r>
          <w:rPr>
            <w:rFonts w:hint="eastAsia"/>
            <w:color w:val="000000" w:themeColor="text1"/>
            <w:lang w:val="en-US" w:eastAsia="zh-CN"/>
          </w:rPr>
          <w:t>编码部分</w:t>
        </w:r>
      </w:ins>
      <w:del w:id="320" w:author="欣冉" w:date="2023-07-27T01:32:04Z">
        <w:r>
          <w:rPr>
            <w:rFonts w:hint="eastAsia"/>
            <w:color w:val="000000" w:themeColor="text1"/>
          </w:rPr>
          <w:delText>特征提取模块</w:delText>
        </w:r>
      </w:del>
      <w:del w:id="321" w:author="欣冉" w:date="2023-07-27T01:32:05Z">
        <w:r>
          <w:rPr>
            <w:rFonts w:hint="eastAsia"/>
            <w:color w:val="000000" w:themeColor="text1"/>
          </w:rPr>
          <w:delText>中</w:delText>
        </w:r>
      </w:del>
      <w:r>
        <w:rPr>
          <w:rFonts w:hint="eastAsia"/>
          <w:color w:val="000000" w:themeColor="text1"/>
        </w:rPr>
        <w:t>，紧挨着第一个maxpool的卷积结果称之为</w:t>
      </w:r>
      <w:del w:id="322" w:author="欣冉" w:date="2023-07-27T01:21:11Z">
        <w:r>
          <w:rPr>
            <w:rFonts w:hint="eastAsia"/>
            <w:color w:val="000000" w:themeColor="text1"/>
          </w:rPr>
          <w:delText>feature</w:delText>
        </w:r>
      </w:del>
      <w:ins w:id="323" w:author="欣冉" w:date="2023-07-27T01:21:11Z">
        <w:r>
          <w:rPr>
            <w:rFonts w:hint="eastAsia"/>
            <w:color w:val="000000" w:themeColor="text1"/>
            <w:lang w:eastAsia="zh-CN"/>
          </w:rPr>
          <w:t>特征</w:t>
        </w:r>
      </w:ins>
      <w:r>
        <w:rPr>
          <w:rFonts w:hint="eastAsia"/>
          <w:color w:val="000000" w:themeColor="text1"/>
        </w:rPr>
        <w:t>1，紧挨着第二个maxpool的卷积结果称之为</w:t>
      </w:r>
      <w:del w:id="324" w:author="欣冉" w:date="2023-07-27T01:21:13Z">
        <w:r>
          <w:rPr>
            <w:rFonts w:hint="eastAsia"/>
            <w:color w:val="000000" w:themeColor="text1"/>
          </w:rPr>
          <w:delText>feature</w:delText>
        </w:r>
      </w:del>
      <w:ins w:id="325" w:author="欣冉" w:date="2023-07-27T01:21:13Z">
        <w:r>
          <w:rPr>
            <w:rFonts w:hint="eastAsia"/>
            <w:color w:val="000000" w:themeColor="text1"/>
            <w:lang w:eastAsia="zh-CN"/>
          </w:rPr>
          <w:t>特征</w:t>
        </w:r>
      </w:ins>
      <w:r>
        <w:rPr>
          <w:rFonts w:hint="eastAsia"/>
          <w:color w:val="000000" w:themeColor="text1"/>
        </w:rPr>
        <w:t>2，紧挨着第三个maxpool的卷积结果称之为</w:t>
      </w:r>
      <w:del w:id="326" w:author="欣冉" w:date="2023-07-27T01:21:14Z">
        <w:r>
          <w:rPr>
            <w:rFonts w:hint="eastAsia"/>
            <w:color w:val="000000" w:themeColor="text1"/>
          </w:rPr>
          <w:delText>feature</w:delText>
        </w:r>
      </w:del>
      <w:ins w:id="327" w:author="欣冉" w:date="2023-07-27T01:21:14Z">
        <w:r>
          <w:rPr>
            <w:rFonts w:hint="eastAsia"/>
            <w:color w:val="000000" w:themeColor="text1"/>
            <w:lang w:eastAsia="zh-CN"/>
          </w:rPr>
          <w:t>特征</w:t>
        </w:r>
      </w:ins>
      <w:r>
        <w:rPr>
          <w:rFonts w:hint="eastAsia"/>
          <w:color w:val="000000" w:themeColor="text1"/>
        </w:rPr>
        <w:t>3，紧挨着第四个maxpool的卷积结果称之为</w:t>
      </w:r>
      <w:del w:id="328" w:author="欣冉" w:date="2023-07-27T01:21:15Z">
        <w:r>
          <w:rPr>
            <w:rFonts w:hint="eastAsia"/>
            <w:color w:val="000000" w:themeColor="text1"/>
          </w:rPr>
          <w:delText>feature</w:delText>
        </w:r>
      </w:del>
      <w:ins w:id="329" w:author="欣冉" w:date="2023-07-27T01:21:15Z">
        <w:r>
          <w:rPr>
            <w:rFonts w:hint="eastAsia"/>
            <w:color w:val="000000" w:themeColor="text1"/>
            <w:lang w:eastAsia="zh-CN"/>
          </w:rPr>
          <w:t>特征</w:t>
        </w:r>
      </w:ins>
      <w:r>
        <w:rPr>
          <w:rFonts w:hint="eastAsia"/>
          <w:color w:val="000000" w:themeColor="text1"/>
        </w:rPr>
        <w:t>4，紧挨着第五个maxpool的卷积结果称之为</w:t>
      </w:r>
      <w:del w:id="330" w:author="欣冉" w:date="2023-07-27T01:21:16Z">
        <w:r>
          <w:rPr>
            <w:rFonts w:hint="eastAsia"/>
            <w:color w:val="000000" w:themeColor="text1"/>
          </w:rPr>
          <w:delText>feature</w:delText>
        </w:r>
      </w:del>
      <w:ins w:id="331" w:author="欣冉" w:date="2023-07-27T01:21:16Z">
        <w:r>
          <w:rPr>
            <w:rFonts w:hint="eastAsia"/>
            <w:color w:val="000000" w:themeColor="text1"/>
            <w:lang w:eastAsia="zh-CN"/>
          </w:rPr>
          <w:t>特征</w:t>
        </w:r>
      </w:ins>
      <w:r>
        <w:rPr>
          <w:rFonts w:hint="eastAsia"/>
          <w:color w:val="000000" w:themeColor="text1"/>
        </w:rPr>
        <w:t>5。</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输入的原始图像</w:t>
      </w:r>
      <w:r>
        <w:rPr>
          <w:rFonts w:hint="eastAsia"/>
          <w:i/>
          <w:color w:val="000000" w:themeColor="text1"/>
        </w:rPr>
        <w:t>I</w:t>
      </w:r>
      <w:r>
        <w:rPr>
          <w:rFonts w:hint="eastAsia"/>
          <w:color w:val="000000" w:themeColor="text1"/>
        </w:rPr>
        <w:t>的格式为[</w:t>
      </w:r>
      <w:r>
        <w:rPr>
          <w:rFonts w:hint="eastAsia"/>
          <w:i/>
          <w:color w:val="000000" w:themeColor="text1"/>
        </w:rPr>
        <w:t>c</w:t>
      </w:r>
      <w:r>
        <w:rPr>
          <w:rFonts w:hint="eastAsia"/>
          <w:color w:val="000000" w:themeColor="text1"/>
        </w:rPr>
        <w:t>，</w:t>
      </w:r>
      <w:r>
        <w:rPr>
          <w:rFonts w:hint="eastAsia"/>
          <w:i/>
          <w:color w:val="000000" w:themeColor="text1"/>
        </w:rPr>
        <w:t>h</w:t>
      </w:r>
      <w:r>
        <w:rPr>
          <w:rFonts w:hint="eastAsia"/>
          <w:color w:val="000000" w:themeColor="text1"/>
        </w:rPr>
        <w:t>，</w:t>
      </w:r>
      <w:r>
        <w:rPr>
          <w:rFonts w:hint="eastAsia"/>
          <w:i/>
          <w:color w:val="000000" w:themeColor="text1"/>
        </w:rPr>
        <w:t>w</w:t>
      </w:r>
      <w:r>
        <w:rPr>
          <w:rFonts w:hint="eastAsia"/>
          <w:color w:val="000000" w:themeColor="text1"/>
        </w:rPr>
        <w:t>]，其中，</w:t>
      </w:r>
      <w:r>
        <w:rPr>
          <w:rFonts w:hint="eastAsia"/>
          <w:i/>
          <w:color w:val="000000" w:themeColor="text1"/>
        </w:rPr>
        <w:t>c</w:t>
      </w:r>
      <w:r>
        <w:rPr>
          <w:rFonts w:hint="eastAsia"/>
          <w:color w:val="000000" w:themeColor="text1"/>
        </w:rPr>
        <w:t>表示图像的通道数目，</w:t>
      </w:r>
      <w:r>
        <w:rPr>
          <w:rFonts w:hint="eastAsia"/>
          <w:i/>
          <w:color w:val="000000" w:themeColor="text1"/>
        </w:rPr>
        <w:t>h</w:t>
      </w:r>
      <w:r>
        <w:rPr>
          <w:rFonts w:hint="eastAsia"/>
          <w:color w:val="000000" w:themeColor="text1"/>
        </w:rPr>
        <w:t>和</w:t>
      </w:r>
      <w:r>
        <w:rPr>
          <w:rFonts w:hint="eastAsia"/>
          <w:i/>
          <w:color w:val="000000" w:themeColor="text1"/>
        </w:rPr>
        <w:t>w</w:t>
      </w:r>
      <w:r>
        <w:rPr>
          <w:rFonts w:hint="eastAsia"/>
          <w:color w:val="000000" w:themeColor="text1"/>
        </w:rPr>
        <w:t>分别是图像的高度和宽度。本实施例中，</w:t>
      </w:r>
      <w:r>
        <w:rPr>
          <w:rFonts w:hint="eastAsia"/>
          <w:i/>
          <w:color w:val="000000" w:themeColor="text1"/>
        </w:rPr>
        <w:t>c</w:t>
      </w:r>
      <w:r>
        <w:rPr>
          <w:rFonts w:hint="eastAsia"/>
          <w:color w:val="000000" w:themeColor="text1"/>
        </w:rPr>
        <w:t>=3，</w:t>
      </w:r>
      <w:r>
        <w:rPr>
          <w:rFonts w:hint="eastAsia"/>
          <w:i/>
          <w:color w:val="000000" w:themeColor="text1"/>
        </w:rPr>
        <w:t>h</w:t>
      </w:r>
      <w:r>
        <w:rPr>
          <w:rFonts w:hint="eastAsia"/>
          <w:color w:val="000000" w:themeColor="text1"/>
        </w:rPr>
        <w:t>和</w:t>
      </w:r>
      <w:r>
        <w:rPr>
          <w:rFonts w:hint="eastAsia"/>
          <w:i/>
          <w:color w:val="000000" w:themeColor="text1"/>
        </w:rPr>
        <w:t>w</w:t>
      </w:r>
      <w:r>
        <w:rPr>
          <w:rFonts w:hint="eastAsia"/>
          <w:color w:val="000000" w:themeColor="text1"/>
        </w:rPr>
        <w:t>为224；即输入的原始图像的尺寸为3×224×224。由于</w:t>
      </w:r>
      <w:del w:id="332" w:author="欣冉" w:date="2023-07-27T01:21:21Z">
        <w:r>
          <w:rPr>
            <w:rFonts w:hint="eastAsia"/>
            <w:color w:val="000000" w:themeColor="text1"/>
          </w:rPr>
          <w:delText>feature</w:delText>
        </w:r>
      </w:del>
      <w:ins w:id="333" w:author="欣冉" w:date="2023-07-27T01:21:21Z">
        <w:r>
          <w:rPr>
            <w:rFonts w:hint="eastAsia"/>
            <w:color w:val="000000" w:themeColor="text1"/>
            <w:lang w:eastAsia="zh-CN"/>
          </w:rPr>
          <w:t>特征</w:t>
        </w:r>
      </w:ins>
      <w:r>
        <w:rPr>
          <w:rFonts w:hint="eastAsia"/>
          <w:color w:val="000000" w:themeColor="text1"/>
        </w:rPr>
        <w:t>1未经池化故其与原始图像</w:t>
      </w:r>
      <w:r>
        <w:rPr>
          <w:rFonts w:hint="eastAsia"/>
          <w:i/>
          <w:color w:val="000000" w:themeColor="text1"/>
        </w:rPr>
        <w:t>I</w:t>
      </w:r>
      <w:r>
        <w:rPr>
          <w:rFonts w:hint="eastAsia"/>
          <w:color w:val="000000" w:themeColor="text1"/>
        </w:rPr>
        <w:t>相比大小不变，而其他特征</w:t>
      </w:r>
      <w:del w:id="334" w:author="欣冉" w:date="2023-07-27T01:21:22Z">
        <w:r>
          <w:rPr>
            <w:rFonts w:hint="eastAsia"/>
            <w:color w:val="000000" w:themeColor="text1"/>
          </w:rPr>
          <w:delText>feature</w:delText>
        </w:r>
      </w:del>
      <w:ins w:id="335" w:author="欣冉" w:date="2023-07-27T01:21:22Z">
        <w:r>
          <w:rPr>
            <w:rFonts w:hint="eastAsia"/>
            <w:color w:val="000000" w:themeColor="text1"/>
            <w:lang w:eastAsia="zh-CN"/>
          </w:rPr>
          <w:t>特征</w:t>
        </w:r>
      </w:ins>
      <w:r>
        <w:rPr>
          <w:rFonts w:hint="eastAsia"/>
          <w:color w:val="000000" w:themeColor="text1"/>
        </w:rPr>
        <w:t>2~X都经池化处理，所以从</w:t>
      </w:r>
      <w:del w:id="336" w:author="欣冉" w:date="2023-07-27T01:21:23Z">
        <w:r>
          <w:rPr>
            <w:rFonts w:hint="eastAsia"/>
            <w:color w:val="000000" w:themeColor="text1"/>
          </w:rPr>
          <w:delText>feature</w:delText>
        </w:r>
      </w:del>
      <w:ins w:id="337" w:author="欣冉" w:date="2023-07-27T01:21:23Z">
        <w:r>
          <w:rPr>
            <w:rFonts w:hint="eastAsia"/>
            <w:color w:val="000000" w:themeColor="text1"/>
            <w:lang w:eastAsia="zh-CN"/>
          </w:rPr>
          <w:t>特征</w:t>
        </w:r>
      </w:ins>
      <w:r>
        <w:rPr>
          <w:rFonts w:hint="eastAsia"/>
          <w:color w:val="000000" w:themeColor="text1"/>
        </w:rPr>
        <w:t>2开始特征图的尺寸依次减小，但是从</w:t>
      </w:r>
      <w:del w:id="338" w:author="欣冉" w:date="2023-07-27T01:21:25Z">
        <w:r>
          <w:rPr>
            <w:rFonts w:hint="eastAsia"/>
            <w:color w:val="000000" w:themeColor="text1"/>
          </w:rPr>
          <w:delText>feature</w:delText>
        </w:r>
      </w:del>
      <w:ins w:id="339" w:author="欣冉" w:date="2023-07-27T01:21:25Z">
        <w:r>
          <w:rPr>
            <w:rFonts w:hint="eastAsia"/>
            <w:color w:val="000000" w:themeColor="text1"/>
            <w:lang w:eastAsia="zh-CN"/>
          </w:rPr>
          <w:t>特征</w:t>
        </w:r>
      </w:ins>
      <w:r>
        <w:rPr>
          <w:rFonts w:hint="eastAsia"/>
          <w:color w:val="000000" w:themeColor="text1"/>
        </w:rPr>
        <w:t>1开始图像的通道</w:t>
      </w:r>
      <w:r>
        <w:rPr>
          <w:rFonts w:hint="eastAsia"/>
          <w:i/>
          <w:color w:val="000000" w:themeColor="text1"/>
        </w:rPr>
        <w:t>c</w:t>
      </w:r>
      <w:r>
        <w:rPr>
          <w:rFonts w:hint="eastAsia"/>
          <w:color w:val="000000" w:themeColor="text1"/>
        </w:rPr>
        <w:t>却逐渐增大。</w:t>
      </w:r>
    </w:p>
    <w:p>
      <w:pPr>
        <w:pStyle w:val="14"/>
        <w:shd w:val="clear" w:color="auto" w:fill="FFFFFF"/>
        <w:spacing w:beforeAutospacing="0" w:afterAutospacing="0" w:line="360" w:lineRule="auto"/>
        <w:ind w:firstLine="480" w:firstLineChars="200"/>
        <w:rPr>
          <w:del w:id="340" w:author="欣冉" w:date="2023-07-27T00:21:58Z"/>
          <w:color w:val="000000" w:themeColor="text1"/>
        </w:rPr>
      </w:pPr>
      <w:del w:id="341" w:author="欣冉" w:date="2023-07-27T00:21:58Z">
        <w:r>
          <w:rPr>
            <w:rFonts w:hint="eastAsia"/>
            <w:color w:val="000000" w:themeColor="text1"/>
          </w:rPr>
          <w:delText>（2）目标框生成模块采用Selective Search 算法；目标生成模块的输入为原始图像</w:delText>
        </w:r>
      </w:del>
      <w:del w:id="342" w:author="欣冉" w:date="2023-07-27T00:21:58Z">
        <w:r>
          <w:rPr>
            <w:rFonts w:hint="eastAsia"/>
            <w:i/>
            <w:color w:val="000000" w:themeColor="text1"/>
          </w:rPr>
          <w:delText>I</w:delText>
        </w:r>
      </w:del>
      <w:del w:id="343" w:author="欣冉" w:date="2023-07-27T00:21:58Z">
        <w:r>
          <w:rPr>
            <w:rFonts w:hint="eastAsia"/>
            <w:color w:val="000000" w:themeColor="text1"/>
          </w:rPr>
          <w:delText>，输出为多个候选框proposals。</w:delText>
        </w:r>
      </w:del>
    </w:p>
    <w:p>
      <w:pPr>
        <w:pStyle w:val="14"/>
        <w:shd w:val="clear" w:color="auto" w:fill="FFFFFF"/>
        <w:spacing w:beforeAutospacing="0" w:afterAutospacing="0" w:line="360" w:lineRule="auto"/>
        <w:ind w:firstLine="480" w:firstLineChars="200"/>
        <w:rPr>
          <w:del w:id="344" w:author="欣冉" w:date="2023-07-27T00:21:58Z"/>
          <w:color w:val="000000" w:themeColor="text1"/>
        </w:rPr>
      </w:pPr>
      <w:del w:id="345" w:author="欣冉" w:date="2023-07-27T00:21:58Z">
        <w:r>
          <w:rPr>
            <w:rFonts w:hint="eastAsia"/>
            <w:color w:val="000000" w:themeColor="text1"/>
          </w:rPr>
          <w:delText>在目标检测时，为了定位到目标的具体位置，通常会把图像分成许多子块，然后把子块作为输入，送到目标识别的模型中，本实施例采用的Selective Search 算法技术一种选择子块的启发式方法，Selective Search算法的思路是：首先通过图像分割的方法在原图像中生成很多小的区域，然后对这些晓得区域不断进行合并，一直到无法合并为止，这些原始的小区域和合并得到的区域就是所需的候选框。</w:delText>
        </w:r>
      </w:del>
    </w:p>
    <w:p>
      <w:pPr>
        <w:pStyle w:val="14"/>
        <w:shd w:val="clear" w:color="auto" w:fill="FFFFFF"/>
        <w:spacing w:beforeAutospacing="0" w:afterAutospacing="0" w:line="360" w:lineRule="auto"/>
        <w:ind w:left="120" w:leftChars="57" w:firstLine="360" w:firstLineChars="150"/>
        <w:rPr>
          <w:color w:val="000000" w:themeColor="text1"/>
        </w:rPr>
      </w:pPr>
      <w:del w:id="346" w:author="欣冉" w:date="2023-07-27T00:25:09Z">
        <w:r>
          <w:rPr>
            <w:rFonts w:hint="eastAsia"/>
            <w:color w:val="000000" w:themeColor="text1"/>
          </w:rPr>
          <w:delText>（</w:delText>
        </w:r>
      </w:del>
      <w:del w:id="347" w:author="欣冉" w:date="2023-07-27T00:22:34Z">
        <w:r>
          <w:rPr>
            <w:rFonts w:hint="default"/>
            <w:color w:val="000000" w:themeColor="text1"/>
            <w:lang w:val="en-US"/>
          </w:rPr>
          <w:delText>3</w:delText>
        </w:r>
      </w:del>
      <w:del w:id="348" w:author="欣冉" w:date="2023-07-27T00:25:07Z">
        <w:r>
          <w:rPr>
            <w:rFonts w:hint="eastAsia"/>
            <w:color w:val="000000" w:themeColor="text1"/>
          </w:rPr>
          <w:delText>）</w:delText>
        </w:r>
      </w:del>
      <w:r>
        <w:rPr>
          <w:rFonts w:hint="eastAsia"/>
          <w:color w:val="000000" w:themeColor="text1"/>
        </w:rPr>
        <w:t>特征分割模块</w:t>
      </w:r>
      <w:ins w:id="349" w:author="欣冉" w:date="2023-07-27T00:25:12Z">
        <w:r>
          <w:rPr>
            <w:rFonts w:hint="eastAsia"/>
            <w:color w:val="000000" w:themeColor="text1"/>
            <w:lang w:val="en-US" w:eastAsia="zh-CN"/>
          </w:rPr>
          <w:t>的</w:t>
        </w:r>
      </w:ins>
      <w:ins w:id="350" w:author="欣冉" w:date="2023-07-27T00:25:17Z">
        <w:r>
          <w:rPr>
            <w:rFonts w:hint="eastAsia"/>
            <w:color w:val="000000" w:themeColor="text1"/>
            <w:lang w:val="en-US" w:eastAsia="zh-CN"/>
          </w:rPr>
          <w:t>特征解码部分</w:t>
        </w:r>
      </w:ins>
      <w:r>
        <w:rPr>
          <w:rFonts w:hint="eastAsia"/>
          <w:color w:val="000000" w:themeColor="text1"/>
        </w:rPr>
        <w:t>采用U-Net中的解码器，解码器中卷积层与</w:t>
      </w:r>
      <w:del w:id="351" w:author="欣冉" w:date="2023-07-27T01:32:18Z">
        <w:r>
          <w:rPr>
            <w:rFonts w:hint="default"/>
            <w:color w:val="000000" w:themeColor="text1"/>
            <w:lang w:val="en-US"/>
          </w:rPr>
          <w:delText>特征提取模型中</w:delText>
        </w:r>
      </w:del>
      <w:ins w:id="352" w:author="欣冉" w:date="2023-07-27T01:32:21Z">
        <w:r>
          <w:rPr>
            <w:rFonts w:hint="eastAsia"/>
            <w:color w:val="000000" w:themeColor="text1"/>
            <w:lang w:val="en-US" w:eastAsia="zh-CN"/>
          </w:rPr>
          <w:t>特征编码</w:t>
        </w:r>
      </w:ins>
      <w:ins w:id="353" w:author="欣冉" w:date="2023-07-27T01:32:23Z">
        <w:r>
          <w:rPr>
            <w:rFonts w:hint="eastAsia"/>
            <w:color w:val="000000" w:themeColor="text1"/>
            <w:lang w:val="en-US" w:eastAsia="zh-CN"/>
          </w:rPr>
          <w:t>部分</w:t>
        </w:r>
      </w:ins>
      <w:r>
        <w:rPr>
          <w:rFonts w:hint="eastAsia"/>
          <w:color w:val="000000" w:themeColor="text1"/>
        </w:rPr>
        <w:t>的maxpool层数量相同，且二者采用跳跃连接策略。特征分割模块的</w:t>
      </w:r>
      <w:ins w:id="354" w:author="欣冉" w:date="2023-07-27T01:24:53Z">
        <w:r>
          <w:rPr>
            <w:rFonts w:hint="eastAsia"/>
            <w:color w:val="000000" w:themeColor="text1"/>
            <w:lang w:val="en-US" w:eastAsia="zh-CN"/>
          </w:rPr>
          <w:t>特征解码部分</w:t>
        </w:r>
      </w:ins>
      <w:r>
        <w:rPr>
          <w:rFonts w:hint="eastAsia"/>
          <w:color w:val="000000" w:themeColor="text1"/>
        </w:rPr>
        <w:t>输入为</w:t>
      </w:r>
      <w:ins w:id="355" w:author="欣冉" w:date="2023-07-27T09:36:54Z">
        <w:r>
          <w:rPr>
            <w:rFonts w:hint="eastAsia"/>
            <w:color w:val="000000" w:themeColor="text1"/>
            <w:lang w:val="en-US" w:eastAsia="zh-CN"/>
          </w:rPr>
          <w:t>特征</w:t>
        </w:r>
      </w:ins>
      <w:del w:id="356" w:author="欣冉" w:date="2023-07-27T01:25:06Z">
        <w:r>
          <w:rPr>
            <w:rFonts w:hint="default"/>
            <w:color w:val="000000" w:themeColor="text1"/>
            <w:lang w:val="en-US"/>
          </w:rPr>
          <w:delText>特征提取模块</w:delText>
        </w:r>
      </w:del>
      <w:ins w:id="357" w:author="欣冉" w:date="2023-07-27T01:25:08Z">
        <w:r>
          <w:rPr>
            <w:rFonts w:hint="eastAsia"/>
            <w:color w:val="000000" w:themeColor="text1"/>
            <w:lang w:val="en-US" w:eastAsia="zh-CN"/>
          </w:rPr>
          <w:t>编码部分</w:t>
        </w:r>
      </w:ins>
      <w:r>
        <w:rPr>
          <w:rFonts w:hint="eastAsia"/>
          <w:color w:val="000000" w:themeColor="text1"/>
        </w:rPr>
        <w:t>获取的特征</w:t>
      </w:r>
      <w:ins w:id="358" w:author="欣冉" w:date="2023-07-27T01:25:21Z">
        <w:r>
          <w:rPr>
            <w:rFonts w:hint="eastAsia"/>
            <w:color w:val="000000" w:themeColor="text1"/>
            <w:lang w:val="en-US" w:eastAsia="zh-CN"/>
          </w:rPr>
          <w:t>X</w:t>
        </w:r>
      </w:ins>
      <w:del w:id="359" w:author="欣冉" w:date="2023-07-27T01:25:20Z">
        <w:r>
          <w:rPr>
            <w:rFonts w:hint="eastAsia"/>
            <w:color w:val="000000" w:themeColor="text1"/>
          </w:rPr>
          <w:delText>图</w:delText>
        </w:r>
      </w:del>
      <w:r>
        <w:rPr>
          <w:rFonts w:hint="eastAsia"/>
          <w:color w:val="000000" w:themeColor="text1"/>
        </w:rPr>
        <w:t>，输出为二值化的分割图</w:t>
      </w:r>
      <w:r>
        <w:rPr>
          <w:rFonts w:hint="eastAsia"/>
          <w:i/>
          <w:color w:val="000000" w:themeColor="text1"/>
        </w:rPr>
        <w:t>S</w:t>
      </w:r>
      <w:r>
        <w:rPr>
          <w:rFonts w:hint="eastAsia"/>
          <w:color w:val="000000" w:themeColor="text1"/>
        </w:rPr>
        <w:t>。</w:t>
      </w:r>
    </w:p>
    <w:p>
      <w:pPr>
        <w:pStyle w:val="14"/>
        <w:shd w:val="clear" w:color="auto" w:fill="FFFFFF"/>
        <w:spacing w:beforeAutospacing="0" w:afterAutospacing="0" w:line="360" w:lineRule="auto"/>
        <w:ind w:left="120" w:leftChars="57" w:firstLine="360" w:firstLineChars="150"/>
        <w:rPr>
          <w:ins w:id="360" w:author="欣冉" w:date="2023-07-27T00:22:23Z"/>
          <w:rFonts w:hint="eastAsia"/>
          <w:color w:val="000000" w:themeColor="text1"/>
        </w:rPr>
      </w:pPr>
      <w:r>
        <w:rPr>
          <w:rFonts w:hint="eastAsia"/>
          <w:color w:val="000000" w:themeColor="text1"/>
        </w:rPr>
        <w:t>如图6所示，在本实施例的方案中，特征分割模块共有5个输入，分别为</w:t>
      </w:r>
      <w:del w:id="361" w:author="欣冉" w:date="2023-07-27T01:21:29Z">
        <w:r>
          <w:rPr>
            <w:rFonts w:hint="eastAsia"/>
            <w:color w:val="000000" w:themeColor="text1"/>
          </w:rPr>
          <w:delText>feature</w:delText>
        </w:r>
      </w:del>
      <w:ins w:id="362" w:author="欣冉" w:date="2023-07-27T01:21:29Z">
        <w:r>
          <w:rPr>
            <w:rFonts w:hint="eastAsia"/>
            <w:color w:val="000000" w:themeColor="text1"/>
            <w:lang w:eastAsia="zh-CN"/>
          </w:rPr>
          <w:t>特征</w:t>
        </w:r>
      </w:ins>
      <w:r>
        <w:rPr>
          <w:rFonts w:hint="eastAsia"/>
          <w:color w:val="000000" w:themeColor="text1"/>
        </w:rPr>
        <w:t>1~4，以及</w:t>
      </w:r>
      <w:del w:id="363" w:author="欣冉" w:date="2023-07-27T01:21:31Z">
        <w:r>
          <w:rPr>
            <w:rFonts w:hint="eastAsia"/>
            <w:color w:val="000000" w:themeColor="text1"/>
          </w:rPr>
          <w:delText>feature</w:delText>
        </w:r>
      </w:del>
      <w:ins w:id="364" w:author="欣冉" w:date="2023-07-27T01:21:31Z">
        <w:r>
          <w:rPr>
            <w:rFonts w:hint="eastAsia"/>
            <w:color w:val="000000" w:themeColor="text1"/>
            <w:lang w:eastAsia="zh-CN"/>
          </w:rPr>
          <w:t>特征</w:t>
        </w:r>
      </w:ins>
      <w:r>
        <w:rPr>
          <w:rFonts w:hint="eastAsia"/>
          <w:color w:val="000000" w:themeColor="text1"/>
        </w:rPr>
        <w:t xml:space="preserve"> X。由于特征分割模块</w:t>
      </w:r>
      <w:del w:id="365" w:author="欣冉" w:date="2023-07-27T01:32:46Z">
        <w:r>
          <w:rPr>
            <w:rFonts w:hint="eastAsia"/>
            <w:color w:val="000000" w:themeColor="text1"/>
          </w:rPr>
          <w:delText>和特征提取模块间</w:delText>
        </w:r>
      </w:del>
      <w:r>
        <w:rPr>
          <w:rFonts w:hint="eastAsia"/>
          <w:color w:val="000000" w:themeColor="text1"/>
        </w:rPr>
        <w:t>采用了与U-Net中编码器和解码器相似的跳跃连接策略，因此，其中的</w:t>
      </w:r>
      <w:del w:id="366" w:author="欣冉" w:date="2023-07-27T01:21:32Z">
        <w:r>
          <w:rPr>
            <w:rFonts w:hint="eastAsia"/>
            <w:color w:val="000000" w:themeColor="text1"/>
          </w:rPr>
          <w:delText>feature</w:delText>
        </w:r>
      </w:del>
      <w:ins w:id="367" w:author="欣冉" w:date="2023-07-27T01:21:32Z">
        <w:r>
          <w:rPr>
            <w:rFonts w:hint="eastAsia"/>
            <w:color w:val="000000" w:themeColor="text1"/>
            <w:lang w:eastAsia="zh-CN"/>
          </w:rPr>
          <w:t>特征</w:t>
        </w:r>
      </w:ins>
      <w:r>
        <w:rPr>
          <w:rFonts w:hint="eastAsia"/>
          <w:color w:val="000000" w:themeColor="text1"/>
        </w:rPr>
        <w:t xml:space="preserve"> X经上采样后尺寸翻倍、通道数减半，并与</w:t>
      </w:r>
      <w:del w:id="368" w:author="欣冉" w:date="2023-07-27T01:21:34Z">
        <w:r>
          <w:rPr>
            <w:rFonts w:hint="eastAsia"/>
            <w:color w:val="000000" w:themeColor="text1"/>
          </w:rPr>
          <w:delText>feature</w:delText>
        </w:r>
      </w:del>
      <w:ins w:id="369" w:author="欣冉" w:date="2023-07-27T01:21:34Z">
        <w:r>
          <w:rPr>
            <w:rFonts w:hint="eastAsia"/>
            <w:color w:val="000000" w:themeColor="text1"/>
            <w:lang w:eastAsia="zh-CN"/>
          </w:rPr>
          <w:t>特征</w:t>
        </w:r>
      </w:ins>
      <w:r>
        <w:rPr>
          <w:rFonts w:hint="eastAsia"/>
          <w:color w:val="000000" w:themeColor="text1"/>
        </w:rPr>
        <w:t>4统一尺寸，其结果与</w:t>
      </w:r>
      <w:del w:id="370" w:author="欣冉" w:date="2023-07-27T01:21:35Z">
        <w:r>
          <w:rPr>
            <w:rFonts w:hint="eastAsia"/>
            <w:color w:val="000000" w:themeColor="text1"/>
          </w:rPr>
          <w:delText>feature</w:delText>
        </w:r>
      </w:del>
      <w:ins w:id="371" w:author="欣冉" w:date="2023-07-27T01:21:35Z">
        <w:r>
          <w:rPr>
            <w:rFonts w:hint="eastAsia"/>
            <w:color w:val="000000" w:themeColor="text1"/>
            <w:lang w:eastAsia="zh-CN"/>
          </w:rPr>
          <w:t>特征</w:t>
        </w:r>
      </w:ins>
      <w:r>
        <w:rPr>
          <w:rFonts w:hint="eastAsia"/>
          <w:color w:val="000000" w:themeColor="text1"/>
        </w:rPr>
        <w:t>4进行concatenate得到新的</w:t>
      </w:r>
      <w:del w:id="372" w:author="欣冉" w:date="2023-07-27T01:21:35Z">
        <w:r>
          <w:rPr>
            <w:rFonts w:hint="eastAsia"/>
            <w:color w:val="000000" w:themeColor="text1"/>
          </w:rPr>
          <w:delText>feature</w:delText>
        </w:r>
      </w:del>
      <w:ins w:id="373" w:author="欣冉" w:date="2023-07-27T01:21:35Z">
        <w:r>
          <w:rPr>
            <w:rFonts w:hint="eastAsia"/>
            <w:color w:val="000000" w:themeColor="text1"/>
            <w:lang w:eastAsia="zh-CN"/>
          </w:rPr>
          <w:t>特征</w:t>
        </w:r>
      </w:ins>
      <w:r>
        <w:rPr>
          <w:rFonts w:hint="eastAsia"/>
          <w:color w:val="000000" w:themeColor="text1"/>
        </w:rPr>
        <w:t>4。随后接2层卷积（不改变通道数与大小）整合特征，这使得新</w:t>
      </w:r>
      <w:del w:id="374" w:author="欣冉" w:date="2023-07-27T01:21:36Z">
        <w:r>
          <w:rPr>
            <w:rFonts w:hint="eastAsia"/>
            <w:color w:val="000000" w:themeColor="text1"/>
          </w:rPr>
          <w:delText>feature</w:delText>
        </w:r>
      </w:del>
      <w:ins w:id="375" w:author="欣冉" w:date="2023-07-27T01:21:36Z">
        <w:r>
          <w:rPr>
            <w:rFonts w:hint="eastAsia"/>
            <w:color w:val="000000" w:themeColor="text1"/>
            <w:lang w:eastAsia="zh-CN"/>
          </w:rPr>
          <w:t>特征</w:t>
        </w:r>
      </w:ins>
      <w:r>
        <w:rPr>
          <w:rFonts w:hint="eastAsia"/>
          <w:color w:val="000000" w:themeColor="text1"/>
        </w:rPr>
        <w:t>4与原</w:t>
      </w:r>
      <w:del w:id="376" w:author="欣冉" w:date="2023-07-27T01:21:36Z">
        <w:r>
          <w:rPr>
            <w:rFonts w:hint="eastAsia"/>
            <w:color w:val="000000" w:themeColor="text1"/>
          </w:rPr>
          <w:delText>feature</w:delText>
        </w:r>
      </w:del>
      <w:ins w:id="377" w:author="欣冉" w:date="2023-07-27T01:21:36Z">
        <w:r>
          <w:rPr>
            <w:rFonts w:hint="eastAsia"/>
            <w:color w:val="000000" w:themeColor="text1"/>
            <w:lang w:eastAsia="zh-CN"/>
          </w:rPr>
          <w:t>特征</w:t>
        </w:r>
      </w:ins>
      <w:r>
        <w:rPr>
          <w:rFonts w:hint="eastAsia"/>
          <w:color w:val="000000" w:themeColor="text1"/>
        </w:rPr>
        <w:t>4大小维度一致，但却融合了更深层的图像特征。</w:t>
      </w:r>
      <w:del w:id="378" w:author="欣冉" w:date="2023-07-27T01:21:37Z">
        <w:r>
          <w:rPr>
            <w:rFonts w:hint="eastAsia"/>
            <w:color w:val="000000" w:themeColor="text1"/>
          </w:rPr>
          <w:delText>feature</w:delText>
        </w:r>
      </w:del>
      <w:ins w:id="379" w:author="欣冉" w:date="2023-07-27T01:21:37Z">
        <w:r>
          <w:rPr>
            <w:rFonts w:hint="eastAsia"/>
            <w:color w:val="000000" w:themeColor="text1"/>
            <w:lang w:eastAsia="zh-CN"/>
          </w:rPr>
          <w:t>特征</w:t>
        </w:r>
      </w:ins>
      <w:r>
        <w:rPr>
          <w:rFonts w:hint="eastAsia"/>
          <w:color w:val="000000" w:themeColor="text1"/>
        </w:rPr>
        <w:t xml:space="preserve">4~ </w:t>
      </w:r>
      <w:del w:id="380" w:author="欣冉" w:date="2023-07-27T01:21:38Z">
        <w:r>
          <w:rPr>
            <w:rFonts w:hint="eastAsia"/>
            <w:color w:val="000000" w:themeColor="text1"/>
          </w:rPr>
          <w:delText>feature</w:delText>
        </w:r>
      </w:del>
      <w:ins w:id="381" w:author="欣冉" w:date="2023-07-27T01:21:38Z">
        <w:r>
          <w:rPr>
            <w:rFonts w:hint="eastAsia"/>
            <w:color w:val="000000" w:themeColor="text1"/>
            <w:lang w:eastAsia="zh-CN"/>
          </w:rPr>
          <w:t>特征</w:t>
        </w:r>
      </w:ins>
      <w:r>
        <w:rPr>
          <w:rFonts w:hint="eastAsia"/>
          <w:color w:val="000000" w:themeColor="text1"/>
        </w:rPr>
        <w:t xml:space="preserve"> 1的处理方式以此类推，最后可以得到尺寸与输入图像</w:t>
      </w:r>
      <w:r>
        <w:rPr>
          <w:rFonts w:hint="eastAsia"/>
          <w:i/>
          <w:color w:val="000000" w:themeColor="text1"/>
        </w:rPr>
        <w:t>I</w:t>
      </w:r>
      <w:r>
        <w:rPr>
          <w:rFonts w:hint="eastAsia"/>
          <w:color w:val="000000" w:themeColor="text1"/>
        </w:rPr>
        <w:t>大小一致的特征图。对其再进行最后的卷积操作得到分割图</w:t>
      </w:r>
      <w:r>
        <w:rPr>
          <w:rFonts w:hint="eastAsia"/>
          <w:color w:val="000000" w:themeColor="text1"/>
          <w:position w:val="-10"/>
        </w:rPr>
        <w:object>
          <v:shape id="_x0000_i1104" o:spt="75" type="#_x0000_t75" style="height:18pt;width:84.75pt;" o:ole="t" filled="f" o:preferrelative="t" stroked="f" coordsize="21600,21600">
            <v:path/>
            <v:fill on="f" focussize="0,0"/>
            <v:stroke on="f" joinstyle="miter"/>
            <v:imagedata r:id="rId121" o:title=""/>
            <o:lock v:ext="edit" aspectratio="t"/>
            <w10:wrap type="none"/>
            <w10:anchorlock/>
          </v:shape>
          <o:OLEObject Type="Embed" ProgID="Equation.DSMT4" ShapeID="_x0000_i1104" DrawAspect="Content" ObjectID="_1468075804" r:id="rId120">
            <o:LockedField>false</o:LockedField>
          </o:OLEObject>
        </w:object>
      </w:r>
      <w:r>
        <w:rPr>
          <w:rFonts w:hint="eastAsia"/>
          <w:color w:val="000000" w:themeColor="text1"/>
        </w:rPr>
        <w:t>，卷积后的图像尺寸大小不变，仍与输入的原始图像</w:t>
      </w:r>
      <w:r>
        <w:rPr>
          <w:rFonts w:hint="eastAsia"/>
          <w:i/>
          <w:color w:val="000000" w:themeColor="text1"/>
        </w:rPr>
        <w:t>I</w:t>
      </w:r>
      <w:r>
        <w:rPr>
          <w:rFonts w:hint="eastAsia"/>
          <w:color w:val="000000" w:themeColor="text1"/>
        </w:rPr>
        <w:t>保持一致，而通道数变为N+1。其中，N为目标对应的类别数，“+1”表示额外的一个对应背景的类别。即：通道1~N中每个通道代表一个类别分割结果，N+1通道表示背景类。</w:t>
      </w:r>
    </w:p>
    <w:p>
      <w:pPr>
        <w:pStyle w:val="14"/>
        <w:shd w:val="clear" w:color="auto" w:fill="FFFFFF"/>
        <w:spacing w:beforeAutospacing="0" w:afterAutospacing="0" w:line="360" w:lineRule="auto"/>
        <w:ind w:left="0" w:leftChars="0" w:firstLine="480" w:firstLineChars="200"/>
        <w:rPr>
          <w:del w:id="383" w:author="欣冉" w:date="2023-07-27T09:37:09Z"/>
          <w:rFonts w:hint="eastAsia"/>
          <w:color w:val="000000" w:themeColor="text1"/>
        </w:rPr>
        <w:pPrChange w:id="382" w:author="欣冉" w:date="2023-07-27T00:22:28Z">
          <w:pPr>
            <w:pStyle w:val="14"/>
            <w:shd w:val="clear" w:color="auto" w:fill="FFFFFF"/>
            <w:spacing w:beforeAutospacing="0" w:afterAutospacing="0" w:line="360" w:lineRule="auto"/>
            <w:ind w:left="120" w:leftChars="57" w:firstLine="360" w:firstLineChars="150"/>
          </w:pPr>
        </w:pPrChange>
      </w:pP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ins w:id="384" w:author="欣冉" w:date="2023-07-27T00:25:43Z">
        <w:r>
          <w:rPr>
            <w:rFonts w:hint="eastAsia"/>
            <w:color w:val="000000" w:themeColor="text1"/>
            <w:lang w:val="en-US" w:eastAsia="zh-CN"/>
          </w:rPr>
          <w:t>3</w:t>
        </w:r>
      </w:ins>
      <w:del w:id="385" w:author="欣冉" w:date="2023-07-27T00:25:41Z">
        <w:r>
          <w:rPr>
            <w:rFonts w:hint="eastAsia"/>
            <w:color w:val="000000" w:themeColor="text1"/>
          </w:rPr>
          <w:delText>4</w:delText>
        </w:r>
      </w:del>
      <w:r>
        <w:rPr>
          <w:rFonts w:hint="eastAsia"/>
          <w:color w:val="000000" w:themeColor="text1"/>
        </w:rPr>
        <w:t>）特征分类模块中借鉴VGG16中的卷积和池化层，并增加一个自定义的二分类判别器。特征分类模块的输入为原始图像</w:t>
      </w:r>
      <w:r>
        <w:rPr>
          <w:rFonts w:hint="eastAsia"/>
          <w:i/>
          <w:color w:val="000000" w:themeColor="text1"/>
        </w:rPr>
        <w:t>I</w:t>
      </w:r>
      <w:r>
        <w:rPr>
          <w:rFonts w:hint="eastAsia"/>
          <w:color w:val="000000" w:themeColor="text1"/>
        </w:rPr>
        <w:t>或原始图像与分割图</w:t>
      </w:r>
      <w:r>
        <w:rPr>
          <w:rFonts w:hint="eastAsia"/>
          <w:i/>
          <w:color w:val="000000" w:themeColor="text1"/>
        </w:rPr>
        <w:t>S</w:t>
      </w:r>
      <w:r>
        <w:rPr>
          <w:rFonts w:hint="eastAsia"/>
          <w:color w:val="000000" w:themeColor="text1"/>
        </w:rPr>
        <w:t>的乘积，输出为图像的分类结果。</w:t>
      </w:r>
    </w:p>
    <w:p>
      <w:pPr>
        <w:pStyle w:val="14"/>
        <w:shd w:val="clear" w:color="auto" w:fill="FFFFFF"/>
        <w:spacing w:beforeAutospacing="0" w:afterAutospacing="0" w:line="360" w:lineRule="auto"/>
        <w:ind w:firstLine="480" w:firstLineChars="200"/>
        <w:rPr>
          <w:color w:val="000000" w:themeColor="text1"/>
        </w:rPr>
      </w:pPr>
      <w:r>
        <w:rPr>
          <w:color w:val="000000" w:themeColor="text1"/>
        </w:rPr>
        <w:t>本实施例中选择借鉴</w:t>
      </w:r>
      <w:r>
        <w:rPr>
          <w:rFonts w:hint="eastAsia"/>
          <w:color w:val="000000" w:themeColor="text1"/>
        </w:rPr>
        <w:t>VGG16的架构，主要考虑到的是其主干网络中未包含归一化模块，本实施例借鉴VGG16时，只采用了其中包含的卷积层和池化层，利用其仅特征提取。并舍弃了所有的全连接层和softmax层，同时，本实施例为其增加了一个自定义的三分类判别器，最终分类模块会给出输入数据的类别得分值，类别得分值</w:t>
      </w:r>
      <w:r>
        <w:rPr>
          <w:rFonts w:hint="eastAsia"/>
          <w:color w:val="000000" w:themeColor="text1"/>
          <w:position w:val="-10"/>
        </w:rPr>
        <w:object>
          <v:shape id="_x0000_i1105" o:spt="75" type="#_x0000_t75" style="height:18pt;width:45.75pt;" o:ole="t" filled="f" o:preferrelative="t" stroked="f" coordsize="21600,21600">
            <v:path/>
            <v:fill on="f" focussize="0,0"/>
            <v:stroke on="f" joinstyle="miter"/>
            <v:imagedata r:id="rId123" o:title=""/>
            <o:lock v:ext="edit" aspectratio="t"/>
            <w10:wrap type="none"/>
            <w10:anchorlock/>
          </v:shape>
          <o:OLEObject Type="Embed" ProgID="Equation.3" ShapeID="_x0000_i1105" DrawAspect="Content" ObjectID="_1468075805" r:id="rId122">
            <o:LockedField>false</o:LockedField>
          </o:OLEObject>
        </w:objec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386" w:author="欣冉" w:date="2023-07-27T09:37:46Z">
        <w:r>
          <w:rPr>
            <w:rFonts w:hint="default"/>
            <w:color w:val="000000" w:themeColor="text1"/>
            <w:lang w:val="en-US"/>
          </w:rPr>
          <w:delText>5</w:delText>
        </w:r>
      </w:del>
      <w:ins w:id="387" w:author="欣冉" w:date="2023-07-27T09:37:46Z">
        <w:r>
          <w:rPr>
            <w:rFonts w:hint="eastAsia"/>
            <w:color w:val="000000" w:themeColor="text1"/>
            <w:lang w:val="en-US" w:eastAsia="zh-CN"/>
          </w:rPr>
          <w:t>4</w:t>
        </w:r>
      </w:ins>
      <w:r>
        <w:rPr>
          <w:rFonts w:hint="eastAsia"/>
          <w:color w:val="000000" w:themeColor="text1"/>
        </w:rPr>
        <w:t>）本实施例中的目标检测模块采用WSDDN中的对应模块，包括特征提取部分和检测头。特征提取部分的输入为特征</w:t>
      </w:r>
      <w:del w:id="388" w:author="欣冉" w:date="2023-07-27T00:25:54Z">
        <w:r>
          <w:rPr>
            <w:rFonts w:hint="eastAsia"/>
            <w:color w:val="000000" w:themeColor="text1"/>
          </w:rPr>
          <w:delText>图Feature</w:delText>
        </w:r>
      </w:del>
      <w:r>
        <w:rPr>
          <w:rFonts w:hint="eastAsia"/>
          <w:color w:val="000000" w:themeColor="text1"/>
        </w:rPr>
        <w:t>X和候选框proposal，提取到的特征在检测头中进入到两个并行的分支；其中一个分支将各个区域映射到类得分的向量，来执行对各个区域的分类进而得到得分向量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。另一个分支将各个区域相对于彼此对区域进行评分，来执行检测进而得到检测结果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和检测结果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相乘得到最终得分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具体地的，如图7所示，目标检测模块的输入有2个：一是提取到的特</w:t>
      </w:r>
      <w:del w:id="389" w:author="欣冉" w:date="2023-07-27T00:26:04Z">
        <w:r>
          <w:rPr>
            <w:rFonts w:hint="eastAsia"/>
            <w:color w:val="000000" w:themeColor="text1"/>
          </w:rPr>
          <w:delText>征</w:delText>
        </w:r>
      </w:del>
      <w:del w:id="390" w:author="欣冉" w:date="2023-07-27T00:26:03Z">
        <w:r>
          <w:rPr>
            <w:rFonts w:hint="eastAsia"/>
            <w:color w:val="000000" w:themeColor="text1"/>
          </w:rPr>
          <w:delText xml:space="preserve">feature </w:delText>
        </w:r>
      </w:del>
      <w:r>
        <w:rPr>
          <w:rFonts w:hint="eastAsia"/>
          <w:color w:val="000000" w:themeColor="text1"/>
        </w:rPr>
        <w:t>X</w:t>
      </w:r>
      <w:r>
        <w:rPr>
          <w:color w:val="000000" w:themeColor="text1"/>
        </w:rPr>
        <w:t>，</w:t>
      </w:r>
      <w:r>
        <w:rPr>
          <w:rFonts w:hint="eastAsia"/>
          <w:color w:val="000000" w:themeColor="text1"/>
        </w:rPr>
        <w:t>二是经Selective Search得到B个候选框proposals，候选框proposal的表达形式为左上右下点坐标即(x</w:t>
      </w:r>
      <w:r>
        <w:rPr>
          <w:rFonts w:hint="eastAsia"/>
          <w:color w:val="000000" w:themeColor="text1"/>
          <w:vertAlign w:val="subscript"/>
        </w:rPr>
        <w:t>min</w:t>
      </w:r>
      <w:r>
        <w:rPr>
          <w:rFonts w:hint="eastAsia"/>
          <w:color w:val="000000" w:themeColor="text1"/>
        </w:rPr>
        <w:t>，y</w:t>
      </w:r>
      <w:r>
        <w:rPr>
          <w:rFonts w:hint="eastAsia"/>
          <w:color w:val="000000" w:themeColor="text1"/>
          <w:vertAlign w:val="subscript"/>
        </w:rPr>
        <w:t>min</w:t>
      </w:r>
      <w:r>
        <w:rPr>
          <w:rFonts w:hint="eastAsia"/>
          <w:color w:val="000000" w:themeColor="text1"/>
        </w:rPr>
        <w:t>，x</w:t>
      </w:r>
      <w:r>
        <w:rPr>
          <w:rFonts w:hint="eastAsia"/>
          <w:color w:val="000000" w:themeColor="text1"/>
          <w:vertAlign w:val="subscript"/>
        </w:rPr>
        <w:t>max</w:t>
      </w:r>
      <w:r>
        <w:rPr>
          <w:rFonts w:hint="eastAsia"/>
          <w:color w:val="000000" w:themeColor="text1"/>
        </w:rPr>
        <w:t>，y</w:t>
      </w:r>
      <w:r>
        <w:rPr>
          <w:rFonts w:hint="eastAsia"/>
          <w:color w:val="000000" w:themeColor="text1"/>
          <w:vertAlign w:val="subscript"/>
        </w:rPr>
        <w:t>max</w:t>
      </w:r>
      <w:r>
        <w:rPr>
          <w:rFonts w:hint="eastAsia"/>
          <w:color w:val="000000" w:themeColor="text1"/>
        </w:rPr>
        <w:t>)。由于目标检测模块的检测头涉及全连接，其需要保证数据拉成向量后大小一致，所以模型首先需要将根据proposals在</w:t>
      </w:r>
      <w:del w:id="391" w:author="欣冉" w:date="2023-07-27T01:21:40Z">
        <w:r>
          <w:rPr>
            <w:rFonts w:hint="eastAsia"/>
            <w:color w:val="000000" w:themeColor="text1"/>
          </w:rPr>
          <w:delText>feature</w:delText>
        </w:r>
      </w:del>
      <w:ins w:id="392" w:author="欣冉" w:date="2023-07-27T01:21:40Z">
        <w:r>
          <w:rPr>
            <w:rFonts w:hint="eastAsia"/>
            <w:color w:val="000000" w:themeColor="text1"/>
            <w:lang w:eastAsia="zh-CN"/>
          </w:rPr>
          <w:t>特征</w:t>
        </w:r>
      </w:ins>
      <w:del w:id="393" w:author="欣冉" w:date="2023-07-27T01:21:46Z">
        <w:r>
          <w:rPr>
            <w:rFonts w:hint="eastAsia"/>
            <w:color w:val="000000" w:themeColor="text1"/>
          </w:rPr>
          <w:delText xml:space="preserve">s </w:delText>
        </w:r>
      </w:del>
      <w:r>
        <w:rPr>
          <w:rFonts w:hint="eastAsia"/>
          <w:color w:val="000000" w:themeColor="text1"/>
        </w:rPr>
        <w:t>5上框出的大小不一致的特征图进行金字塔池化处理，对图像的尺寸进行统一。由于输入的各个候选框proposals是Selective Search在原图</w:t>
      </w:r>
      <w:r>
        <w:rPr>
          <w:rFonts w:hint="eastAsia"/>
          <w:i/>
          <w:color w:val="000000" w:themeColor="text1"/>
        </w:rPr>
        <w:t>I</w:t>
      </w:r>
      <w:r>
        <w:rPr>
          <w:rFonts w:hint="eastAsia"/>
          <w:color w:val="000000" w:themeColor="text1"/>
        </w:rPr>
        <w:t>中提取的，所以在进行金字塔池化操作前还需要对proposals进行映射操作，将其在原图I的坐标映射到特征</w:t>
      </w:r>
      <w:del w:id="394" w:author="欣冉" w:date="2023-07-27T00:26:13Z">
        <w:r>
          <w:rPr>
            <w:rFonts w:hint="eastAsia"/>
            <w:color w:val="000000" w:themeColor="text1"/>
          </w:rPr>
          <w:delText>图feature</w:delText>
        </w:r>
      </w:del>
      <w:del w:id="395" w:author="欣冉" w:date="2023-07-27T00:26:14Z">
        <w:r>
          <w:rPr>
            <w:rFonts w:hint="eastAsia"/>
            <w:color w:val="000000" w:themeColor="text1"/>
          </w:rPr>
          <w:delText xml:space="preserve"> </w:delText>
        </w:r>
      </w:del>
      <w:r>
        <w:rPr>
          <w:rFonts w:hint="eastAsia"/>
          <w:color w:val="000000" w:themeColor="text1"/>
        </w:rPr>
        <w:t>X中。</w:t>
      </w:r>
    </w:p>
    <w:p>
      <w:pPr>
        <w:spacing w:line="360" w:lineRule="auto"/>
        <w:ind w:firstLine="480" w:firstLineChars="200"/>
        <w:rPr>
          <w:color w:val="000000" w:themeColor="text1"/>
          <w:sz w:val="24"/>
        </w:rPr>
      </w:pPr>
      <w:r>
        <w:rPr>
          <w:rFonts w:hint="eastAsia"/>
          <w:color w:val="000000" w:themeColor="text1"/>
          <w:sz w:val="24"/>
        </w:rPr>
        <w:t>经上述处理后会得到众多大小一致的特征图，将它们每一个都拉成列向量并在个数的维度上进行堆叠。然后送入两个全连接</w:t>
      </w:r>
      <w:del w:id="396" w:author="欣冉" w:date="2023-07-27T00:26:24Z">
        <w:r>
          <w:rPr>
            <w:rFonts w:hint="eastAsia"/>
            <w:color w:val="000000" w:themeColor="text1"/>
            <w:sz w:val="24"/>
          </w:rPr>
          <w:delText>fc6、fc7</w:delText>
        </w:r>
      </w:del>
      <w:r>
        <w:rPr>
          <w:rFonts w:hint="eastAsia"/>
          <w:color w:val="000000" w:themeColor="text1"/>
          <w:sz w:val="24"/>
        </w:rPr>
        <w:t>中，在</w:t>
      </w:r>
      <w:del w:id="397" w:author="欣冉" w:date="2023-07-27T00:26:28Z">
        <w:r>
          <w:rPr>
            <w:rFonts w:hint="default"/>
            <w:color w:val="000000" w:themeColor="text1"/>
            <w:sz w:val="24"/>
            <w:lang w:val="en-US"/>
          </w:rPr>
          <w:delText>fc7</w:delText>
        </w:r>
      </w:del>
      <w:ins w:id="398" w:author="欣冉" w:date="2023-07-27T00:26:31Z">
        <w:r>
          <w:rPr>
            <w:rFonts w:hint="eastAsia"/>
            <w:color w:val="000000" w:themeColor="text1"/>
            <w:sz w:val="24"/>
            <w:lang w:val="en-US" w:eastAsia="zh-CN"/>
          </w:rPr>
          <w:t>此</w:t>
        </w:r>
      </w:ins>
      <w:r>
        <w:rPr>
          <w:rFonts w:hint="eastAsia"/>
          <w:color w:val="000000" w:themeColor="text1"/>
          <w:sz w:val="24"/>
        </w:rPr>
        <w:t>之后本实施例的方案将结果送入两个并行的分支，其中一个分支将各个区域映射到类得分的N+1维向量，进而执行对各个区域的分类，得到对应的得分向量</w:t>
      </w:r>
      <w:r>
        <w:rPr>
          <w:rFonts w:hint="eastAsia"/>
          <w:color w:val="000000" w:themeColor="text1"/>
          <w:position w:val="-4"/>
          <w:sz w:val="24"/>
        </w:rPr>
        <w:object>
          <v:shape id="_x0000_i1106" o:spt="75" type="#_x0000_t75" style="height:15pt;width:44.25pt;" o:ole="t" filled="f" o:preferrelative="t" stroked="f" coordsize="21600,21600">
            <v:path/>
            <v:fill on="f" focussize="0,0"/>
            <v:stroke on="f" joinstyle="miter"/>
            <v:imagedata r:id="rId125" o:title=""/>
            <o:lock v:ext="edit" aspectratio="t"/>
            <w10:wrap type="none"/>
            <w10:anchorlock/>
          </v:shape>
          <o:OLEObject Type="Embed" ProgID="Equation.DSMT4" ShapeID="_x0000_i1106" DrawAspect="Content" ObjectID="_1468075806" r:id="rId124">
            <o:LockedField>false</o:LockedField>
          </o:OLEObject>
        </w:object>
      </w:r>
      <w:r>
        <w:rPr>
          <w:rFonts w:hint="eastAsia"/>
          <w:color w:val="000000" w:themeColor="text1"/>
          <w:sz w:val="24"/>
        </w:rPr>
        <w:t>；另一个分支将各个区域相对于彼此对区域进行评分，进而执行检测得到结果</w:t>
      </w:r>
      <w:r>
        <w:rPr>
          <w:rFonts w:hint="eastAsia"/>
          <w:i/>
          <w:color w:val="000000" w:themeColor="text1"/>
          <w:sz w:val="24"/>
        </w:rPr>
        <w:t>X</w:t>
      </w:r>
      <w:r>
        <w:rPr>
          <w:rFonts w:hint="eastAsia"/>
          <w:i/>
          <w:color w:val="000000" w:themeColor="text1"/>
          <w:sz w:val="24"/>
          <w:vertAlign w:val="superscript"/>
        </w:rPr>
        <w:t>d</w:t>
      </w:r>
      <w:r>
        <w:rPr>
          <w:rFonts w:hint="eastAsia"/>
          <w:color w:val="000000" w:themeColor="text1"/>
          <w:sz w:val="24"/>
        </w:rPr>
        <w:t>。即：第一个分支预测哪个类与区域相关联，而第二个分支选择哪些区域更有可能包含信息图像片段。最后将</w:t>
      </w:r>
      <w:r>
        <w:rPr>
          <w:rFonts w:hint="eastAsia"/>
          <w:i/>
          <w:color w:val="000000" w:themeColor="text1"/>
          <w:sz w:val="24"/>
        </w:rPr>
        <w:t>X</w:t>
      </w:r>
      <w:r>
        <w:rPr>
          <w:rFonts w:hint="eastAsia"/>
          <w:i/>
          <w:color w:val="000000" w:themeColor="text1"/>
          <w:sz w:val="24"/>
          <w:vertAlign w:val="superscript"/>
        </w:rPr>
        <w:t>c</w:t>
      </w:r>
      <w:r>
        <w:rPr>
          <w:rFonts w:hint="eastAsia"/>
          <w:color w:val="000000" w:themeColor="text1"/>
          <w:sz w:val="24"/>
        </w:rPr>
        <w:t>和</w:t>
      </w:r>
      <w:r>
        <w:rPr>
          <w:rFonts w:hint="eastAsia"/>
          <w:i/>
          <w:color w:val="000000" w:themeColor="text1"/>
          <w:sz w:val="24"/>
        </w:rPr>
        <w:t>X</w:t>
      </w:r>
      <w:r>
        <w:rPr>
          <w:rFonts w:hint="eastAsia"/>
          <w:i/>
          <w:color w:val="000000" w:themeColor="text1"/>
          <w:sz w:val="24"/>
          <w:vertAlign w:val="superscript"/>
        </w:rPr>
        <w:t>d</w:t>
      </w:r>
      <w:r>
        <w:rPr>
          <w:rFonts w:hint="eastAsia"/>
          <w:color w:val="000000" w:themeColor="text1"/>
          <w:sz w:val="24"/>
        </w:rPr>
        <w:t>相乘，得到每个区域的最终得分</w:t>
      </w:r>
      <w:r>
        <w:rPr>
          <w:rFonts w:hint="eastAsia"/>
          <w:color w:val="000000" w:themeColor="text1"/>
          <w:position w:val="-4"/>
          <w:sz w:val="24"/>
        </w:rPr>
        <w:object>
          <v:shape id="_x0000_i1107" o:spt="75" type="#_x0000_t75" style="height:15pt;width:18.75pt;" o:ole="t" filled="f" o:preferrelative="t" stroked="f" coordsize="21600,21600">
            <v:path/>
            <v:fill on="f" focussize="0,0"/>
            <v:stroke on="f" joinstyle="miter"/>
            <v:imagedata r:id="rId127" o:title=""/>
            <o:lock v:ext="edit" aspectratio="t"/>
            <w10:wrap type="none"/>
            <w10:anchorlock/>
          </v:shape>
          <o:OLEObject Type="Embed" ProgID="Equation.3" ShapeID="_x0000_i1107" DrawAspect="Content" ObjectID="_1468075807" r:id="rId126">
            <o:LockedField>false</o:LockedField>
          </o:OLEObject>
        </w:object>
      </w:r>
      <w:r>
        <w:rPr>
          <w:rFonts w:hint="eastAsia"/>
          <w:color w:val="000000" w:themeColor="text1"/>
          <w:sz w:val="24"/>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w:t>
      </w:r>
      <w:del w:id="399" w:author="欣冉" w:date="2023-07-27T09:37:53Z">
        <w:r>
          <w:rPr>
            <w:rFonts w:hint="default"/>
            <w:color w:val="000000" w:themeColor="text1"/>
            <w:lang w:val="en-US"/>
          </w:rPr>
          <w:delText>6</w:delText>
        </w:r>
      </w:del>
      <w:ins w:id="400" w:author="欣冉" w:date="2023-07-27T09:37:53Z">
        <w:r>
          <w:rPr>
            <w:rFonts w:hint="eastAsia"/>
            <w:color w:val="000000" w:themeColor="text1"/>
            <w:lang w:val="en-US" w:eastAsia="zh-CN"/>
          </w:rPr>
          <w:t>5</w:t>
        </w:r>
      </w:ins>
      <w:bookmarkStart w:id="1" w:name="_GoBack"/>
      <w:bookmarkEnd w:id="1"/>
      <w:r>
        <w:rPr>
          <w:rFonts w:hint="eastAsia"/>
          <w:color w:val="000000" w:themeColor="text1"/>
        </w:rPr>
        <w:t>）</w:t>
      </w:r>
      <w:del w:id="401" w:author="欣冉" w:date="2023-07-26T09:40:24Z">
        <w:r>
          <w:rPr>
            <w:rFonts w:hint="eastAsia"/>
            <w:color w:val="000000" w:themeColor="text1"/>
          </w:rPr>
          <w:delText>对比学习模块</w:delText>
        </w:r>
      </w:del>
      <w:ins w:id="402" w:author="欣冉" w:date="2023-07-26T09:40:24Z">
        <w:r>
          <w:rPr>
            <w:rFonts w:hint="eastAsia"/>
            <w:color w:val="000000" w:themeColor="text1"/>
            <w:lang w:eastAsia="zh-CN"/>
          </w:rPr>
          <w:t>协作互补模块</w:t>
        </w:r>
      </w:ins>
      <w:r>
        <w:rPr>
          <w:rFonts w:hint="eastAsia"/>
          <w:color w:val="000000" w:themeColor="text1"/>
        </w:rPr>
        <w:t>用于在训练过程中实现特征分割模型和目标检测模块间的</w:t>
      </w:r>
      <w:del w:id="403" w:author="欣冉" w:date="2023-07-26T09:45:01Z">
        <w:r>
          <w:rPr>
            <w:rFonts w:hint="eastAsia"/>
            <w:color w:val="000000" w:themeColor="text1"/>
          </w:rPr>
          <w:delText>对比学习</w:delText>
        </w:r>
      </w:del>
      <w:ins w:id="404" w:author="欣冉" w:date="2023-07-26T09:45:01Z">
        <w:r>
          <w:rPr>
            <w:rFonts w:hint="eastAsia"/>
            <w:color w:val="000000" w:themeColor="text1"/>
            <w:lang w:eastAsia="zh-CN"/>
          </w:rPr>
          <w:t>协作互补</w:t>
        </w:r>
      </w:ins>
      <w:r>
        <w:rPr>
          <w:rFonts w:hint="eastAsia"/>
          <w:color w:val="000000" w:themeColor="text1"/>
        </w:rPr>
        <w:t>。</w:t>
      </w:r>
      <w:del w:id="405" w:author="欣冉" w:date="2023-07-26T09:40:24Z">
        <w:r>
          <w:rPr>
            <w:rFonts w:hint="eastAsia"/>
            <w:color w:val="000000" w:themeColor="text1"/>
          </w:rPr>
          <w:delText>对比学习模块</w:delText>
        </w:r>
      </w:del>
      <w:ins w:id="406" w:author="欣冉" w:date="2023-07-26T09:40:24Z">
        <w:r>
          <w:rPr>
            <w:rFonts w:hint="eastAsia"/>
            <w:color w:val="000000" w:themeColor="text1"/>
            <w:lang w:eastAsia="zh-CN"/>
          </w:rPr>
          <w:t>协作互补模块</w:t>
        </w:r>
      </w:ins>
      <w:r>
        <w:rPr>
          <w:rFonts w:hint="eastAsia"/>
          <w:color w:val="000000" w:themeColor="text1"/>
        </w:rPr>
        <w:t>的输入为得分向量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和分割图</w:t>
      </w:r>
      <w:r>
        <w:rPr>
          <w:rFonts w:hint="eastAsia"/>
          <w:i/>
          <w:color w:val="000000" w:themeColor="text1"/>
        </w:rPr>
        <w:t>S</w:t>
      </w:r>
      <w:r>
        <w:rPr>
          <w:rFonts w:hint="eastAsia"/>
          <w:color w:val="000000" w:themeColor="text1"/>
        </w:rPr>
        <w:t>，输出为分别发送给特征分割模型和目标检测模块的伪标签。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详细地，本实施例中的</w:t>
      </w:r>
      <w:del w:id="407" w:author="欣冉" w:date="2023-07-26T09:40:25Z">
        <w:r>
          <w:rPr>
            <w:rFonts w:hint="eastAsia"/>
            <w:color w:val="000000" w:themeColor="text1"/>
          </w:rPr>
          <w:delText>对比学习模块</w:delText>
        </w:r>
      </w:del>
      <w:ins w:id="408" w:author="欣冉" w:date="2023-07-26T09:40:25Z">
        <w:r>
          <w:rPr>
            <w:rFonts w:hint="eastAsia"/>
            <w:color w:val="000000" w:themeColor="text1"/>
            <w:lang w:eastAsia="zh-CN"/>
          </w:rPr>
          <w:t>协作互补模块</w:t>
        </w:r>
      </w:ins>
      <w:r>
        <w:rPr>
          <w:rFonts w:hint="eastAsia"/>
          <w:color w:val="000000" w:themeColor="text1"/>
        </w:rPr>
        <w:t>主要是为了优化目标检测模块和特征分割模块而设计，在功能上分为检测指导分割、分割指导检测两个部分。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在检测指导分割部分，本实施例首先需要根据检测结果</w:t>
      </w:r>
      <w:r>
        <w:rPr>
          <w:rFonts w:hint="eastAsia"/>
          <w:i/>
          <w:color w:val="000000" w:themeColor="text1"/>
        </w:rPr>
        <w:t>D</w:t>
      </w:r>
      <w:r>
        <w:rPr>
          <w:rFonts w:hint="eastAsia"/>
          <w:i/>
          <w:color w:val="000000" w:themeColor="text1"/>
          <w:vertAlign w:val="superscript"/>
        </w:rPr>
        <w:t>r</w:t>
      </w:r>
      <w:r>
        <w:rPr>
          <w:rFonts w:hint="eastAsia"/>
          <w:color w:val="000000" w:themeColor="text1"/>
        </w:rPr>
        <w:t>生成对应的检测热图</w:t>
      </w:r>
      <w:r>
        <w:rPr>
          <w:rFonts w:hint="eastAsia"/>
          <w:i/>
          <w:color w:val="000000" w:themeColor="text1"/>
        </w:rPr>
        <w:t>S</w:t>
      </w:r>
      <w:r>
        <w:rPr>
          <w:rFonts w:hint="eastAsia"/>
          <w:i/>
          <w:color w:val="000000" w:themeColor="text1"/>
          <w:vertAlign w:val="superscript"/>
        </w:rPr>
        <w:t>det</w:t>
      </w:r>
      <w:r>
        <w:rPr>
          <w:color w:val="000000" w:themeColor="text1"/>
        </w:rPr>
        <w:t>：</w:t>
      </w:r>
      <w:r>
        <w:rPr>
          <w:rFonts w:hint="eastAsia"/>
          <w:color w:val="000000" w:themeColor="text1"/>
          <w:position w:val="-10"/>
        </w:rPr>
        <w:object>
          <v:shape id="_x0000_i1108" o:spt="75" type="#_x0000_t75" style="height:18pt;width:87pt;" o:ole="t" filled="f" o:preferrelative="t" stroked="f" coordsize="21600,21600">
            <v:path/>
            <v:fill on="f" focussize="0,0"/>
            <v:stroke on="f" joinstyle="miter"/>
            <v:imagedata r:id="rId129" o:title=""/>
            <o:lock v:ext="edit" aspectratio="t"/>
            <w10:wrap type="none"/>
            <w10:anchorlock/>
          </v:shape>
          <o:OLEObject Type="Embed" ProgID="Equation.DSMT4" ShapeID="_x0000_i1108" DrawAspect="Content" ObjectID="_1468075808" r:id="rId128">
            <o:LockedField>false</o:LockedField>
          </o:OLEObject>
        </w:object>
      </w:r>
      <w:r>
        <w:rPr>
          <w:rFonts w:hint="eastAsia"/>
          <w:color w:val="000000" w:themeColor="text1"/>
        </w:rPr>
        <w:t>，它可以看作是分割图的模拟。</w:t>
      </w:r>
      <w:r>
        <w:rPr>
          <w:rFonts w:hint="eastAsia"/>
          <w:i/>
          <w:color w:val="000000" w:themeColor="text1"/>
        </w:rPr>
        <w:t>S</w:t>
      </w:r>
      <w:r>
        <w:rPr>
          <w:rFonts w:hint="eastAsia"/>
          <w:i/>
          <w:color w:val="000000" w:themeColor="text1"/>
          <w:vertAlign w:val="superscript"/>
        </w:rPr>
        <w:t>det</w:t>
      </w:r>
      <w:r>
        <w:rPr>
          <w:rFonts w:hint="eastAsia"/>
          <w:color w:val="000000" w:themeColor="text1"/>
        </w:rPr>
        <w:t>每个通道</w:t>
      </w:r>
      <w:r>
        <w:rPr>
          <w:rFonts w:hint="eastAsia"/>
          <w:i/>
          <w:color w:val="000000" w:themeColor="text1"/>
        </w:rPr>
        <w:t>c</w:t>
      </w:r>
      <w:r>
        <w:rPr>
          <w:rFonts w:hint="eastAsia"/>
          <w:color w:val="000000" w:themeColor="text1"/>
        </w:rPr>
        <w:t>的对应于第</w:t>
      </w:r>
      <w:r>
        <w:rPr>
          <w:rFonts w:hint="eastAsia"/>
          <w:i/>
          <w:color w:val="000000" w:themeColor="text1"/>
        </w:rPr>
        <w:t>c</w:t>
      </w:r>
      <w:r>
        <w:rPr>
          <w:rFonts w:hint="eastAsia"/>
          <w:color w:val="000000" w:themeColor="text1"/>
        </w:rPr>
        <w:t>类的热图。具体而言，对于第</w:t>
      </w:r>
      <w:r>
        <w:rPr>
          <w:rFonts w:hint="eastAsia"/>
          <w:i/>
          <w:color w:val="000000" w:themeColor="text1"/>
        </w:rPr>
        <w:t>c</w:t>
      </w:r>
      <w:r>
        <w:rPr>
          <w:rFonts w:hint="eastAsia"/>
          <w:color w:val="000000" w:themeColor="text1"/>
        </w:rPr>
        <w:t>个通道，</w:t>
      </w:r>
      <w:r>
        <w:rPr>
          <w:rFonts w:hint="eastAsia"/>
          <w:color w:val="000000" w:themeColor="text1"/>
          <w:position w:val="-4"/>
        </w:rPr>
        <w:object>
          <v:shape id="_x0000_i1109" o:spt="75" type="#_x0000_t75" style="height:15pt;width:15.75pt;" o:ole="t" filled="f" o:preferrelative="t" stroked="f" coordsize="21600,21600">
            <v:path/>
            <v:fill on="f" focussize="0,0"/>
            <v:stroke on="f" joinstyle="miter"/>
            <v:imagedata r:id="rId131" o:title=""/>
            <o:lock v:ext="edit" aspectratio="t"/>
            <w10:wrap type="none"/>
            <w10:anchorlock/>
          </v:shape>
          <o:OLEObject Type="Embed" ProgID="Equation.3" ShapeID="_x0000_i1109" DrawAspect="Content" ObjectID="_1468075809" r:id="rId130">
            <o:LockedField>false</o:LockedField>
          </o:OLEObject>
        </w:object>
      </w:r>
      <w:r>
        <w:rPr>
          <w:rFonts w:hint="eastAsia"/>
          <w:color w:val="000000" w:themeColor="text1"/>
        </w:rPr>
        <w:t>第c列中每个候选框将其分类得分贡献给该提案内的所有像素即：</w:t>
      </w:r>
    </w:p>
    <w:p>
      <w:pPr>
        <w:spacing w:line="360" w:lineRule="auto"/>
        <w:jc w:val="center"/>
        <w:rPr>
          <w:color w:val="000000" w:themeColor="text1"/>
          <w:sz w:val="24"/>
        </w:rPr>
      </w:pPr>
      <w:r>
        <w:rPr>
          <w:rFonts w:hint="eastAsia"/>
          <w:color w:val="000000" w:themeColor="text1"/>
          <w:position w:val="-14"/>
          <w:sz w:val="24"/>
        </w:rPr>
        <w:object>
          <v:shape id="_x0000_i1110" o:spt="75" type="#_x0000_t75" style="height:23.25pt;width:174.75pt;" o:ole="t" filled="f" o:preferrelative="t" stroked="f" coordsize="21600,21600">
            <v:path/>
            <v:fill on="f" focussize="0,0"/>
            <v:stroke on="f" joinstyle="miter"/>
            <v:imagedata r:id="rId133" gain="79920f" o:title=""/>
            <o:lock v:ext="edit" aspectratio="t"/>
            <w10:wrap type="none"/>
            <w10:anchorlock/>
          </v:shape>
          <o:OLEObject Type="Embed" ProgID="Equation.DSMT4" ShapeID="_x0000_i1110" DrawAspect="Content" ObjectID="_1468075810" r:id="rId132">
            <o:LockedField>false</o:LockedField>
          </o:OLEObject>
        </w:object>
      </w:r>
      <w:r>
        <w:rPr>
          <w:rFonts w:hint="eastAsia"/>
          <w:color w:val="000000" w:themeColor="text1"/>
          <w:sz w:val="24"/>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其中，（</w:t>
      </w:r>
      <w:r>
        <w:rPr>
          <w:rFonts w:hint="eastAsia"/>
          <w:i/>
          <w:color w:val="000000" w:themeColor="text1"/>
        </w:rPr>
        <w:t>m</w:t>
      </w:r>
      <w:r>
        <w:rPr>
          <w:rFonts w:hint="eastAsia"/>
          <w:color w:val="000000" w:themeColor="text1"/>
        </w:rPr>
        <w:t>，</w:t>
      </w:r>
      <w:r>
        <w:rPr>
          <w:rFonts w:hint="eastAsia"/>
          <w:i/>
          <w:color w:val="000000" w:themeColor="text1"/>
        </w:rPr>
        <w:t>n</w:t>
      </w:r>
      <w:r>
        <w:rPr>
          <w:rFonts w:hint="eastAsia"/>
          <w:color w:val="000000" w:themeColor="text1"/>
        </w:rPr>
        <w:t>）表示热图结果第</w:t>
      </w:r>
      <w:r>
        <w:rPr>
          <w:rFonts w:hint="eastAsia"/>
          <w:i/>
          <w:color w:val="000000" w:themeColor="text1"/>
        </w:rPr>
        <w:t>c</w:t>
      </w:r>
      <w:r>
        <w:rPr>
          <w:rFonts w:hint="eastAsia"/>
          <w:color w:val="000000" w:themeColor="text1"/>
        </w:rPr>
        <w:t>个通道中第</w:t>
      </w:r>
      <w:r>
        <w:rPr>
          <w:rFonts w:hint="eastAsia"/>
          <w:i/>
          <w:color w:val="000000" w:themeColor="text1"/>
        </w:rPr>
        <w:t>m</w:t>
      </w:r>
      <w:r>
        <w:rPr>
          <w:rFonts w:hint="eastAsia"/>
          <w:color w:val="000000" w:themeColor="text1"/>
        </w:rPr>
        <w:t>行第</w:t>
      </w:r>
      <w:r>
        <w:rPr>
          <w:rFonts w:hint="eastAsia"/>
          <w:i/>
          <w:color w:val="000000" w:themeColor="text1"/>
        </w:rPr>
        <w:t>n</w:t>
      </w:r>
      <w:r>
        <w:rPr>
          <w:rFonts w:hint="eastAsia"/>
          <w:color w:val="000000" w:themeColor="text1"/>
        </w:rPr>
        <w:t>列的元素；（</w:t>
      </w:r>
      <w:r>
        <w:rPr>
          <w:rFonts w:hint="eastAsia"/>
          <w:i/>
          <w:color w:val="000000" w:themeColor="text1"/>
        </w:rPr>
        <w:t>p</w:t>
      </w:r>
      <w:r>
        <w:rPr>
          <w:rFonts w:hint="eastAsia"/>
          <w:color w:val="000000" w:themeColor="text1"/>
        </w:rPr>
        <w:t>，</w:t>
      </w:r>
      <w:r>
        <w:rPr>
          <w:rFonts w:hint="eastAsia"/>
          <w:i/>
          <w:color w:val="000000" w:themeColor="text1"/>
        </w:rPr>
        <w:t>q</w:t>
      </w:r>
      <w:r>
        <w:rPr>
          <w:rFonts w:hint="eastAsia"/>
          <w:color w:val="000000" w:themeColor="text1"/>
        </w:rPr>
        <w:t>）表示热图生成过程中第</w:t>
      </w:r>
      <w:r>
        <w:rPr>
          <w:rFonts w:hint="eastAsia"/>
          <w:i/>
          <w:color w:val="000000" w:themeColor="text1"/>
        </w:rPr>
        <w:t>c</w:t>
      </w:r>
      <w:r>
        <w:rPr>
          <w:rFonts w:hint="eastAsia"/>
          <w:color w:val="000000" w:themeColor="text1"/>
        </w:rPr>
        <w:t>个通道中第</w:t>
      </w:r>
      <w:r>
        <w:rPr>
          <w:rFonts w:hint="eastAsia"/>
          <w:i/>
          <w:color w:val="000000" w:themeColor="text1"/>
        </w:rPr>
        <w:t>m</w:t>
      </w:r>
      <w:r>
        <w:rPr>
          <w:rFonts w:hint="eastAsia"/>
          <w:color w:val="000000" w:themeColor="text1"/>
        </w:rPr>
        <w:t>行第</w:t>
      </w:r>
      <w:r>
        <w:rPr>
          <w:rFonts w:hint="eastAsia"/>
          <w:i/>
          <w:color w:val="000000" w:themeColor="text1"/>
        </w:rPr>
        <w:t>n</w:t>
      </w:r>
      <w:r>
        <w:rPr>
          <w:rFonts w:hint="eastAsia"/>
          <w:color w:val="000000" w:themeColor="text1"/>
        </w:rPr>
        <w:t>列的元素；</w:t>
      </w:r>
      <w:r>
        <w:rPr>
          <w:rFonts w:hint="eastAsia"/>
          <w:i/>
          <w:color w:val="000000" w:themeColor="text1"/>
        </w:rPr>
        <w:t>b</w:t>
      </w:r>
      <w:r>
        <w:rPr>
          <w:rFonts w:hint="eastAsia"/>
          <w:i/>
          <w:color w:val="000000" w:themeColor="text1"/>
          <w:vertAlign w:val="subscript"/>
        </w:rPr>
        <w:t>i</w:t>
      </w:r>
      <w:r>
        <w:rPr>
          <w:rFonts w:hint="eastAsia"/>
          <w:color w:val="000000" w:themeColor="text1"/>
        </w:rPr>
        <w:t>表示第</w:t>
      </w:r>
      <w:r>
        <w:rPr>
          <w:rFonts w:hint="eastAsia"/>
          <w:i/>
          <w:color w:val="000000" w:themeColor="text1"/>
        </w:rPr>
        <w:t>i</w:t>
      </w:r>
      <w:r>
        <w:rPr>
          <w:rFonts w:hint="eastAsia"/>
          <w:color w:val="000000" w:themeColor="text1"/>
        </w:rPr>
        <w:t>个候选框，</w:t>
      </w:r>
      <w:r>
        <w:rPr>
          <w:rFonts w:hint="eastAsia"/>
          <w:color w:val="000000" w:themeColor="text1"/>
        </w:rPr>
        <w:object>
          <v:shape id="_x0000_i1111" o:spt="75" type="#_x0000_t75" style="height:18pt;width:39pt;" o:ole="t" filled="f" o:preferrelative="t" stroked="f" coordsize="21600,21600">
            <v:path/>
            <v:fill on="f" focussize="0,0"/>
            <v:stroke on="f" joinstyle="miter"/>
            <v:imagedata r:id="rId49" o:title=""/>
            <o:lock v:ext="edit" aspectratio="t"/>
            <w10:wrap type="none"/>
            <w10:anchorlock/>
          </v:shape>
          <o:OLEObject Type="Embed" ProgID="Equation.DSMT4" ShapeID="_x0000_i1111" DrawAspect="Content" ObjectID="_1468075811" r:id="rId134">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个候选框的第</w:t>
      </w:r>
      <w:r>
        <w:rPr>
          <w:rFonts w:hint="eastAsia"/>
          <w:i/>
          <w:color w:val="000000" w:themeColor="text1"/>
        </w:rPr>
        <w:t>c</w:t>
      </w:r>
      <w:r>
        <w:rPr>
          <w:rFonts w:hint="eastAsia"/>
          <w:color w:val="000000" w:themeColor="text1"/>
        </w:rPr>
        <w:t>类得分。</w:t>
      </w:r>
    </w:p>
    <w:p>
      <w:pPr>
        <w:spacing w:line="360" w:lineRule="auto"/>
        <w:ind w:firstLine="480" w:firstLineChars="200"/>
        <w:rPr>
          <w:color w:val="000000" w:themeColor="text1"/>
          <w:sz w:val="24"/>
        </w:rPr>
      </w:pPr>
      <w:r>
        <w:rPr>
          <w:rFonts w:hint="eastAsia"/>
          <w:color w:val="000000" w:themeColor="text1"/>
          <w:sz w:val="24"/>
        </w:rPr>
        <w:t>本实施例中利用背景热图</w:t>
      </w:r>
      <w:r>
        <w:rPr>
          <w:rFonts w:hint="eastAsia"/>
          <w:color w:val="000000" w:themeColor="text1"/>
          <w:position w:val="-12"/>
          <w:sz w:val="24"/>
        </w:rPr>
        <w:object>
          <v:shape id="_x0000_i1112" o:spt="75" type="#_x0000_t75" style="height:20.25pt;width:20.25pt;" o:ole="t" filled="f" o:preferrelative="t" stroked="f" coordsize="21600,21600">
            <v:path/>
            <v:fill on="f" focussize="0,0"/>
            <v:stroke on="f" joinstyle="miter"/>
            <v:imagedata r:id="rId136" o:title=""/>
            <o:lock v:ext="edit" aspectratio="t"/>
            <w10:wrap type="none"/>
            <w10:anchorlock/>
          </v:shape>
          <o:OLEObject Type="Embed" ProgID="Equation.DSMT4" ShapeID="_x0000_i1112" DrawAspect="Content" ObjectID="_1468075812" r:id="rId135">
            <o:LockedField>false</o:LockedField>
          </o:OLEObject>
        </w:object>
      </w:r>
      <w:r>
        <w:rPr>
          <w:rFonts w:hint="eastAsia"/>
          <w:color w:val="000000" w:themeColor="text1"/>
          <w:sz w:val="24"/>
        </w:rPr>
        <w:t>可以简单地计算为前景的互补集。为了进一步得到伪类别标签，首先通过最大值的方式离散软分割图</w:t>
      </w:r>
      <w:r>
        <w:rPr>
          <w:rFonts w:hint="eastAsia"/>
          <w:i/>
          <w:color w:val="000000" w:themeColor="text1"/>
        </w:rPr>
        <w:t>S</w:t>
      </w:r>
      <w:r>
        <w:rPr>
          <w:rFonts w:hint="eastAsia"/>
          <w:i/>
          <w:color w:val="000000" w:themeColor="text1"/>
          <w:vertAlign w:val="superscript"/>
        </w:rPr>
        <w:t>det</w:t>
      </w:r>
      <w:r>
        <w:rPr>
          <w:rFonts w:hint="eastAsia"/>
          <w:color w:val="000000" w:themeColor="text1"/>
          <w:sz w:val="24"/>
        </w:rPr>
        <w:t>，保留每个类的前60%像素，而忽略其他不明确的像素。</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在分割指导检测部分，通过生成先验概率矩阵</w:t>
      </w:r>
      <w:r>
        <w:rPr>
          <w:rFonts w:hint="eastAsia"/>
          <w:i/>
          <w:color w:val="000000" w:themeColor="text1"/>
        </w:rPr>
        <w:t>D</w:t>
      </w:r>
      <w:r>
        <w:rPr>
          <w:rFonts w:hint="eastAsia"/>
          <w:i/>
          <w:color w:val="000000" w:themeColor="text1"/>
          <w:vertAlign w:val="superscript"/>
        </w:rPr>
        <w:t>seg</w:t>
      </w:r>
      <w:r>
        <w:rPr>
          <w:rFonts w:hint="eastAsia"/>
          <w:color w:val="000000" w:themeColor="text1"/>
        </w:rPr>
        <w:t>，让其对区域得分</w:t>
      </w:r>
      <w:r>
        <w:rPr>
          <w:rFonts w:hint="eastAsia"/>
          <w:i/>
          <w:color w:val="000000" w:themeColor="text1"/>
        </w:rPr>
        <w:t>X</w:t>
      </w:r>
      <w:r>
        <w:rPr>
          <w:rFonts w:hint="eastAsia"/>
          <w:i/>
          <w:color w:val="000000" w:themeColor="text1"/>
          <w:vertAlign w:val="superscript"/>
        </w:rPr>
        <w:t>d</w:t>
      </w:r>
      <w:r>
        <w:rPr>
          <w:rFonts w:hint="eastAsia"/>
          <w:color w:val="000000" w:themeColor="text1"/>
        </w:rPr>
        <w:t>进行加权即</w:t>
      </w:r>
      <w:r>
        <w:rPr>
          <w:rFonts w:hint="eastAsia"/>
          <w:color w:val="000000" w:themeColor="text1"/>
          <w:position w:val="-4"/>
        </w:rPr>
        <w:object>
          <v:shape id="_x0000_i1113" o:spt="75" type="#_x0000_t75" style="height:15.75pt;width:72.75pt;" o:ole="t" filled="f" o:preferrelative="t" stroked="f" coordsize="21600,21600">
            <v:path/>
            <v:fill on="f" focussize="0,0"/>
            <v:stroke on="f" joinstyle="miter"/>
            <v:imagedata r:id="rId138" o:title=""/>
            <o:lock v:ext="edit" aspectratio="t"/>
            <w10:wrap type="none"/>
            <w10:anchorlock/>
          </v:shape>
          <o:OLEObject Type="Embed" ProgID="Equation.DSMT4" ShapeID="_x0000_i1113" DrawAspect="Content" ObjectID="_1468075813" r:id="rId137">
            <o:LockedField>false</o:LockedField>
          </o:OLEObject>
        </w:object>
      </w:r>
      <w:r>
        <w:rPr>
          <w:rFonts w:hint="eastAsia"/>
          <w:color w:val="000000" w:themeColor="text1"/>
        </w:rPr>
        <w:t>，进而指导目标检测模块的分类得分。本实施例中，先验概率矩阵计算公式为：</w:t>
      </w:r>
    </w:p>
    <w:p>
      <w:pPr>
        <w:spacing w:line="360" w:lineRule="auto"/>
        <w:jc w:val="center"/>
        <w:rPr>
          <w:color w:val="000000" w:themeColor="text1"/>
          <w:sz w:val="24"/>
        </w:rPr>
      </w:pPr>
      <w:r>
        <w:rPr>
          <w:rFonts w:hint="eastAsia"/>
          <w:color w:val="000000" w:themeColor="text1"/>
          <w:position w:val="-12"/>
          <w:sz w:val="24"/>
        </w:rPr>
        <w:object>
          <v:shape id="_x0000_i1114" o:spt="75" type="#_x0000_t75" style="height:20.25pt;width:157.5pt;" o:ole="t" filled="f" o:preferrelative="t" stroked="f" coordsize="21600,21600">
            <v:path/>
            <v:fill on="f" focussize="0,0"/>
            <v:stroke on="f" joinstyle="miter"/>
            <v:imagedata r:id="rId140" o:title=""/>
            <o:lock v:ext="edit" aspectratio="t"/>
            <w10:wrap type="none"/>
            <w10:anchorlock/>
          </v:shape>
          <o:OLEObject Type="Embed" ProgID="Equation.DSMT4" ShapeID="_x0000_i1114" DrawAspect="Content" ObjectID="_1468075814" r:id="rId139">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color w:val="000000" w:themeColor="text1"/>
          <w:position w:val="-10"/>
        </w:rPr>
        <w:object>
          <v:shape id="_x0000_i1115" o:spt="75" type="#_x0000_t75" style="height:18pt;width:45.75pt;" o:ole="t" filled="f" o:preferrelative="t" stroked="f" coordsize="21600,21600">
            <v:path/>
            <v:fill on="f" focussize="0,0"/>
            <v:stroke on="f" joinstyle="miter"/>
            <v:imagedata r:id="rId53" o:title=""/>
            <o:lock v:ext="edit" aspectratio="t"/>
            <w10:wrap type="none"/>
            <w10:anchorlock/>
          </v:shape>
          <o:OLEObject Type="Embed" ProgID="Equation.DSMT4" ShapeID="_x0000_i1115" DrawAspect="Content" ObjectID="_1468075815" r:id="rId141">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个对象建议和来自第</w:t>
      </w:r>
      <w:r>
        <w:rPr>
          <w:rFonts w:hint="eastAsia"/>
          <w:i/>
          <w:color w:val="000000" w:themeColor="text1"/>
        </w:rPr>
        <w:t>c</w:t>
      </w:r>
      <w:r>
        <w:rPr>
          <w:rFonts w:hint="eastAsia"/>
          <w:color w:val="000000" w:themeColor="text1"/>
        </w:rPr>
        <w:t>通道的分割结果的区域重叠程度；</w:t>
      </w:r>
      <w:r>
        <w:rPr>
          <w:rFonts w:hint="eastAsia"/>
          <w:color w:val="000000" w:themeColor="text1"/>
          <w:position w:val="-12"/>
        </w:rPr>
        <w:object>
          <v:shape id="_x0000_i1116" o:spt="75" type="#_x0000_t75" style="height:18pt;width:12.75pt;" o:ole="t" filled="f" o:preferrelative="t" stroked="f" coordsize="21600,21600">
            <v:path/>
            <v:fill on="f" focussize="0,0"/>
            <v:stroke on="f" joinstyle="miter"/>
            <v:imagedata r:id="rId55" o:title=""/>
            <o:lock v:ext="edit" aspectratio="t"/>
            <w10:wrap type="none"/>
            <w10:anchorlock/>
          </v:shape>
          <o:OLEObject Type="Embed" ProgID="Equation.3" ShapeID="_x0000_i1116" DrawAspect="Content" ObjectID="_1468075816" r:id="rId142">
            <o:LockedField>false</o:LockedField>
          </o:OLEObject>
        </w:object>
      </w:r>
      <w:r>
        <w:rPr>
          <w:rFonts w:hint="eastAsia"/>
          <w:color w:val="000000" w:themeColor="text1"/>
        </w:rPr>
        <w:t>是为</w:t>
      </w:r>
      <w:r>
        <w:rPr>
          <w:rFonts w:ascii="微软雅黑" w:hAnsi="微软雅黑" w:cs="微软雅黑"/>
          <w:color w:val="000000" w:themeColor="text1"/>
          <w:spacing w:val="15"/>
        </w:rPr>
        <w:t>增加容错能力</w:t>
      </w:r>
      <w:r>
        <w:rPr>
          <w:rFonts w:hint="eastAsia" w:ascii="微软雅黑" w:hAnsi="微软雅黑" w:cs="微软雅黑"/>
          <w:color w:val="000000" w:themeColor="text1"/>
          <w:spacing w:val="15"/>
        </w:rPr>
        <w:t>而设置的</w:t>
      </w:r>
      <w:r>
        <w:rPr>
          <w:rFonts w:hint="eastAsia"/>
          <w:color w:val="000000" w:themeColor="text1"/>
        </w:rPr>
        <w:t>常数。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计算完毕后还需将</w:t>
      </w:r>
      <w:r>
        <w:rPr>
          <w:rFonts w:hint="eastAsia"/>
          <w:color w:val="000000" w:themeColor="text1"/>
          <w:position w:val="-4"/>
        </w:rPr>
        <w:object>
          <v:shape id="_x0000_i1117" o:spt="75" type="#_x0000_t75" style="height:15pt;width:23.25pt;" o:ole="t" filled="f" o:preferrelative="t" stroked="f" coordsize="21600,21600">
            <v:path/>
            <v:fill on="f" focussize="0,0"/>
            <v:stroke on="f" joinstyle="miter"/>
            <v:imagedata r:id="rId144" o:title=""/>
            <o:lock v:ext="edit" aspectratio="t"/>
            <w10:wrap type="none"/>
            <w10:anchorlock/>
          </v:shape>
          <o:OLEObject Type="Embed" ProgID="Equation.DSMT4" ShapeID="_x0000_i1117" DrawAspect="Content" ObjectID="_1468075817" r:id="rId143">
            <o:LockedField>false</o:LockedField>
          </o:OLEObject>
        </w:object>
      </w:r>
      <w:r>
        <w:rPr>
          <w:rFonts w:hint="eastAsia"/>
          <w:color w:val="000000" w:themeColor="text1"/>
        </w:rPr>
        <w:t>按列最大值归一化，使其值的范围在[0，1]内。归一化后的</w:t>
      </w:r>
      <w:r>
        <w:rPr>
          <w:rFonts w:hint="eastAsia"/>
          <w:color w:val="000000" w:themeColor="text1"/>
          <w:position w:val="-4"/>
        </w:rPr>
        <w:object>
          <v:shape id="_x0000_i1118" o:spt="75" type="#_x0000_t75" style="height:15pt;width:23.25pt;" o:ole="t" filled="f" o:preferrelative="t" stroked="f" coordsize="21600,21600">
            <v:path/>
            <v:fill on="f" focussize="0,0"/>
            <v:stroke on="f" joinstyle="miter"/>
            <v:imagedata r:id="rId146" o:title=""/>
            <o:lock v:ext="edit" aspectratio="t"/>
            <w10:wrap type="none"/>
            <w10:anchorlock/>
          </v:shape>
          <o:OLEObject Type="Embed" ProgID="Equation.DSMT4" ShapeID="_x0000_i1118" DrawAspect="Content" ObjectID="_1468075818" r:id="rId145">
            <o:LockedField>false</o:LockedField>
          </o:OLEObject>
        </w:object>
      </w:r>
      <w:r>
        <w:rPr>
          <w:rFonts w:hint="eastAsia"/>
          <w:color w:val="000000" w:themeColor="text1"/>
        </w:rPr>
        <w:t>与检测模块区域得分矩阵</w:t>
      </w:r>
      <w:r>
        <w:rPr>
          <w:rFonts w:hint="eastAsia"/>
          <w:color w:val="000000" w:themeColor="text1"/>
          <w:position w:val="-4"/>
        </w:rPr>
        <w:object>
          <v:shape id="_x0000_i1119" o:spt="75" type="#_x0000_t75" style="height:15pt;width:18.75pt;" o:ole="t" filled="f" o:preferrelative="t" stroked="f" coordsize="21600,21600">
            <v:path/>
            <v:fill on="f" focussize="0,0"/>
            <v:stroke on="f" joinstyle="miter"/>
            <v:imagedata r:id="rId148" o:title=""/>
            <o:lock v:ext="edit" aspectratio="t"/>
            <w10:wrap type="none"/>
            <w10:anchorlock/>
          </v:shape>
          <o:OLEObject Type="Embed" ProgID="Equation.DSMT4" ShapeID="_x0000_i1119" DrawAspect="Content" ObjectID="_1468075819" r:id="rId147">
            <o:LockedField>false</o:LockedField>
          </o:OLEObject>
        </w:object>
      </w:r>
      <w:r>
        <w:rPr>
          <w:rFonts w:hint="eastAsia"/>
          <w:color w:val="000000" w:themeColor="text1"/>
        </w:rPr>
        <w:t>进行点乘得到加权后的</w:t>
      </w:r>
      <w:r>
        <w:rPr>
          <w:rFonts w:hint="eastAsia"/>
          <w:color w:val="000000" w:themeColor="text1"/>
          <w:position w:val="-14"/>
        </w:rPr>
        <w:object>
          <v:shape id="_x0000_i1120" o:spt="75" type="#_x0000_t75" style="height:21.75pt;width:81pt;" o:ole="t" filled="f" o:preferrelative="t" stroked="f" coordsize="21600,21600">
            <v:path/>
            <v:fill on="f" focussize="0,0"/>
            <v:stroke on="f" joinstyle="miter"/>
            <v:imagedata r:id="rId150" o:title=""/>
            <o:lock v:ext="edit" aspectratio="t"/>
            <w10:wrap type="none"/>
            <w10:anchorlock/>
          </v:shape>
          <o:OLEObject Type="Embed" ProgID="Equation.DSMT4" ShapeID="_x0000_i1120" DrawAspect="Content" ObjectID="_1468075820" r:id="rId149">
            <o:LockedField>false</o:LockedField>
          </o:OLEObject>
        </w:object>
      </w:r>
      <w:r>
        <w:rPr>
          <w:rFonts w:hint="eastAsia"/>
          <w:color w:val="000000" w:themeColor="text1"/>
        </w:rPr>
        <w:t>，其中，B为proposals的个数，而N+1表示目标检测模块的类别总数（包括背景）。初步得到的</w:t>
      </w:r>
      <w:r>
        <w:rPr>
          <w:color w:val="000000" w:themeColor="text1"/>
          <w:position w:val="-4"/>
        </w:rPr>
        <w:object>
          <v:shape id="_x0000_i1121" o:spt="75" type="#_x0000_t75" style="height:15.75pt;width:18.75pt;" o:ole="t" filled="f" o:preferrelative="t" stroked="f" coordsize="21600,21600">
            <v:path/>
            <v:fill on="f" focussize="0,0"/>
            <v:stroke on="f" joinstyle="miter"/>
            <v:imagedata r:id="rId152" o:title=""/>
            <o:lock v:ext="edit" aspectratio="t"/>
            <w10:wrap type="none"/>
            <w10:anchorlock/>
          </v:shape>
          <o:OLEObject Type="Embed" ProgID="Equation.DSMT4" ShapeID="_x0000_i1121" DrawAspect="Content" ObjectID="_1468075821" r:id="rId151">
            <o:LockedField>false</o:LockedField>
          </o:OLEObject>
        </w:object>
      </w:r>
      <w:r>
        <w:rPr>
          <w:rFonts w:hint="eastAsia"/>
          <w:color w:val="000000" w:themeColor="text1"/>
        </w:rPr>
        <w:t>经伪标签化操作：对每一类得分最高的proposal及其高度重叠的proposal被标记为图像标签值为1，其余的被标记为背景值为0，得到指导</w:t>
      </w:r>
      <w:r>
        <w:rPr>
          <w:rFonts w:hint="eastAsia"/>
          <w:color w:val="000000" w:themeColor="text1"/>
          <w:position w:val="-4"/>
        </w:rPr>
        <w:object>
          <v:shape id="_x0000_i1122" o:spt="75" type="#_x0000_t75" style="height:15pt;width:18.75pt;" o:ole="t" filled="f" o:preferrelative="t" stroked="f" coordsize="21600,21600">
            <v:path/>
            <v:fill on="f" focussize="0,0"/>
            <v:stroke on="f" joinstyle="miter"/>
            <v:imagedata r:id="rId154" o:title=""/>
            <o:lock v:ext="edit" aspectratio="t"/>
            <w10:wrap type="none"/>
            <w10:anchorlock/>
          </v:shape>
          <o:OLEObject Type="Embed" ProgID="Equation.DSMT4" ShapeID="_x0000_i1122" DrawAspect="Content" ObjectID="_1468075822" r:id="rId153">
            <o:LockedField>false</o:LockedField>
          </o:OLEObject>
        </w:object>
      </w:r>
      <w:r>
        <w:rPr>
          <w:rFonts w:hint="eastAsia"/>
          <w:color w:val="000000" w:themeColor="text1"/>
        </w:rPr>
        <w:t>的标签</w:t>
      </w:r>
      <w:r>
        <w:rPr>
          <w:rFonts w:hint="eastAsia"/>
          <w:color w:val="000000" w:themeColor="text1"/>
          <w:position w:val="-10"/>
        </w:rPr>
        <w:object>
          <v:shape id="_x0000_i1123" o:spt="75" type="#_x0000_t75" style="height:18pt;width:105pt;" o:ole="t" filled="f" o:preferrelative="t" stroked="f" coordsize="21600,21600">
            <v:path/>
            <v:fill on="f" focussize="0,0"/>
            <v:stroke on="f" joinstyle="miter"/>
            <v:imagedata r:id="rId156" o:title=""/>
            <o:lock v:ext="edit" aspectratio="t"/>
            <w10:wrap type="none"/>
            <w10:anchorlock/>
          </v:shape>
          <o:OLEObject Type="Embed" ProgID="Equation.DSMT4" ShapeID="_x0000_i1123" DrawAspect="Content" ObjectID="_1468075823" r:id="rId155">
            <o:LockedField>false</o:LockedField>
          </o:OLEObject>
        </w:object>
      </w:r>
      <w:r>
        <w:rPr>
          <w:rFonts w:hint="eastAsia"/>
          <w:color w:val="000000" w:themeColor="text1"/>
        </w:rPr>
        <w:t>。</w:t>
      </w:r>
      <w:r>
        <w:rPr>
          <w:rFonts w:hint="eastAsia"/>
          <w:color w:val="000000" w:themeColor="text1"/>
          <w:position w:val="-6"/>
        </w:rPr>
        <w:object>
          <v:shape id="_x0000_i1124" o:spt="75" type="#_x0000_t75" style="height:15.75pt;width:44.25pt;" o:ole="t" filled="f" o:preferrelative="t" stroked="f" coordsize="21600,21600">
            <v:path/>
            <v:fill on="f" focussize="0,0"/>
            <v:stroke on="f" joinstyle="miter"/>
            <v:imagedata r:id="rId158" o:title=""/>
            <o:lock v:ext="edit" aspectratio="t"/>
            <w10:wrap type="none"/>
            <w10:anchorlock/>
          </v:shape>
          <o:OLEObject Type="Embed" ProgID="Equation.DSMT4" ShapeID="_x0000_i1124" DrawAspect="Content" ObjectID="_1468075824" r:id="rId157">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w:t>
      </w:r>
      <w:r>
        <w:rPr>
          <w:color w:val="000000" w:themeColor="text1"/>
        </w:rPr>
        <w:t>proposa</w:t>
      </w:r>
      <w:r>
        <w:rPr>
          <w:rFonts w:hint="eastAsia"/>
          <w:color w:val="000000" w:themeColor="text1"/>
        </w:rPr>
        <w:t>l的第</w:t>
      </w:r>
      <w:r>
        <w:rPr>
          <w:rFonts w:hint="eastAsia"/>
          <w:i/>
          <w:color w:val="000000" w:themeColor="text1"/>
        </w:rPr>
        <w:t>c</w:t>
      </w:r>
      <w:r>
        <w:rPr>
          <w:rFonts w:hint="eastAsia"/>
          <w:color w:val="000000" w:themeColor="text1"/>
        </w:rPr>
        <w:t>个类别。</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S4：设置不同阶段的优化函数，并采用训练集对网络模型的不同模块或模块的组合进行分阶段训练。</w:t>
      </w:r>
    </w:p>
    <w:p>
      <w:pPr>
        <w:spacing w:line="360" w:lineRule="auto"/>
        <w:ind w:firstLine="480" w:firstLineChars="200"/>
        <w:rPr>
          <w:color w:val="000000" w:themeColor="text1"/>
          <w:sz w:val="24"/>
          <w:szCs w:val="24"/>
        </w:rPr>
      </w:pPr>
      <w:r>
        <w:rPr>
          <w:rFonts w:hint="eastAsia"/>
          <w:color w:val="000000" w:themeColor="text1"/>
          <w:sz w:val="24"/>
          <w:szCs w:val="24"/>
        </w:rPr>
        <w:t>本实施例中网络模型的训练过程如图8所示，包括如下的三个阶段：</w:t>
      </w:r>
    </w:p>
    <w:p>
      <w:pPr>
        <w:spacing w:line="360" w:lineRule="auto"/>
        <w:ind w:firstLine="480" w:firstLineChars="200"/>
        <w:rPr>
          <w:color w:val="000000" w:themeColor="text1"/>
          <w:sz w:val="24"/>
          <w:szCs w:val="24"/>
        </w:rPr>
      </w:pPr>
      <w:r>
        <w:rPr>
          <w:rFonts w:hint="eastAsia"/>
          <w:color w:val="000000" w:themeColor="text1"/>
          <w:sz w:val="24"/>
          <w:szCs w:val="24"/>
        </w:rPr>
        <w:t>一、将特征分类模块的输入设置为原始图像</w:t>
      </w:r>
      <w:r>
        <w:rPr>
          <w:rFonts w:hint="eastAsia"/>
          <w:i/>
          <w:color w:val="000000" w:themeColor="text1"/>
          <w:sz w:val="24"/>
          <w:szCs w:val="24"/>
        </w:rPr>
        <w:t>I</w:t>
      </w:r>
      <w:r>
        <w:rPr>
          <w:rFonts w:hint="eastAsia"/>
          <w:color w:val="000000" w:themeColor="text1"/>
          <w:sz w:val="24"/>
          <w:szCs w:val="24"/>
        </w:rPr>
        <w:t>；并采用训练集对特征分类模块进行单独训练。</w:t>
      </w:r>
    </w:p>
    <w:p>
      <w:pPr>
        <w:spacing w:line="360" w:lineRule="auto"/>
        <w:ind w:firstLine="480" w:firstLineChars="200"/>
        <w:rPr>
          <w:color w:val="000000" w:themeColor="text1"/>
          <w:sz w:val="24"/>
          <w:szCs w:val="24"/>
        </w:rPr>
      </w:pPr>
      <w:r>
        <w:rPr>
          <w:rFonts w:hint="eastAsia"/>
          <w:color w:val="000000" w:themeColor="text1"/>
          <w:sz w:val="24"/>
          <w:szCs w:val="24"/>
        </w:rPr>
        <w:t>二、将特征分类模块的输入设置为原始图像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的乘积；采用训练集对“</w:t>
      </w:r>
      <w:del w:id="409" w:author="欣冉" w:date="2023-07-27T00:27:00Z">
        <w:r>
          <w:rPr>
            <w:rFonts w:hint="eastAsia"/>
            <w:color w:val="000000" w:themeColor="text1"/>
            <w:sz w:val="24"/>
            <w:szCs w:val="24"/>
          </w:rPr>
          <w:delText>特提取模块+</w:delText>
        </w:r>
      </w:del>
      <w:r>
        <w:rPr>
          <w:rFonts w:hint="eastAsia"/>
          <w:color w:val="000000" w:themeColor="text1"/>
          <w:sz w:val="24"/>
          <w:szCs w:val="24"/>
        </w:rPr>
        <w:t>特征分割模块+特征分类模块”以及“</w:t>
      </w:r>
      <w:del w:id="410" w:author="欣冉" w:date="2023-07-27T00:27:03Z">
        <w:r>
          <w:rPr>
            <w:rFonts w:hint="default"/>
            <w:color w:val="000000" w:themeColor="text1"/>
            <w:sz w:val="24"/>
            <w:szCs w:val="24"/>
            <w:lang w:val="en-US"/>
          </w:rPr>
          <w:delText>特提取模块</w:delText>
        </w:r>
      </w:del>
      <w:ins w:id="411" w:author="欣冉" w:date="2023-07-27T00:27:04Z">
        <w:r>
          <w:rPr>
            <w:rFonts w:hint="eastAsia"/>
            <w:color w:val="000000" w:themeColor="text1"/>
            <w:sz w:val="24"/>
            <w:szCs w:val="24"/>
            <w:lang w:val="en-US" w:eastAsia="zh-CN"/>
          </w:rPr>
          <w:t>特征</w:t>
        </w:r>
      </w:ins>
      <w:ins w:id="412" w:author="欣冉" w:date="2023-07-27T00:27:05Z">
        <w:r>
          <w:rPr>
            <w:rFonts w:hint="eastAsia"/>
            <w:color w:val="000000" w:themeColor="text1"/>
            <w:sz w:val="24"/>
            <w:szCs w:val="24"/>
            <w:lang w:val="en-US" w:eastAsia="zh-CN"/>
          </w:rPr>
          <w:t>X</w:t>
        </w:r>
      </w:ins>
      <w:r>
        <w:rPr>
          <w:rFonts w:hint="eastAsia"/>
          <w:color w:val="000000" w:themeColor="text1"/>
          <w:sz w:val="24"/>
          <w:szCs w:val="24"/>
        </w:rPr>
        <w:t>+</w:t>
      </w:r>
      <w:del w:id="413" w:author="欣冉" w:date="2023-07-26T23:36:02Z">
        <w:r>
          <w:rPr>
            <w:rFonts w:hint="eastAsia"/>
            <w:color w:val="000000" w:themeColor="text1"/>
            <w:sz w:val="24"/>
            <w:szCs w:val="24"/>
          </w:rPr>
          <w:delText>目标框</w:delText>
        </w:r>
      </w:del>
      <w:ins w:id="414" w:author="欣冉" w:date="2023-07-26T23:36:02Z">
        <w:r>
          <w:rPr>
            <w:rFonts w:hint="eastAsia"/>
            <w:color w:val="000000" w:themeColor="text1"/>
            <w:sz w:val="24"/>
            <w:szCs w:val="24"/>
            <w:lang w:eastAsia="zh-CN"/>
          </w:rPr>
          <w:t>候选框</w:t>
        </w:r>
      </w:ins>
      <w:r>
        <w:rPr>
          <w:rFonts w:hint="eastAsia"/>
          <w:color w:val="000000" w:themeColor="text1"/>
          <w:sz w:val="24"/>
          <w:szCs w:val="24"/>
        </w:rPr>
        <w:t>生成模块+目标检测模块”并行进行同步训练；以完成特征分割模块和目标检测模块的单独训练。</w:t>
      </w:r>
    </w:p>
    <w:p>
      <w:pPr>
        <w:spacing w:line="360" w:lineRule="auto"/>
        <w:ind w:firstLine="480" w:firstLineChars="200"/>
        <w:rPr>
          <w:color w:val="000000" w:themeColor="text1"/>
          <w:szCs w:val="24"/>
        </w:rPr>
      </w:pPr>
      <w:r>
        <w:rPr>
          <w:rFonts w:hint="eastAsia"/>
          <w:color w:val="000000" w:themeColor="text1"/>
          <w:sz w:val="24"/>
          <w:szCs w:val="24"/>
        </w:rPr>
        <w:t>三、采用训练集对包含</w:t>
      </w:r>
      <w:del w:id="415" w:author="欣冉" w:date="2023-07-27T00:27:11Z">
        <w:r>
          <w:rPr>
            <w:rFonts w:hint="eastAsia"/>
            <w:color w:val="000000" w:themeColor="text1"/>
            <w:sz w:val="24"/>
            <w:szCs w:val="24"/>
          </w:rPr>
          <w:delText>特征提取模块、</w:delText>
        </w:r>
      </w:del>
      <w:del w:id="416" w:author="欣冉" w:date="2023-07-26T23:36:02Z">
        <w:r>
          <w:rPr>
            <w:rFonts w:hint="eastAsia"/>
            <w:color w:val="000000" w:themeColor="text1"/>
            <w:sz w:val="24"/>
            <w:szCs w:val="24"/>
          </w:rPr>
          <w:delText>目标框</w:delText>
        </w:r>
      </w:del>
      <w:ins w:id="417" w:author="欣冉" w:date="2023-07-26T23:36:02Z">
        <w:r>
          <w:rPr>
            <w:rFonts w:hint="eastAsia"/>
            <w:color w:val="000000" w:themeColor="text1"/>
            <w:sz w:val="24"/>
            <w:szCs w:val="24"/>
            <w:lang w:eastAsia="zh-CN"/>
          </w:rPr>
          <w:t>候选框</w:t>
        </w:r>
      </w:ins>
      <w:r>
        <w:rPr>
          <w:rFonts w:hint="eastAsia"/>
          <w:color w:val="000000" w:themeColor="text1"/>
          <w:sz w:val="24"/>
          <w:szCs w:val="24"/>
        </w:rPr>
        <w:t>生成模块、特征分割模块、特征分类模块、目标检测模块和</w:t>
      </w:r>
      <w:del w:id="418" w:author="欣冉" w:date="2023-07-26T09:40:26Z">
        <w:r>
          <w:rPr>
            <w:rFonts w:hint="eastAsia"/>
            <w:color w:val="000000" w:themeColor="text1"/>
            <w:sz w:val="24"/>
            <w:szCs w:val="24"/>
          </w:rPr>
          <w:delText>对比学习模块</w:delText>
        </w:r>
      </w:del>
      <w:ins w:id="419" w:author="欣冉" w:date="2023-07-26T09:40:26Z">
        <w:r>
          <w:rPr>
            <w:rFonts w:hint="eastAsia"/>
            <w:color w:val="000000" w:themeColor="text1"/>
            <w:sz w:val="24"/>
            <w:szCs w:val="24"/>
            <w:lang w:eastAsia="zh-CN"/>
          </w:rPr>
          <w:t>协作互补模块</w:t>
        </w:r>
      </w:ins>
      <w:r>
        <w:rPr>
          <w:rFonts w:hint="eastAsia"/>
          <w:color w:val="000000" w:themeColor="text1"/>
          <w:sz w:val="24"/>
          <w:szCs w:val="24"/>
        </w:rPr>
        <w:t>的网络模型进行联合训练。此阶段中，特征分类模块的输入设置为原始图像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具体地，在第一阶段的训练过程，训练集采用</w:t>
      </w:r>
      <w:r>
        <w:rPr>
          <w:color w:val="000000" w:themeColor="text1"/>
        </w:rPr>
        <w:t>Patel et al.2020</w:t>
      </w:r>
      <w:r>
        <w:rPr>
          <w:rFonts w:hint="eastAsia"/>
          <w:color w:val="000000" w:themeColor="text1"/>
        </w:rPr>
        <w:t>。需要特别说明的是：本实施例将分类结果中的类别竖设置为三类，分别是：增生性息肉、腺瘤性息肉和背景。本实施例将在ImageNet上训练的VGG16的部分权重作为预训练权重加载至我们的模型中，调节学习速率、设置batch大小训练使模型收敛。本实施例还</w:t>
      </w:r>
      <w:r>
        <w:rPr>
          <w:rFonts w:hint="eastAsia"/>
          <w:color w:val="000000" w:themeColor="text1"/>
          <w:szCs w:val="24"/>
        </w:rPr>
        <w:t>将特征分类模块的损失函数</w:t>
      </w:r>
      <w:r>
        <w:rPr>
          <w:color w:val="000000" w:themeColor="text1"/>
          <w:position w:val="-4"/>
        </w:rPr>
        <w:object>
          <v:shape id="_x0000_i1125" o:spt="75" type="#_x0000_t75" style="height:15pt;width:15pt;" o:ole="t" filled="f" o:preferrelative="t" stroked="f" coordsize="21600,21600">
            <v:path/>
            <v:fill on="f" focussize="0,0"/>
            <v:stroke on="f" joinstyle="miter"/>
            <v:imagedata r:id="rId8" o:title=""/>
            <o:lock v:ext="edit" aspectratio="t"/>
            <w10:wrap type="none"/>
            <w10:anchorlock/>
          </v:shape>
          <o:OLEObject Type="Embed" ProgID="Equation.DSMT4" ShapeID="_x0000_i1125" DrawAspect="Content" ObjectID="_1468075825" r:id="rId159">
            <o:LockedField>false</o:LockedField>
          </o:OLEObject>
        </w:object>
      </w:r>
      <w:r>
        <w:rPr>
          <w:rFonts w:hint="eastAsia"/>
          <w:color w:val="000000" w:themeColor="text1"/>
          <w:szCs w:val="24"/>
        </w:rPr>
        <w:t>设置</w:t>
      </w:r>
      <w:r>
        <w:rPr>
          <w:rFonts w:hint="eastAsia"/>
          <w:color w:val="000000" w:themeColor="text1"/>
        </w:rPr>
        <w:t>如下</w:t>
      </w:r>
      <w:r>
        <w:rPr>
          <w:rFonts w:hint="eastAsia"/>
          <w:color w:val="000000" w:themeColor="text1"/>
          <w:szCs w:val="24"/>
        </w:rPr>
        <w:t>：</w:t>
      </w:r>
    </w:p>
    <w:p>
      <w:pPr>
        <w:spacing w:line="360" w:lineRule="auto"/>
        <w:ind w:firstLine="480" w:firstLineChars="200"/>
        <w:jc w:val="center"/>
        <w:rPr>
          <w:color w:val="000000" w:themeColor="text1"/>
          <w:sz w:val="24"/>
        </w:rPr>
      </w:pPr>
      <w:r>
        <w:rPr>
          <w:color w:val="000000" w:themeColor="text1"/>
          <w:position w:val="-12"/>
          <w:sz w:val="24"/>
        </w:rPr>
        <w:object>
          <v:shape id="_x0000_i1126" o:spt="75" type="#_x0000_t75" style="height:18.75pt;width:102.75pt;" o:ole="t" filled="f" o:preferrelative="t" stroked="f" coordsize="21600,21600">
            <v:path/>
            <v:fill on="f" focussize="0,0"/>
            <v:stroke on="f" joinstyle="miter"/>
            <v:imagedata r:id="rId10" o:title=""/>
            <o:lock v:ext="edit" aspectratio="t"/>
            <w10:wrap type="none"/>
            <w10:anchorlock/>
          </v:shape>
          <o:OLEObject Type="Embed" ProgID="Equation.DSMT4" ShapeID="_x0000_i1126" DrawAspect="Content" ObjectID="_1468075826" r:id="rId160">
            <o:LockedField>false</o:LockedField>
          </o:OLEObject>
        </w:object>
      </w:r>
    </w:p>
    <w:p>
      <w:pPr>
        <w:spacing w:line="360" w:lineRule="auto"/>
        <w:ind w:firstLine="480" w:firstLineChars="200"/>
        <w:rPr>
          <w:color w:val="000000" w:themeColor="text1"/>
          <w:sz w:val="24"/>
          <w:szCs w:val="24"/>
        </w:rPr>
      </w:pPr>
      <w:r>
        <w:rPr>
          <w:rFonts w:hint="eastAsia"/>
          <w:color w:val="000000" w:themeColor="text1"/>
          <w:sz w:val="24"/>
          <w:szCs w:val="24"/>
        </w:rPr>
        <w:t>上式中，</w:t>
      </w:r>
      <w:r>
        <w:rPr>
          <w:color w:val="000000" w:themeColor="text1"/>
          <w:position w:val="-12"/>
          <w:sz w:val="24"/>
          <w:szCs w:val="24"/>
        </w:rPr>
        <w:object>
          <v:shape id="_x0000_i1127" o:spt="75" type="#_x0000_t75" style="height:18pt;width:24pt;" o:ole="t" filled="f" o:preferrelative="t" stroked="f" coordsize="21600,21600">
            <v:path/>
            <v:fill on="f" focussize="0,0"/>
            <v:stroke on="f" joinstyle="miter"/>
            <v:imagedata r:id="rId12" o:title=""/>
            <o:lock v:ext="edit" aspectratio="t"/>
            <w10:wrap type="none"/>
            <w10:anchorlock/>
          </v:shape>
          <o:OLEObject Type="Embed" ProgID="Equation.DSMT4" ShapeID="_x0000_i1127" DrawAspect="Content" ObjectID="_1468075827" r:id="rId161">
            <o:LockedField>false</o:LockedField>
          </o:OLEObject>
        </w:object>
      </w:r>
      <w:r>
        <w:rPr>
          <w:rFonts w:hint="eastAsia"/>
          <w:color w:val="000000" w:themeColor="text1"/>
          <w:sz w:val="24"/>
          <w:szCs w:val="24"/>
        </w:rPr>
        <w:t>表示标准二进制交叉熵损失；函数</w:t>
      </w:r>
      <w:r>
        <w:rPr>
          <w:color w:val="000000" w:themeColor="text1"/>
          <w:position w:val="-10"/>
          <w:sz w:val="24"/>
          <w:szCs w:val="24"/>
        </w:rPr>
        <w:object>
          <v:shape id="_x0000_i1128" o:spt="75" type="#_x0000_t75" style="height:18pt;width:33.75pt;" o:ole="t" filled="f" o:preferrelative="t" stroked="f" coordsize="21600,21600">
            <v:path/>
            <v:fill on="f" focussize="0,0"/>
            <v:stroke on="f" joinstyle="miter"/>
            <v:imagedata r:id="rId84" o:title=""/>
            <o:lock v:ext="edit" aspectratio="t"/>
            <w10:wrap type="none"/>
            <w10:anchorlock/>
          </v:shape>
          <o:OLEObject Type="Embed" ProgID="Equation.DSMT4" ShapeID="_x0000_i1128" DrawAspect="Content" ObjectID="_1468075828" r:id="rId162">
            <o:LockedField>false</o:LockedField>
          </o:OLEObject>
        </w:object>
      </w:r>
      <w:r>
        <w:rPr>
          <w:rFonts w:hint="eastAsia"/>
          <w:color w:val="000000" w:themeColor="text1"/>
          <w:sz w:val="24"/>
          <w:szCs w:val="24"/>
        </w:rPr>
        <w:t>表示特征分类模块的分类结果，</w:t>
      </w:r>
      <w:r>
        <w:rPr>
          <w:rFonts w:hint="eastAsia"/>
          <w:i/>
          <w:color w:val="000000" w:themeColor="text1"/>
          <w:sz w:val="24"/>
          <w:szCs w:val="24"/>
        </w:rPr>
        <w:t>y</w:t>
      </w:r>
      <w:r>
        <w:rPr>
          <w:rFonts w:hint="eastAsia"/>
          <w:color w:val="000000" w:themeColor="text1"/>
          <w:sz w:val="24"/>
          <w:szCs w:val="24"/>
        </w:rPr>
        <w:t>表示原始图像</w:t>
      </w:r>
      <w:r>
        <w:rPr>
          <w:rFonts w:hint="eastAsia"/>
          <w:i/>
          <w:color w:val="000000" w:themeColor="text1"/>
          <w:sz w:val="24"/>
          <w:szCs w:val="24"/>
        </w:rPr>
        <w:t>I</w:t>
      </w:r>
      <w:r>
        <w:rPr>
          <w:rFonts w:hint="eastAsia"/>
          <w:color w:val="000000" w:themeColor="text1"/>
          <w:sz w:val="24"/>
          <w:szCs w:val="24"/>
        </w:rPr>
        <w:t>的类别标签。</w:t>
      </w:r>
    </w:p>
    <w:p>
      <w:pPr>
        <w:spacing w:line="360" w:lineRule="auto"/>
        <w:ind w:firstLine="480" w:firstLineChars="200"/>
        <w:rPr>
          <w:color w:val="000000" w:themeColor="text1"/>
          <w:sz w:val="24"/>
        </w:rPr>
      </w:pPr>
      <w:r>
        <w:rPr>
          <w:color w:val="000000" w:themeColor="text1"/>
          <w:sz w:val="24"/>
        </w:rPr>
        <w:t>在第二阶段</w:t>
      </w:r>
      <w:r>
        <w:rPr>
          <w:rFonts w:hint="eastAsia"/>
          <w:color w:val="000000" w:themeColor="text1"/>
          <w:sz w:val="24"/>
        </w:rPr>
        <w:t>特征</w:t>
      </w:r>
      <w:r>
        <w:rPr>
          <w:color w:val="000000" w:themeColor="text1"/>
          <w:sz w:val="24"/>
        </w:rPr>
        <w:t>分割模块的单独训练过程中，由</w:t>
      </w:r>
      <w:r>
        <w:rPr>
          <w:rFonts w:hint="eastAsia"/>
          <w:color w:val="000000" w:themeColor="text1"/>
          <w:sz w:val="24"/>
          <w:szCs w:val="24"/>
        </w:rPr>
        <w:t>特征分割模块充当生成器，特征分类模块充当鉴别器，构成生成对抗网络。原始</w:t>
      </w:r>
      <w:r>
        <w:rPr>
          <w:rFonts w:hint="eastAsia"/>
          <w:color w:val="000000" w:themeColor="text1"/>
          <w:sz w:val="24"/>
        </w:rPr>
        <w:t>图像</w:t>
      </w:r>
      <w:r>
        <w:rPr>
          <w:rFonts w:hint="eastAsia"/>
          <w:i/>
          <w:color w:val="000000" w:themeColor="text1"/>
          <w:sz w:val="24"/>
        </w:rPr>
        <w:t>I</w:t>
      </w:r>
      <w:r>
        <w:rPr>
          <w:rFonts w:hint="eastAsia"/>
          <w:color w:val="000000" w:themeColor="text1"/>
          <w:sz w:val="24"/>
        </w:rPr>
        <w:t>经过特征分割模块得到分割图</w:t>
      </w:r>
      <w:r>
        <w:rPr>
          <w:rFonts w:hint="eastAsia"/>
          <w:i/>
          <w:color w:val="000000" w:themeColor="text1"/>
          <w:sz w:val="24"/>
        </w:rPr>
        <w:t>S</w:t>
      </w:r>
      <w:r>
        <w:rPr>
          <w:rFonts w:hint="eastAsia"/>
          <w:color w:val="000000" w:themeColor="text1"/>
          <w:sz w:val="24"/>
        </w:rPr>
        <w:t>，由于分割图</w:t>
      </w:r>
      <w:r>
        <w:rPr>
          <w:rFonts w:hint="eastAsia"/>
          <w:i/>
          <w:color w:val="000000" w:themeColor="text1"/>
          <w:sz w:val="24"/>
        </w:rPr>
        <w:t>S</w:t>
      </w:r>
      <w:r>
        <w:rPr>
          <w:rFonts w:hint="eastAsia"/>
          <w:color w:val="000000" w:themeColor="text1"/>
          <w:sz w:val="24"/>
        </w:rPr>
        <w:t>不存在像素级的伪标签，所以本实施例结合特征分类模块采用生成对抗思想进行交替训练。训练过程先固定鉴别器，利用第一损失函数</w:t>
      </w:r>
      <w:r>
        <w:rPr>
          <w:color w:val="000000" w:themeColor="text1"/>
          <w:position w:val="-4"/>
        </w:rPr>
        <w:object>
          <v:shape id="_x0000_i1129" o:spt="75" type="#_x0000_t75" style="height:15pt;width:14.25pt;" o:ole="t" filled="f" o:preferrelative="t" stroked="f" coordsize="21600,21600">
            <v:path/>
            <v:fill on="f" focussize="0,0"/>
            <v:stroke on="f" joinstyle="miter"/>
            <v:imagedata r:id="rId16" o:title=""/>
            <o:lock v:ext="edit" aspectratio="t"/>
            <w10:wrap type="none"/>
            <w10:anchorlock/>
          </v:shape>
          <o:OLEObject Type="Embed" ProgID="Equation.DSMT4" ShapeID="_x0000_i1129" DrawAspect="Content" ObjectID="_1468075829" r:id="rId163">
            <o:LockedField>false</o:LockedField>
          </o:OLEObject>
        </w:object>
      </w:r>
      <w:r>
        <w:rPr>
          <w:rFonts w:hint="eastAsia"/>
          <w:color w:val="000000" w:themeColor="text1"/>
          <w:sz w:val="24"/>
        </w:rPr>
        <w:t>训练生成器，再固定生成器，利用第二损失函数</w:t>
      </w:r>
      <w:r>
        <w:rPr>
          <w:color w:val="000000" w:themeColor="text1"/>
          <w:position w:val="-12"/>
        </w:rPr>
        <w:object>
          <v:shape id="_x0000_i1130" o:spt="75" type="#_x0000_t75" style="height:18.75pt;width:18.75pt;" o:ole="t" filled="f" o:preferrelative="t" stroked="f" coordsize="21600,21600">
            <v:path/>
            <v:fill on="f" focussize="0,0"/>
            <v:stroke on="f" joinstyle="miter"/>
            <v:imagedata r:id="rId18" o:title=""/>
            <o:lock v:ext="edit" aspectratio="t"/>
            <w10:wrap type="none"/>
            <w10:anchorlock/>
          </v:shape>
          <o:OLEObject Type="Embed" ProgID="Equation.DSMT4" ShapeID="_x0000_i1130" DrawAspect="Content" ObjectID="_1468075830" r:id="rId164">
            <o:LockedField>false</o:LockedField>
          </o:OLEObject>
        </w:object>
      </w:r>
      <w:r>
        <w:rPr>
          <w:rFonts w:hint="eastAsia"/>
          <w:color w:val="000000" w:themeColor="text1"/>
          <w:sz w:val="24"/>
        </w:rPr>
        <w:t>训练鉴别器。</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固定鉴别器训练生成器的过程中，先将分割图</w:t>
      </w:r>
      <w:r>
        <w:rPr>
          <w:rFonts w:hint="eastAsia"/>
          <w:i/>
          <w:color w:val="000000" w:themeColor="text1"/>
        </w:rPr>
        <w:t>S</w:t>
      </w:r>
      <w:r>
        <w:rPr>
          <w:rFonts w:hint="eastAsia"/>
          <w:color w:val="000000" w:themeColor="text1"/>
        </w:rPr>
        <w:t>与原始图像</w:t>
      </w:r>
      <w:r>
        <w:rPr>
          <w:rFonts w:hint="eastAsia"/>
          <w:i/>
          <w:color w:val="000000" w:themeColor="text1"/>
        </w:rPr>
        <w:t>I</w:t>
      </w:r>
      <w:r>
        <w:rPr>
          <w:rFonts w:hint="eastAsia"/>
          <w:color w:val="000000" w:themeColor="text1"/>
        </w:rPr>
        <w:t>按</w:t>
      </w:r>
      <w:r>
        <w:rPr>
          <w:rFonts w:hint="eastAsia"/>
          <w:i/>
          <w:color w:val="000000" w:themeColor="text1"/>
        </w:rPr>
        <w:t>S</w:t>
      </w:r>
      <w:r>
        <w:rPr>
          <w:rFonts w:hint="eastAsia"/>
          <w:color w:val="000000" w:themeColor="text1"/>
        </w:rPr>
        <w:t>的通道进行逐像素乘积运算，运算结果记为：</w:t>
      </w:r>
      <w:r>
        <w:rPr>
          <w:rFonts w:hint="eastAsia"/>
          <w:color w:val="000000" w:themeColor="text1"/>
          <w:position w:val="-12"/>
        </w:rPr>
        <w:object>
          <v:shape id="_x0000_i1131" o:spt="75" type="#_x0000_t75" style="height:18pt;width:101.25pt;" o:ole="t" filled="f" o:preferrelative="t" stroked="f" coordsize="21600,21600">
            <v:path/>
            <v:fill on="f" focussize="0,0"/>
            <v:stroke on="f" joinstyle="miter"/>
            <v:imagedata r:id="rId166" o:title=""/>
            <o:lock v:ext="edit" aspectratio="t"/>
            <w10:wrap type="none"/>
            <w10:anchorlock/>
          </v:shape>
          <o:OLEObject Type="Embed" ProgID="Equation.DSMT4" ShapeID="_x0000_i1131" DrawAspect="Content" ObjectID="_1468075831" r:id="rId165">
            <o:LockedField>false</o:LockedField>
          </o:OLEObject>
        </w:object>
      </w:r>
      <w:r>
        <w:rPr>
          <w:rFonts w:hint="eastAsia"/>
          <w:color w:val="000000" w:themeColor="text1"/>
        </w:rPr>
        <w:t>。再将反向分割图adv_</w:t>
      </w:r>
      <w:r>
        <w:rPr>
          <w:rFonts w:hint="eastAsia"/>
          <w:i/>
          <w:color w:val="000000" w:themeColor="text1"/>
        </w:rPr>
        <w:t>S</w:t>
      </w:r>
      <w:r>
        <w:rPr>
          <w:rFonts w:hint="eastAsia"/>
          <w:color w:val="000000" w:themeColor="text1"/>
        </w:rPr>
        <w:t>与原图</w:t>
      </w:r>
      <w:r>
        <w:rPr>
          <w:rFonts w:hint="eastAsia"/>
          <w:i/>
          <w:color w:val="000000" w:themeColor="text1"/>
        </w:rPr>
        <w:t>I</w:t>
      </w:r>
      <w:r>
        <w:rPr>
          <w:rFonts w:hint="eastAsia"/>
          <w:color w:val="000000" w:themeColor="text1"/>
        </w:rPr>
        <w:t>按adv_S通道进行逐像素乘积运算记为</w:t>
      </w:r>
      <w:r>
        <w:rPr>
          <w:rFonts w:hint="eastAsia"/>
          <w:color w:val="000000" w:themeColor="text1"/>
          <w:position w:val="-12"/>
        </w:rPr>
        <w:object>
          <v:shape id="_x0000_i1132" o:spt="75" type="#_x0000_t75" style="height:18pt;width:131.25pt;" o:ole="t" filled="f" o:preferrelative="t" stroked="f" coordsize="21600,21600">
            <v:path/>
            <v:fill on="f" focussize="0,0"/>
            <v:stroke on="f" joinstyle="miter"/>
            <v:imagedata r:id="rId168" o:title=""/>
            <o:lock v:ext="edit" aspectratio="t"/>
            <w10:wrap type="none"/>
            <w10:anchorlock/>
          </v:shape>
          <o:OLEObject Type="Embed" ProgID="Equation.DSMT4" ShapeID="_x0000_i1132" DrawAspect="Content" ObjectID="_1468075832" r:id="rId167">
            <o:LockedField>false</o:LockedField>
          </o:OLEObject>
        </w:object>
      </w:r>
      <w:r>
        <w:rPr>
          <w:rFonts w:hint="eastAsia"/>
          <w:color w:val="000000" w:themeColor="text1"/>
        </w:rPr>
        <w:t>。特征分割模块的损失目标总体上可以被公式化为每个类别的损失的总和</w:t>
      </w:r>
      <w:r>
        <w:rPr>
          <w:rFonts w:hint="eastAsia"/>
          <w:color w:val="000000" w:themeColor="text1"/>
          <w:kern w:val="2"/>
        </w:rPr>
        <w:t>。即：</w:t>
      </w:r>
      <w:r>
        <w:rPr>
          <w:rFonts w:hint="eastAsia"/>
          <w:color w:val="000000" w:themeColor="text1"/>
          <w:szCs w:val="24"/>
        </w:rPr>
        <w:t>第一损失函数</w:t>
      </w:r>
      <w:r>
        <w:rPr>
          <w:color w:val="000000" w:themeColor="text1"/>
          <w:position w:val="-4"/>
        </w:rPr>
        <w:object>
          <v:shape id="_x0000_i1133" o:spt="75" type="#_x0000_t75" style="height:15pt;width:14.25pt;" o:ole="t" filled="f" o:preferrelative="t" stroked="f" coordsize="21600,21600">
            <v:path/>
            <v:fill on="f" focussize="0,0"/>
            <v:stroke on="f" joinstyle="miter"/>
            <v:imagedata r:id="rId16" o:title=""/>
            <o:lock v:ext="edit" aspectratio="t"/>
            <w10:wrap type="none"/>
            <w10:anchorlock/>
          </v:shape>
          <o:OLEObject Type="Embed" ProgID="Equation.DSMT4" ShapeID="_x0000_i1133" DrawAspect="Content" ObjectID="_1468075833" r:id="rId169">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540" w:firstLineChars="200"/>
        <w:jc w:val="center"/>
        <w:rPr>
          <w:color w:val="000000" w:themeColor="text1"/>
          <w:szCs w:val="24"/>
        </w:rPr>
      </w:pPr>
      <w:r>
        <w:rPr>
          <w:color w:val="000000" w:themeColor="text1"/>
          <w:spacing w:val="15"/>
          <w:position w:val="-100"/>
        </w:rPr>
        <w:object>
          <v:shape id="_x0000_i1134" o:spt="75" type="#_x0000_t75" style="height:127.5pt;width:321.75pt;" o:ole="t" filled="f" o:preferrelative="t" stroked="f" coordsize="21600,21600">
            <v:path/>
            <v:fill on="f" focussize="0,0"/>
            <v:stroke on="f" joinstyle="miter"/>
            <v:imagedata r:id="rId171" o:title=""/>
            <o:lock v:ext="edit" aspectratio="t"/>
            <w10:wrap type="none"/>
            <w10:anchorlock/>
          </v:shape>
          <o:OLEObject Type="Embed" ProgID="Equation.DSMT4" ShapeID="_x0000_i1134" DrawAspect="Content" ObjectID="_1468075834" r:id="rId170">
            <o:LockedField>false</o:LockedField>
          </o:OLEObject>
        </w:object>
      </w:r>
    </w:p>
    <w:p>
      <w:pPr>
        <w:spacing w:line="360" w:lineRule="auto"/>
        <w:ind w:firstLine="480" w:firstLineChars="200"/>
        <w:rPr>
          <w:color w:val="000000" w:themeColor="text1"/>
          <w:spacing w:val="15"/>
          <w:sz w:val="24"/>
          <w:szCs w:val="24"/>
        </w:rPr>
      </w:pPr>
      <w:r>
        <w:rPr>
          <w:rFonts w:hint="eastAsia"/>
          <w:color w:val="000000" w:themeColor="text1"/>
          <w:sz w:val="24"/>
          <w:szCs w:val="24"/>
        </w:rPr>
        <w:t>上式中，</w:t>
      </w:r>
      <w:r>
        <w:rPr>
          <w:rFonts w:hint="eastAsia"/>
          <w:i/>
          <w:color w:val="000000" w:themeColor="text1"/>
          <w:sz w:val="24"/>
          <w:szCs w:val="24"/>
        </w:rPr>
        <w:t>c</w:t>
      </w:r>
      <w:r>
        <w:rPr>
          <w:rFonts w:hint="eastAsia"/>
          <w:color w:val="000000" w:themeColor="text1"/>
          <w:sz w:val="24"/>
          <w:szCs w:val="24"/>
        </w:rPr>
        <w:t>表示图像的通道；</w:t>
      </w:r>
      <w:r>
        <w:rPr>
          <w:color w:val="000000" w:themeColor="text1"/>
          <w:position w:val="-12"/>
          <w:sz w:val="24"/>
          <w:szCs w:val="24"/>
        </w:rPr>
        <w:object>
          <v:shape id="_x0000_i1135" o:spt="75" type="#_x0000_t75" style="height:18.75pt;width:20.25pt;" o:ole="t" filled="f" o:preferrelative="t" stroked="f" coordsize="21600,21600">
            <v:path/>
            <v:fill on="f" focussize="0,0"/>
            <v:stroke on="f" joinstyle="miter"/>
            <v:imagedata r:id="rId23" o:title=""/>
            <o:lock v:ext="edit" aspectratio="t"/>
            <w10:wrap type="none"/>
            <w10:anchorlock/>
          </v:shape>
          <o:OLEObject Type="Embed" ProgID="Equation.DSMT4" ShapeID="_x0000_i1135" DrawAspect="Content" ObjectID="_1468075835" r:id="rId172">
            <o:LockedField>false</o:LockedField>
          </o:OLEObject>
        </w:object>
      </w:r>
      <w:r>
        <w:rPr>
          <w:color w:val="000000" w:themeColor="text1"/>
          <w:sz w:val="24"/>
          <w:szCs w:val="24"/>
        </w:rPr>
        <w:t>和</w:t>
      </w:r>
      <w:r>
        <w:rPr>
          <w:color w:val="000000" w:themeColor="text1"/>
          <w:position w:val="-12"/>
          <w:sz w:val="24"/>
          <w:szCs w:val="24"/>
        </w:rPr>
        <w:object>
          <v:shape id="_x0000_i1136" o:spt="75" type="#_x0000_t75" style="height:18.75pt;width:18pt;" o:ole="t" filled="f" o:preferrelative="t" stroked="f" coordsize="21600,21600">
            <v:path/>
            <v:fill on="f" focussize="0,0"/>
            <v:stroke on="f" joinstyle="miter"/>
            <v:imagedata r:id="rId25" o:title=""/>
            <o:lock v:ext="edit" aspectratio="t"/>
            <w10:wrap type="none"/>
            <w10:anchorlock/>
          </v:shape>
          <o:OLEObject Type="Embed" ProgID="Equation.DSMT4" ShapeID="_x0000_i1136" DrawAspect="Content" ObjectID="_1468075836" r:id="rId173">
            <o:LockedField>false</o:LockedField>
          </o:OLEObject>
        </w:object>
      </w:r>
      <w:r>
        <w:rPr>
          <w:color w:val="000000" w:themeColor="text1"/>
          <w:sz w:val="24"/>
          <w:szCs w:val="24"/>
        </w:rPr>
        <w:t>为预设的平衡因子</w:t>
      </w:r>
      <w:r>
        <w:rPr>
          <w:rFonts w:hint="eastAsia"/>
          <w:color w:val="000000" w:themeColor="text1"/>
          <w:sz w:val="24"/>
          <w:szCs w:val="24"/>
        </w:rPr>
        <w:t>；</w:t>
      </w:r>
      <w:r>
        <w:rPr>
          <w:color w:val="000000" w:themeColor="text1"/>
          <w:spacing w:val="15"/>
          <w:position w:val="-12"/>
          <w:sz w:val="24"/>
          <w:szCs w:val="24"/>
        </w:rPr>
        <w:object>
          <v:shape id="_x0000_i1137" o:spt="75" type="#_x0000_t75" style="height:18.75pt;width:39.75pt;" o:ole="t" filled="f" o:preferrelative="t" stroked="f" coordsize="21600,21600">
            <v:path/>
            <v:fill on="f" focussize="0,0"/>
            <v:stroke on="f" joinstyle="miter"/>
            <v:imagedata r:id="rId27" o:title=""/>
            <o:lock v:ext="edit" aspectratio="t"/>
            <w10:wrap type="none"/>
            <w10:anchorlock/>
          </v:shape>
          <o:OLEObject Type="Embed" ProgID="Equation.3" ShapeID="_x0000_i1137" DrawAspect="Content" ObjectID="_1468075837" r:id="rId174">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个通道的对抗性分类损失</w:t>
      </w:r>
      <w:r>
        <w:rPr>
          <w:rFonts w:hint="eastAsia"/>
          <w:color w:val="000000" w:themeColor="text1"/>
          <w:spacing w:val="15"/>
          <w:sz w:val="24"/>
          <w:szCs w:val="24"/>
        </w:rPr>
        <w:t>；</w:t>
      </w:r>
      <w:r>
        <w:rPr>
          <w:color w:val="000000" w:themeColor="text1"/>
          <w:spacing w:val="15"/>
          <w:position w:val="-12"/>
          <w:sz w:val="24"/>
          <w:szCs w:val="24"/>
        </w:rPr>
        <w:object>
          <v:shape id="_x0000_i1138" o:spt="75" type="#_x0000_t75" style="height:18.75pt;width:36.75pt;" o:ole="t" filled="f" o:preferrelative="t" stroked="f" coordsize="21600,21600">
            <v:path/>
            <v:fill on="f" focussize="0,0"/>
            <v:stroke on="f" joinstyle="miter"/>
            <v:imagedata r:id="rId29" o:title=""/>
            <o:lock v:ext="edit" aspectratio="t"/>
            <w10:wrap type="none"/>
            <w10:anchorlock/>
          </v:shape>
          <o:OLEObject Type="Embed" ProgID="Equation.3" ShapeID="_x0000_i1138" DrawAspect="Content" ObjectID="_1468075838" r:id="rId175">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w:t>
      </w:r>
      <w:r>
        <w:rPr>
          <w:rFonts w:hint="eastAsia"/>
          <w:color w:val="000000" w:themeColor="text1"/>
          <w:spacing w:val="15"/>
          <w:sz w:val="24"/>
          <w:szCs w:val="24"/>
        </w:rPr>
        <w:t>生成性</w:t>
      </w:r>
      <w:r>
        <w:rPr>
          <w:color w:val="000000" w:themeColor="text1"/>
          <w:spacing w:val="15"/>
          <w:sz w:val="24"/>
          <w:szCs w:val="24"/>
        </w:rPr>
        <w:t>分类损失</w:t>
      </w:r>
      <w:r>
        <w:rPr>
          <w:rFonts w:hint="eastAsia"/>
          <w:color w:val="000000" w:themeColor="text1"/>
          <w:spacing w:val="15"/>
          <w:sz w:val="24"/>
          <w:szCs w:val="24"/>
        </w:rPr>
        <w:t>。</w:t>
      </w:r>
      <w:r>
        <w:rPr>
          <w:color w:val="000000" w:themeColor="text1"/>
          <w:position w:val="-10"/>
        </w:rPr>
        <w:object>
          <v:shape id="_x0000_i1139" o:spt="75" type="#_x0000_t75" style="height:15.75pt;width:11.25pt;" o:ole="t" filled="f" o:preferrelative="t" stroked="f" coordsize="21600,21600">
            <v:path/>
            <v:fill on="f" focussize="0,0"/>
            <v:stroke on="f" joinstyle="miter"/>
            <v:imagedata r:id="rId177" o:title=""/>
            <o:lock v:ext="edit" aspectratio="t"/>
            <w10:wrap type="none"/>
            <w10:anchorlock/>
          </v:shape>
          <o:OLEObject Type="Embed" ProgID="Equation.DSMT4" ShapeID="_x0000_i1139" DrawAspect="Content" ObjectID="_1468075839" r:id="rId176">
            <o:LockedField>false</o:LockedField>
          </o:OLEObject>
        </w:object>
      </w:r>
      <w:r>
        <w:rPr>
          <w:rFonts w:hint="eastAsia"/>
          <w:color w:val="000000" w:themeColor="text1"/>
          <w:spacing w:val="15"/>
          <w:sz w:val="24"/>
          <w:szCs w:val="24"/>
        </w:rPr>
        <w:t>表示突出第</w:t>
      </w:r>
      <w:r>
        <w:rPr>
          <w:rFonts w:hint="eastAsia"/>
          <w:i/>
          <w:color w:val="000000" w:themeColor="text1"/>
          <w:spacing w:val="15"/>
          <w:sz w:val="24"/>
          <w:szCs w:val="24"/>
        </w:rPr>
        <w:t>c</w:t>
      </w:r>
      <w:r>
        <w:rPr>
          <w:rFonts w:hint="eastAsia"/>
          <w:color w:val="000000" w:themeColor="text1"/>
          <w:spacing w:val="15"/>
          <w:sz w:val="24"/>
          <w:szCs w:val="24"/>
        </w:rPr>
        <w:t>类目标区域时图像的标签；</w:t>
      </w:r>
      <w:r>
        <w:rPr>
          <w:color w:val="000000" w:themeColor="text1"/>
          <w:spacing w:val="15"/>
          <w:position w:val="-14"/>
          <w:sz w:val="24"/>
        </w:rPr>
        <w:object>
          <v:shape id="_x0000_i1140" o:spt="75" type="#_x0000_t75" style="height:21.75pt;width:61.5pt;" o:ole="t" filled="f" o:preferrelative="t" stroked="f" coordsize="21600,21600">
            <v:path/>
            <v:fill on="f" focussize="0,0"/>
            <v:stroke on="f" joinstyle="miter"/>
            <v:imagedata r:id="rId179" o:title=""/>
            <o:lock v:ext="edit" aspectratio="t"/>
            <w10:wrap type="none"/>
            <w10:anchorlock/>
          </v:shape>
          <o:OLEObject Type="Embed" ProgID="Equation.DSMT4" ShapeID="_x0000_i1140" DrawAspect="Content" ObjectID="_1468075840" r:id="rId178">
            <o:LockedField>false</o:LockedField>
          </o:OLEObject>
        </w:object>
      </w:r>
      <w:r>
        <w:rPr>
          <w:color w:val="000000" w:themeColor="text1"/>
          <w:spacing w:val="15"/>
          <w:sz w:val="24"/>
        </w:rPr>
        <w:t>，即：</w:t>
      </w:r>
      <w:r>
        <w:rPr>
          <w:color w:val="000000" w:themeColor="text1"/>
          <w:position w:val="-10"/>
        </w:rPr>
        <w:object>
          <v:shape id="_x0000_i1141" o:spt="75" type="#_x0000_t75" style="height:17.25pt;width:42.75pt;" o:ole="t" filled="f" o:preferrelative="t" stroked="f" coordsize="21600,21600">
            <v:path/>
            <v:fill on="f" focussize="0,0"/>
            <v:stroke on="f" joinstyle="miter"/>
            <v:imagedata r:id="rId181" o:title=""/>
            <o:lock v:ext="edit" aspectratio="t"/>
            <w10:wrap type="none"/>
            <w10:anchorlock/>
          </v:shape>
          <o:OLEObject Type="Embed" ProgID="Equation.DSMT4" ShapeID="_x0000_i1141" DrawAspect="Content" ObjectID="_1468075841" r:id="rId180">
            <o:LockedField>false</o:LockedField>
          </o:OLEObject>
        </w:object>
      </w:r>
      <w:r>
        <w:rPr>
          <w:rFonts w:hint="eastAsia"/>
          <w:color w:val="000000" w:themeColor="text1"/>
          <w:spacing w:val="15"/>
          <w:sz w:val="24"/>
        </w:rPr>
        <w:t>；</w:t>
      </w:r>
      <w:r>
        <w:rPr>
          <w:color w:val="000000" w:themeColor="text1"/>
          <w:position w:val="-10"/>
        </w:rPr>
        <w:object>
          <v:shape id="_x0000_i1142" o:spt="75" type="#_x0000_t75" style="height:17.25pt;width:59.25pt;" o:ole="t" filled="f" o:preferrelative="t" stroked="f" coordsize="21600,21600">
            <v:path/>
            <v:fill on="f" focussize="0,0"/>
            <v:stroke on="f" joinstyle="miter"/>
            <v:imagedata r:id="rId183" o:title=""/>
            <o:lock v:ext="edit" aspectratio="t"/>
            <w10:wrap type="none"/>
            <w10:anchorlock/>
          </v:shape>
          <o:OLEObject Type="Embed" ProgID="Equation.DSMT4" ShapeID="_x0000_i1142" DrawAspect="Content" ObjectID="_1468075842" r:id="rId182">
            <o:LockedField>false</o:LockedField>
          </o:OLEObject>
        </w:object>
      </w:r>
      <w:r>
        <w:rPr>
          <w:color w:val="000000" w:themeColor="text1"/>
          <w:spacing w:val="15"/>
          <w:sz w:val="24"/>
        </w:rPr>
        <w:t>；</w:t>
      </w:r>
      <w:r>
        <w:rPr>
          <w:color w:val="000000" w:themeColor="text1"/>
          <w:position w:val="-10"/>
        </w:rPr>
        <w:object>
          <v:shape id="_x0000_i1143" o:spt="75" type="#_x0000_t75" style="height:15.75pt;width:11.25pt;" o:ole="t" filled="f" o:preferrelative="t" stroked="f" coordsize="21600,21600">
            <v:path/>
            <v:fill on="f" focussize="0,0"/>
            <v:stroke on="f" joinstyle="miter"/>
            <v:imagedata r:id="rId185" o:title=""/>
            <o:lock v:ext="edit" aspectratio="t"/>
            <w10:wrap type="none"/>
            <w10:anchorlock/>
          </v:shape>
          <o:OLEObject Type="Embed" ProgID="Equation.DSMT4" ShapeID="_x0000_i1143" DrawAspect="Content" ObjectID="_1468075843" r:id="rId184">
            <o:LockedField>false</o:LockedField>
          </o:OLEObject>
        </w:object>
      </w:r>
      <w:r>
        <w:rPr>
          <w:rFonts w:hint="eastAsia"/>
          <w:color w:val="000000" w:themeColor="text1"/>
          <w:spacing w:val="15"/>
          <w:sz w:val="24"/>
          <w:szCs w:val="24"/>
        </w:rPr>
        <w:t>表示擦除第</w:t>
      </w:r>
      <w:r>
        <w:rPr>
          <w:rFonts w:hint="eastAsia"/>
          <w:i/>
          <w:color w:val="000000" w:themeColor="text1"/>
          <w:spacing w:val="15"/>
          <w:sz w:val="24"/>
          <w:szCs w:val="24"/>
        </w:rPr>
        <w:t>c</w:t>
      </w:r>
      <w:r>
        <w:rPr>
          <w:rFonts w:hint="eastAsia"/>
          <w:color w:val="000000" w:themeColor="text1"/>
          <w:spacing w:val="15"/>
          <w:sz w:val="24"/>
          <w:szCs w:val="24"/>
        </w:rPr>
        <w:t>类目标区域时图像的标签；</w:t>
      </w:r>
      <w:r>
        <w:rPr>
          <w:color w:val="000000" w:themeColor="text1"/>
          <w:spacing w:val="15"/>
          <w:position w:val="-14"/>
          <w:sz w:val="24"/>
        </w:rPr>
        <w:object>
          <v:shape id="_x0000_i1144" o:spt="75" type="#_x0000_t75" style="height:21.75pt;width:61.5pt;" o:ole="t" filled="f" o:preferrelative="t" stroked="f" coordsize="21600,21600">
            <v:path/>
            <v:fill on="f" focussize="0,0"/>
            <v:stroke on="f" joinstyle="miter"/>
            <v:imagedata r:id="rId187" o:title=""/>
            <o:lock v:ext="edit" aspectratio="t"/>
            <w10:wrap type="none"/>
            <w10:anchorlock/>
          </v:shape>
          <o:OLEObject Type="Embed" ProgID="Equation.DSMT4" ShapeID="_x0000_i1144" DrawAspect="Content" ObjectID="_1468075844" r:id="rId186">
            <o:LockedField>false</o:LockedField>
          </o:OLEObject>
        </w:object>
      </w:r>
      <w:r>
        <w:rPr>
          <w:color w:val="000000" w:themeColor="text1"/>
          <w:spacing w:val="15"/>
          <w:sz w:val="24"/>
        </w:rPr>
        <w:t>，</w:t>
      </w:r>
      <w:r>
        <w:rPr>
          <w:color w:val="000000" w:themeColor="text1"/>
          <w:position w:val="-10"/>
        </w:rPr>
        <w:object>
          <v:shape id="_x0000_i1145" o:spt="75" type="#_x0000_t75" style="height:17.25pt;width:42.75pt;" o:ole="t" filled="f" o:preferrelative="t" stroked="f" coordsize="21600,21600">
            <v:path/>
            <v:fill on="f" focussize="0,0"/>
            <v:stroke on="f" joinstyle="miter"/>
            <v:imagedata r:id="rId189" o:title=""/>
            <o:lock v:ext="edit" aspectratio="t"/>
            <w10:wrap type="none"/>
            <w10:anchorlock/>
          </v:shape>
          <o:OLEObject Type="Embed" ProgID="Equation.DSMT4" ShapeID="_x0000_i1145" DrawAspect="Content" ObjectID="_1468075845" r:id="rId188">
            <o:LockedField>false</o:LockedField>
          </o:OLEObject>
        </w:object>
      </w:r>
      <w:r>
        <w:rPr>
          <w:rFonts w:hint="eastAsia"/>
          <w:color w:val="000000" w:themeColor="text1"/>
          <w:spacing w:val="15"/>
          <w:sz w:val="24"/>
        </w:rPr>
        <w:t>；</w:t>
      </w:r>
      <w:r>
        <w:rPr>
          <w:color w:val="000000" w:themeColor="text1"/>
          <w:position w:val="-10"/>
        </w:rPr>
        <w:object>
          <v:shape id="_x0000_i1146" o:spt="75" type="#_x0000_t75" style="height:17.25pt;width:89.25pt;" o:ole="t" filled="f" o:preferrelative="t" stroked="f" coordsize="21600,21600">
            <v:path/>
            <v:fill on="f" focussize="0,0"/>
            <v:stroke on="f" joinstyle="miter"/>
            <v:imagedata r:id="rId191" o:title=""/>
            <o:lock v:ext="edit" aspectratio="t"/>
            <w10:wrap type="none"/>
            <w10:anchorlock/>
          </v:shape>
          <o:OLEObject Type="Embed" ProgID="Equation.DSMT4" ShapeID="_x0000_i1146" DrawAspect="Content" ObjectID="_1468075846" r:id="rId190">
            <o:LockedField>false</o:LockedField>
          </o:OLEObject>
        </w:object>
      </w:r>
      <w:r>
        <w:rPr>
          <w:color w:val="000000" w:themeColor="text1"/>
          <w:spacing w:val="15"/>
          <w:sz w:val="24"/>
        </w:rPr>
        <w:t>；</w:t>
      </w:r>
      <w:r>
        <w:rPr>
          <w:i/>
          <w:color w:val="000000" w:themeColor="text1"/>
          <w:spacing w:val="15"/>
          <w:sz w:val="24"/>
        </w:rPr>
        <w:t>p</w:t>
      </w:r>
      <w:r>
        <w:rPr>
          <w:i/>
          <w:color w:val="000000" w:themeColor="text1"/>
          <w:spacing w:val="15"/>
          <w:sz w:val="24"/>
          <w:vertAlign w:val="superscript"/>
        </w:rPr>
        <w:t>C</w:t>
      </w:r>
      <w:r>
        <w:rPr>
          <w:color w:val="000000" w:themeColor="text1"/>
          <w:spacing w:val="15"/>
          <w:sz w:val="24"/>
        </w:rPr>
        <w:t>表示特征分类模块；</w:t>
      </w:r>
      <w:r>
        <w:rPr>
          <w:i/>
          <w:color w:val="000000" w:themeColor="text1"/>
          <w:spacing w:val="15"/>
          <w:sz w:val="24"/>
        </w:rPr>
        <w:t>avgpool</w:t>
      </w:r>
      <w:r>
        <w:rPr>
          <w:i/>
          <w:color w:val="000000" w:themeColor="text1"/>
          <w:spacing w:val="15"/>
          <w:sz w:val="24"/>
          <w:vertAlign w:val="subscript"/>
        </w:rPr>
        <w:t>60%</w:t>
      </w:r>
      <w:r>
        <w:rPr>
          <w:i/>
          <w:color w:val="000000" w:themeColor="text1"/>
          <w:spacing w:val="15"/>
          <w:sz w:val="24"/>
        </w:rPr>
        <w:t>s</w:t>
      </w:r>
      <w:r>
        <w:rPr>
          <w:i/>
          <w:color w:val="000000" w:themeColor="text1"/>
          <w:spacing w:val="15"/>
          <w:sz w:val="24"/>
          <w:vertAlign w:val="subscript"/>
        </w:rPr>
        <w:t>c</w:t>
      </w:r>
      <w:r>
        <w:rPr>
          <w:color w:val="000000" w:themeColor="text1"/>
          <w:spacing w:val="15"/>
          <w:sz w:val="24"/>
        </w:rPr>
        <w:t>表示</w:t>
      </w:r>
      <w:r>
        <w:rPr>
          <w:i/>
          <w:color w:val="000000" w:themeColor="text1"/>
          <w:spacing w:val="15"/>
          <w:sz w:val="24"/>
        </w:rPr>
        <w:t>s</w:t>
      </w:r>
      <w:r>
        <w:rPr>
          <w:i/>
          <w:color w:val="000000" w:themeColor="text1"/>
          <w:spacing w:val="15"/>
          <w:sz w:val="24"/>
          <w:vertAlign w:val="subscript"/>
        </w:rPr>
        <w:t>c</w:t>
      </w:r>
      <w:r>
        <w:rPr>
          <w:color w:val="000000" w:themeColor="text1"/>
          <w:spacing w:val="15"/>
          <w:sz w:val="24"/>
        </w:rPr>
        <w:t>的前60%响应像素的平均值；</w:t>
      </w:r>
      <w:r>
        <w:rPr>
          <w:i/>
          <w:color w:val="000000" w:themeColor="text1"/>
          <w:spacing w:val="15"/>
          <w:sz w:val="24"/>
        </w:rPr>
        <w:t>y(c)</w:t>
      </w:r>
      <w:r>
        <w:rPr>
          <w:color w:val="000000" w:themeColor="text1"/>
          <w:spacing w:val="15"/>
          <w:sz w:val="24"/>
        </w:rPr>
        <w:t>表示图像第</w:t>
      </w:r>
      <w:r>
        <w:rPr>
          <w:i/>
          <w:color w:val="000000" w:themeColor="text1"/>
          <w:spacing w:val="15"/>
          <w:sz w:val="24"/>
        </w:rPr>
        <w:t>c</w:t>
      </w:r>
      <w:r>
        <w:rPr>
          <w:color w:val="000000" w:themeColor="text1"/>
          <w:spacing w:val="15"/>
          <w:sz w:val="24"/>
        </w:rPr>
        <w:t>类的标签值；</w:t>
      </w:r>
      <w:r>
        <w:rPr>
          <w:color w:val="000000" w:themeColor="text1"/>
          <w:sz w:val="24"/>
        </w:rPr>
        <w:t>BCE表示标准二进制交叉熵</w:t>
      </w:r>
      <w:r>
        <w:rPr>
          <w:color w:val="000000" w:themeColor="text1"/>
          <w:spacing w:val="15"/>
          <w:sz w:val="24"/>
        </w:rPr>
        <w:t>。其中只有当</w:t>
      </w:r>
      <w:r>
        <w:rPr>
          <w:i/>
          <w:color w:val="000000" w:themeColor="text1"/>
          <w:spacing w:val="15"/>
          <w:sz w:val="24"/>
        </w:rPr>
        <w:t>c</w:t>
      </w:r>
      <w:r>
        <w:rPr>
          <w:color w:val="000000" w:themeColor="text1"/>
          <w:spacing w:val="15"/>
          <w:sz w:val="24"/>
        </w:rPr>
        <w:t>为图片正类时才需计算对抗损失</w:t>
      </w:r>
      <w:r>
        <w:rPr>
          <w:color w:val="000000" w:themeColor="text1"/>
          <w:spacing w:val="15"/>
          <w:position w:val="-12"/>
          <w:sz w:val="24"/>
        </w:rPr>
        <w:object>
          <v:shape id="_x0000_i1147" o:spt="75" type="#_x0000_t75" style="height:19.5pt;width:21.75pt;" o:ole="t" filled="f" o:preferrelative="t" stroked="f" coordsize="21600,21600">
            <v:path/>
            <v:fill on="f" focussize="0,0"/>
            <v:stroke on="f" joinstyle="miter"/>
            <v:imagedata r:id="rId193" o:title=""/>
            <o:lock v:ext="edit" aspectratio="t"/>
            <w10:wrap type="none"/>
            <w10:anchorlock/>
          </v:shape>
          <o:OLEObject Type="Embed" ProgID="Equation.3" ShapeID="_x0000_i1147" DrawAspect="Content" ObjectID="_1468075847" r:id="rId192">
            <o:LockedField>false</o:LockedField>
          </o:OLEObject>
        </w:object>
      </w:r>
      <w:r>
        <w:rPr>
          <w:color w:val="000000" w:themeColor="text1"/>
          <w:spacing w:val="15"/>
          <w:sz w:val="24"/>
        </w:rPr>
        <w:t>。</w:t>
      </w:r>
    </w:p>
    <w:p>
      <w:pPr>
        <w:spacing w:line="360" w:lineRule="auto"/>
        <w:ind w:firstLine="540" w:firstLineChars="200"/>
        <w:rPr>
          <w:color w:val="000000" w:themeColor="text1"/>
          <w:szCs w:val="24"/>
        </w:rPr>
      </w:pPr>
      <w:r>
        <w:rPr>
          <w:rFonts w:hint="eastAsia"/>
          <w:color w:val="000000" w:themeColor="text1"/>
          <w:spacing w:val="15"/>
          <w:sz w:val="24"/>
          <w:szCs w:val="24"/>
        </w:rPr>
        <w:t>固定生成器训练鉴别器过程中，</w:t>
      </w:r>
      <w:r>
        <w:rPr>
          <w:color w:val="000000" w:themeColor="text1"/>
          <w:spacing w:val="15"/>
          <w:sz w:val="24"/>
        </w:rPr>
        <w:t>特征分类模块</w:t>
      </w:r>
      <w:r>
        <w:rPr>
          <w:i/>
          <w:color w:val="000000" w:themeColor="text1"/>
          <w:spacing w:val="15"/>
          <w:sz w:val="24"/>
        </w:rPr>
        <w:t>p</w:t>
      </w:r>
      <w:r>
        <w:rPr>
          <w:i/>
          <w:color w:val="000000" w:themeColor="text1"/>
          <w:spacing w:val="15"/>
          <w:sz w:val="24"/>
          <w:vertAlign w:val="superscript"/>
        </w:rPr>
        <w:t>C</w:t>
      </w:r>
      <w:r>
        <w:rPr>
          <w:color w:val="000000" w:themeColor="text1"/>
          <w:spacing w:val="15"/>
          <w:sz w:val="24"/>
        </w:rPr>
        <w:t>的目标始终是</w:t>
      </w:r>
      <w:r>
        <w:rPr>
          <w:i/>
          <w:color w:val="000000" w:themeColor="text1"/>
          <w:spacing w:val="15"/>
          <w:sz w:val="24"/>
        </w:rPr>
        <w:t>y</w:t>
      </w:r>
      <w:r>
        <w:rPr>
          <w:color w:val="000000" w:themeColor="text1"/>
          <w:spacing w:val="15"/>
          <w:sz w:val="24"/>
        </w:rPr>
        <w:t>，</w:t>
      </w:r>
      <w:r>
        <w:rPr>
          <w:rFonts w:hint="eastAsia"/>
          <w:color w:val="000000" w:themeColor="text1"/>
          <w:spacing w:val="15"/>
          <w:sz w:val="24"/>
        </w:rPr>
        <w:t>采用生成对抗策略训练时已经学习到的具有判别性的对象区域会不断被掩盖，因此它应该不断指导分割</w:t>
      </w:r>
      <w:r>
        <w:rPr>
          <w:color w:val="000000" w:themeColor="text1"/>
          <w:spacing w:val="15"/>
          <w:sz w:val="24"/>
        </w:rPr>
        <w:t>挖掘出剩余</w:t>
      </w:r>
      <w:r>
        <w:rPr>
          <w:rFonts w:hint="eastAsia"/>
          <w:color w:val="000000" w:themeColor="text1"/>
          <w:spacing w:val="15"/>
          <w:sz w:val="24"/>
        </w:rPr>
        <w:t>未被掩盖的</w:t>
      </w:r>
      <w:r>
        <w:rPr>
          <w:color w:val="000000" w:themeColor="text1"/>
          <w:spacing w:val="15"/>
          <w:sz w:val="24"/>
        </w:rPr>
        <w:t>对象区域，</w:t>
      </w:r>
      <w:r>
        <w:rPr>
          <w:rFonts w:hint="eastAsia"/>
          <w:color w:val="000000" w:themeColor="text1"/>
          <w:spacing w:val="15"/>
          <w:sz w:val="24"/>
        </w:rPr>
        <w:t>以达到能正确区分目标类别的目的。</w:t>
      </w:r>
      <w:r>
        <w:rPr>
          <w:color w:val="000000" w:themeColor="text1"/>
          <w:spacing w:val="15"/>
          <w:sz w:val="24"/>
        </w:rPr>
        <w:t>即使</w:t>
      </w:r>
      <w:r>
        <w:rPr>
          <w:i/>
          <w:color w:val="000000" w:themeColor="text1"/>
          <w:spacing w:val="15"/>
          <w:sz w:val="24"/>
        </w:rPr>
        <w:t>s</w:t>
      </w:r>
      <w:r>
        <w:rPr>
          <w:i/>
          <w:color w:val="000000" w:themeColor="text1"/>
          <w:spacing w:val="15"/>
          <w:sz w:val="24"/>
          <w:vertAlign w:val="subscript"/>
        </w:rPr>
        <w:t>c</w:t>
      </w:r>
      <w:r>
        <w:rPr>
          <w:color w:val="000000" w:themeColor="text1"/>
          <w:spacing w:val="15"/>
          <w:sz w:val="24"/>
        </w:rPr>
        <w:t>被掩盖，也不会影响分类结果。所以</w:t>
      </w:r>
      <w:r>
        <w:rPr>
          <w:rFonts w:hint="eastAsia"/>
          <w:color w:val="000000" w:themeColor="text1"/>
          <w:sz w:val="24"/>
          <w:szCs w:val="24"/>
        </w:rPr>
        <w:t>第二损失函数</w:t>
      </w:r>
      <w:r>
        <w:rPr>
          <w:color w:val="000000" w:themeColor="text1"/>
          <w:position w:val="-12"/>
          <w:sz w:val="24"/>
          <w:szCs w:val="24"/>
        </w:rPr>
        <w:object>
          <v:shape id="_x0000_i1148" o:spt="75" type="#_x0000_t75" style="height:18.75pt;width:18.75pt;" o:ole="t" filled="f" o:preferrelative="t" stroked="f" coordsize="21600,21600">
            <v:path/>
            <v:fill on="f" focussize="0,0"/>
            <v:stroke on="f" joinstyle="miter"/>
            <v:imagedata r:id="rId31" o:title=""/>
            <o:lock v:ext="edit" aspectratio="t"/>
            <w10:wrap type="none"/>
            <w10:anchorlock/>
          </v:shape>
          <o:OLEObject Type="Embed" ProgID="Equation.DSMT4" ShapeID="_x0000_i1148" DrawAspect="Content" ObjectID="_1468075848" r:id="rId194">
            <o:LockedField>false</o:LockedField>
          </o:OLEObject>
        </w:object>
      </w:r>
      <w:r>
        <w:rPr>
          <w:color w:val="000000" w:themeColor="text1"/>
          <w:spacing w:val="15"/>
          <w:sz w:val="24"/>
          <w:szCs w:val="24"/>
        </w:rPr>
        <w:t>由分类损失</w:t>
      </w:r>
      <w:r>
        <w:rPr>
          <w:color w:val="000000" w:themeColor="text1"/>
          <w:position w:val="-12"/>
        </w:rPr>
        <w:object>
          <v:shape id="_x0000_i1149" o:spt="75" type="#_x0000_t75" style="height:18pt;width:24pt;" o:ole="t" filled="f" o:preferrelative="t" stroked="f" coordsize="21600,21600">
            <v:path/>
            <v:fill on="f" focussize="0,0"/>
            <v:stroke on="f" joinstyle="miter"/>
            <v:imagedata r:id="rId196" o:title=""/>
            <o:lock v:ext="edit" aspectratio="t"/>
            <w10:wrap type="none"/>
            <w10:anchorlock/>
          </v:shape>
          <o:OLEObject Type="Embed" ProgID="Equation.DSMT4" ShapeID="_x0000_i1149" DrawAspect="Content" ObjectID="_1468075849" r:id="rId195">
            <o:LockedField>false</o:LockedField>
          </o:OLEObject>
        </w:object>
      </w:r>
      <w:r>
        <w:rPr>
          <w:color w:val="000000" w:themeColor="text1"/>
          <w:spacing w:val="15"/>
          <w:sz w:val="24"/>
          <w:szCs w:val="24"/>
        </w:rPr>
        <w:t>和</w:t>
      </w:r>
      <w:r>
        <w:rPr>
          <w:color w:val="000000" w:themeColor="text1"/>
          <w:spacing w:val="15"/>
          <w:sz w:val="24"/>
        </w:rPr>
        <w:t>对抗性损失</w:t>
      </w:r>
      <w:r>
        <w:rPr>
          <w:color w:val="000000" w:themeColor="text1"/>
          <w:spacing w:val="15"/>
          <w:position w:val="-12"/>
          <w:sz w:val="24"/>
        </w:rPr>
        <w:object>
          <v:shape id="_x0000_i1150" o:spt="75" type="#_x0000_t75" style="height:18.75pt;width:21pt;" o:ole="t" filled="f" o:preferrelative="t" stroked="f" coordsize="21600,21600">
            <v:path/>
            <v:fill on="f" focussize="0,0"/>
            <v:stroke on="f" joinstyle="miter"/>
            <v:imagedata r:id="rId198" o:title=""/>
            <o:lock v:ext="edit" aspectratio="t"/>
            <w10:wrap type="none"/>
            <w10:anchorlock/>
          </v:shape>
          <o:OLEObject Type="Embed" ProgID="Equation.3" ShapeID="_x0000_i1150" DrawAspect="Content" ObjectID="_1468075850" r:id="rId197">
            <o:LockedField>false</o:LockedField>
          </o:OLEObject>
        </w:object>
      </w:r>
      <w:r>
        <w:rPr>
          <w:color w:val="000000" w:themeColor="text1"/>
          <w:spacing w:val="15"/>
          <w:sz w:val="24"/>
        </w:rPr>
        <w:t>组成。</w:t>
      </w:r>
      <w:r>
        <w:rPr>
          <w:color w:val="000000" w:themeColor="text1"/>
          <w:spacing w:val="15"/>
          <w:sz w:val="24"/>
          <w:szCs w:val="24"/>
        </w:rPr>
        <w:t>公式</w:t>
      </w:r>
      <w:r>
        <w:rPr>
          <w:rFonts w:hint="eastAsia"/>
          <w:color w:val="000000" w:themeColor="text1"/>
          <w:sz w:val="24"/>
          <w:szCs w:val="24"/>
        </w:rPr>
        <w:t>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44"/>
        </w:rPr>
        <w:object>
          <v:shape id="_x0000_i1151" o:spt="75" type="#_x0000_t75" style="height:49.5pt;width:198pt;" o:ole="t" filled="f" o:preferrelative="t" stroked="f" coordsize="21600,21600">
            <v:path/>
            <v:fill on="f" focussize="0,0"/>
            <v:stroke on="f" joinstyle="miter"/>
            <v:imagedata r:id="rId200" o:title=""/>
            <o:lock v:ext="edit" aspectratio="t"/>
            <w10:wrap type="none"/>
            <w10:anchorlock/>
          </v:shape>
          <o:OLEObject Type="Embed" ProgID="Equation.DSMT4" ShapeID="_x0000_i1151" DrawAspect="Content" ObjectID="_1468075851" r:id="rId199">
            <o:LockedField>false</o:LockedField>
          </o:OLEObject>
        </w:object>
      </w:r>
      <w:r>
        <w:rPr>
          <w:color w:val="000000" w:themeColor="text1"/>
        </w:rPr>
        <w:t>；</w:t>
      </w:r>
    </w:p>
    <w:p>
      <w:pPr>
        <w:pStyle w:val="14"/>
        <w:shd w:val="clear" w:color="auto" w:fill="FFFFFF"/>
        <w:spacing w:beforeAutospacing="0" w:afterAutospacing="0" w:line="360" w:lineRule="auto"/>
        <w:ind w:firstLine="540" w:firstLineChars="200"/>
        <w:rPr>
          <w:color w:val="000000" w:themeColor="text1"/>
          <w:spacing w:val="15"/>
        </w:rPr>
      </w:pPr>
      <w:r>
        <w:rPr>
          <w:color w:val="000000" w:themeColor="text1"/>
          <w:spacing w:val="15"/>
        </w:rPr>
        <w:t>上式中，</w:t>
      </w:r>
      <w:r>
        <w:rPr>
          <w:color w:val="000000" w:themeColor="text1"/>
          <w:position w:val="-12"/>
        </w:rPr>
        <w:object>
          <v:shape id="_x0000_i1152" o:spt="75" type="#_x0000_t75" style="height:18.75pt;width:39pt;" o:ole="t" filled="f" o:preferrelative="t" stroked="f" coordsize="21600,21600">
            <v:path/>
            <v:fill on="f" focussize="0,0"/>
            <v:stroke on="f" joinstyle="miter"/>
            <v:imagedata r:id="rId35" o:title=""/>
            <o:lock v:ext="edit" aspectratio="t"/>
            <w10:wrap type="none"/>
            <w10:anchorlock/>
          </v:shape>
          <o:OLEObject Type="Embed" ProgID="Equation.DSMT4" ShapeID="_x0000_i1152" DrawAspect="Content" ObjectID="_1468075852" r:id="rId201">
            <o:LockedField>false</o:LockedField>
          </o:OLEObject>
        </w:object>
      </w:r>
      <w:r>
        <w:rPr>
          <w:color w:val="000000" w:themeColor="text1"/>
          <w:spacing w:val="15"/>
        </w:rPr>
        <w:t>表示</w:t>
      </w:r>
      <w:r>
        <w:rPr>
          <w:rFonts w:hint="eastAsia"/>
          <w:color w:val="000000" w:themeColor="text1"/>
          <w:spacing w:val="15"/>
        </w:rPr>
        <w:t>鉴别器在</w:t>
      </w:r>
      <w:r>
        <w:rPr>
          <w:color w:val="000000" w:themeColor="text1"/>
          <w:spacing w:val="15"/>
          <w:szCs w:val="24"/>
        </w:rPr>
        <w:t>第</w:t>
      </w:r>
      <w:r>
        <w:rPr>
          <w:i/>
          <w:color w:val="000000" w:themeColor="text1"/>
          <w:spacing w:val="15"/>
          <w:szCs w:val="24"/>
        </w:rPr>
        <w:t>c</w:t>
      </w:r>
      <w:r>
        <w:rPr>
          <w:color w:val="000000" w:themeColor="text1"/>
          <w:spacing w:val="15"/>
          <w:szCs w:val="24"/>
        </w:rPr>
        <w:t>个通道的</w:t>
      </w:r>
      <w:r>
        <w:rPr>
          <w:color w:val="000000" w:themeColor="text1"/>
          <w:spacing w:val="15"/>
        </w:rPr>
        <w:t>对抗性损失</w:t>
      </w:r>
      <w:r>
        <w:rPr>
          <w:rFonts w:hint="eastAsia"/>
          <w:color w:val="000000" w:themeColor="text1"/>
          <w:spacing w:val="15"/>
        </w:rPr>
        <w:t>。</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在第二阶段</w:t>
      </w:r>
      <w:r>
        <w:rPr>
          <w:rFonts w:hint="eastAsia"/>
          <w:color w:val="000000" w:themeColor="text1"/>
        </w:rPr>
        <w:t>目标检测</w:t>
      </w:r>
      <w:r>
        <w:rPr>
          <w:color w:val="000000" w:themeColor="text1"/>
        </w:rPr>
        <w:t>模块的单独训练过程中，</w:t>
      </w:r>
      <w:r>
        <w:rPr>
          <w:rFonts w:hint="eastAsia"/>
          <w:color w:val="000000" w:themeColor="text1"/>
        </w:rPr>
        <w:t>图像</w:t>
      </w:r>
      <w:r>
        <w:rPr>
          <w:rFonts w:hint="eastAsia"/>
          <w:i/>
          <w:color w:val="000000" w:themeColor="text1"/>
        </w:rPr>
        <w:t>I</w:t>
      </w:r>
      <w:r>
        <w:rPr>
          <w:rFonts w:hint="eastAsia"/>
          <w:color w:val="000000" w:themeColor="text1"/>
        </w:rPr>
        <w:t>经检测模块计算得到每个proposal的最终得分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由于不存在标准的矩形框标签，因此检测分支只能使用仅有的图像级别的标签训练网络。训练由二进制交叉熵损失指导。我们先将区域得分先按列进行累加，结果被视为图像各类别的预测得分，将结果与图像标签计算二进制交叉熵损失。</w:t>
      </w:r>
      <w:r>
        <w:rPr>
          <w:color w:val="000000" w:themeColor="text1"/>
        </w:rPr>
        <w:t>目标检测模块的损失函数设置如下：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6"/>
        </w:rPr>
        <w:object>
          <v:shape id="_x0000_i1153" o:spt="75" type="#_x0000_t75" style="height:27pt;width:198.75pt;" o:ole="t" filled="f" o:preferrelative="t" stroked="f" coordsize="21600,21600">
            <v:path/>
            <v:fill on="f" focussize="0,0"/>
            <v:stroke on="f" joinstyle="miter"/>
            <v:imagedata r:id="rId37" o:title=""/>
            <o:lock v:ext="edit" aspectratio="t"/>
            <w10:wrap type="none"/>
            <w10:anchorlock/>
          </v:shape>
          <o:OLEObject Type="Embed" ProgID="Equation.DSMT4" ShapeID="_x0000_i1153" DrawAspect="Content" ObjectID="_1468075853" r:id="rId202">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上式中，B表示</w:t>
      </w:r>
      <w:del w:id="420" w:author="欣冉" w:date="2023-07-26T23:36:02Z">
        <w:r>
          <w:rPr>
            <w:rFonts w:hint="eastAsia"/>
            <w:color w:val="000000" w:themeColor="text1"/>
          </w:rPr>
          <w:delText>目标框</w:delText>
        </w:r>
      </w:del>
      <w:ins w:id="421" w:author="欣冉" w:date="2023-07-26T23:36:02Z">
        <w:r>
          <w:rPr>
            <w:rFonts w:hint="eastAsia"/>
            <w:color w:val="000000" w:themeColor="text1"/>
            <w:lang w:eastAsia="zh-CN"/>
          </w:rPr>
          <w:t>候选框</w:t>
        </w:r>
      </w:ins>
      <w:r>
        <w:rPr>
          <w:rFonts w:hint="eastAsia"/>
          <w:color w:val="000000" w:themeColor="text1"/>
        </w:rPr>
        <w:t>生成模块生成的候选框proposals的数量；N表示分类出的类别数，这里的“+1”表示还包括一个背景类别。</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在经过上述两轮的单独训练之后，接下来将网络模型中的不同部分联合起来，对网络模型的整体按照端到端的方式进行微调训练。</w:t>
      </w:r>
      <w:r>
        <w:rPr>
          <w:rFonts w:hint="eastAsia"/>
          <w:color w:val="000000" w:themeColor="text1"/>
          <w:szCs w:val="24"/>
        </w:rPr>
        <w:t>如图9所示，</w:t>
      </w:r>
      <w:r>
        <w:rPr>
          <w:rFonts w:hint="eastAsia"/>
          <w:color w:val="000000" w:themeColor="text1"/>
        </w:rPr>
        <w:t>第三阶段的联合训练过程如下：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（1）输入的原始图像I并行送入到</w:t>
      </w:r>
      <w:del w:id="422" w:author="欣冉" w:date="2023-07-26T23:36:02Z">
        <w:r>
          <w:rPr>
            <w:rFonts w:hint="eastAsia"/>
            <w:color w:val="000000" w:themeColor="text1"/>
          </w:rPr>
          <w:delText>目标框</w:delText>
        </w:r>
      </w:del>
      <w:ins w:id="423" w:author="欣冉" w:date="2023-07-26T23:36:02Z">
        <w:r>
          <w:rPr>
            <w:rFonts w:hint="eastAsia"/>
            <w:color w:val="000000" w:themeColor="text1"/>
            <w:lang w:eastAsia="zh-CN"/>
          </w:rPr>
          <w:t>候选框</w:t>
        </w:r>
      </w:ins>
      <w:r>
        <w:rPr>
          <w:rFonts w:hint="eastAsia"/>
          <w:color w:val="000000" w:themeColor="text1"/>
        </w:rPr>
        <w:t>生成模块和特征</w:t>
      </w:r>
      <w:ins w:id="424" w:author="欣冉" w:date="2023-07-27T00:27:42Z">
        <w:r>
          <w:rPr>
            <w:rFonts w:hint="eastAsia"/>
            <w:color w:val="000000" w:themeColor="text1"/>
            <w:lang w:val="en-US" w:eastAsia="zh-CN"/>
          </w:rPr>
          <w:t>分割</w:t>
        </w:r>
      </w:ins>
      <w:del w:id="425" w:author="欣冉" w:date="2023-07-27T00:27:40Z">
        <w:r>
          <w:rPr>
            <w:rFonts w:hint="eastAsia"/>
            <w:color w:val="000000" w:themeColor="text1"/>
          </w:rPr>
          <w:delText>提取</w:delText>
        </w:r>
      </w:del>
      <w:r>
        <w:rPr>
          <w:rFonts w:hint="eastAsia"/>
          <w:color w:val="000000" w:themeColor="text1"/>
        </w:rPr>
        <w:t>模块</w:t>
      </w:r>
      <w:ins w:id="426" w:author="欣冉" w:date="2023-07-27T00:27:43Z">
        <w:r>
          <w:rPr>
            <w:rFonts w:hint="eastAsia"/>
            <w:color w:val="000000" w:themeColor="text1"/>
            <w:lang w:val="en-US" w:eastAsia="zh-CN"/>
          </w:rPr>
          <w:t>的</w:t>
        </w:r>
      </w:ins>
      <w:ins w:id="427" w:author="欣冉" w:date="2023-07-27T00:27:47Z">
        <w:r>
          <w:rPr>
            <w:rFonts w:hint="eastAsia"/>
            <w:color w:val="000000" w:themeColor="text1"/>
            <w:lang w:val="en-US" w:eastAsia="zh-CN"/>
          </w:rPr>
          <w:t>特征编码部分</w:t>
        </w:r>
      </w:ins>
      <w:r>
        <w:rPr>
          <w:rFonts w:hint="eastAsia"/>
          <w:color w:val="000000" w:themeColor="text1"/>
        </w:rPr>
        <w:t>，分别处理得到多个候选框proposals以及</w:t>
      </w:r>
      <w:del w:id="428" w:author="欣冉" w:date="2023-07-27T00:27:50Z">
        <w:r>
          <w:rPr>
            <w:rFonts w:hint="eastAsia"/>
            <w:color w:val="000000" w:themeColor="text1"/>
          </w:rPr>
          <w:delText>一个</w:delText>
        </w:r>
      </w:del>
      <w:r>
        <w:rPr>
          <w:rFonts w:hint="eastAsia"/>
          <w:color w:val="000000" w:themeColor="text1"/>
        </w:rPr>
        <w:t>特征</w:t>
      </w:r>
      <w:del w:id="429" w:author="欣冉" w:date="2023-07-27T00:27:52Z">
        <w:r>
          <w:rPr>
            <w:rFonts w:hint="eastAsia"/>
            <w:color w:val="000000" w:themeColor="text1"/>
          </w:rPr>
          <w:delText>图feature</w:delText>
        </w:r>
      </w:del>
      <w:del w:id="430" w:author="欣冉" w:date="2023-07-27T00:27:53Z">
        <w:r>
          <w:rPr>
            <w:rFonts w:hint="eastAsia"/>
            <w:color w:val="000000" w:themeColor="text1"/>
          </w:rPr>
          <w:delText xml:space="preserve"> </w:delText>
        </w:r>
      </w:del>
      <w:r>
        <w:rPr>
          <w:rFonts w:hint="eastAsia"/>
          <w:color w:val="000000" w:themeColor="text1"/>
        </w:rPr>
        <w:t>X。</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（2）特征</w:t>
      </w:r>
      <w:del w:id="431" w:author="欣冉" w:date="2023-07-27T00:28:03Z">
        <w:r>
          <w:rPr>
            <w:rFonts w:hint="eastAsia"/>
            <w:color w:val="000000" w:themeColor="text1"/>
          </w:rPr>
          <w:delText xml:space="preserve">图feature </w:delText>
        </w:r>
      </w:del>
      <w:r>
        <w:rPr>
          <w:rFonts w:hint="eastAsia"/>
          <w:color w:val="000000" w:themeColor="text1"/>
        </w:rPr>
        <w:t>X被送入特征分割模块</w:t>
      </w:r>
      <w:ins w:id="432" w:author="欣冉" w:date="2023-07-27T00:28:08Z">
        <w:r>
          <w:rPr>
            <w:rFonts w:hint="eastAsia"/>
            <w:color w:val="000000" w:themeColor="text1"/>
            <w:lang w:val="en-US" w:eastAsia="zh-CN"/>
          </w:rPr>
          <w:t>的</w:t>
        </w:r>
      </w:ins>
      <w:ins w:id="433" w:author="欣冉" w:date="2023-07-27T00:28:14Z">
        <w:r>
          <w:rPr>
            <w:rFonts w:hint="eastAsia"/>
            <w:color w:val="000000" w:themeColor="text1"/>
            <w:lang w:val="en-US" w:eastAsia="zh-CN"/>
          </w:rPr>
          <w:t>特征解码部分</w:t>
        </w:r>
      </w:ins>
      <w:r>
        <w:rPr>
          <w:rFonts w:hint="eastAsia"/>
          <w:color w:val="000000" w:themeColor="text1"/>
        </w:rPr>
        <w:t>和目标检测模块中并行完成分割与检测。特征分割模块</w:t>
      </w:r>
      <w:ins w:id="434" w:author="欣冉" w:date="2023-07-27T01:33:41Z">
        <w:r>
          <w:rPr>
            <w:rFonts w:hint="eastAsia"/>
            <w:color w:val="000000" w:themeColor="text1"/>
            <w:lang w:val="en-US" w:eastAsia="zh-CN"/>
          </w:rPr>
          <w:t>的解码部分</w:t>
        </w:r>
      </w:ins>
      <w:r>
        <w:rPr>
          <w:rFonts w:hint="eastAsia"/>
          <w:color w:val="000000" w:themeColor="text1"/>
        </w:rPr>
        <w:t>结合特征</w:t>
      </w:r>
      <w:del w:id="435" w:author="欣冉" w:date="2023-07-27T00:28:20Z">
        <w:r>
          <w:rPr>
            <w:rFonts w:hint="eastAsia"/>
            <w:color w:val="000000" w:themeColor="text1"/>
          </w:rPr>
          <w:delText>图feature</w:delText>
        </w:r>
      </w:del>
      <w:del w:id="436" w:author="欣冉" w:date="2023-07-27T00:28:21Z">
        <w:r>
          <w:rPr>
            <w:rFonts w:hint="eastAsia"/>
            <w:color w:val="000000" w:themeColor="text1"/>
          </w:rPr>
          <w:delText xml:space="preserve"> </w:delText>
        </w:r>
      </w:del>
      <w:r>
        <w:rPr>
          <w:rFonts w:hint="eastAsia"/>
          <w:color w:val="000000" w:themeColor="text1"/>
        </w:rPr>
        <w:t>X以及与</w:t>
      </w:r>
      <w:del w:id="437" w:author="欣冉" w:date="2023-07-27T01:33:48Z">
        <w:r>
          <w:rPr>
            <w:rFonts w:hint="default"/>
            <w:color w:val="000000" w:themeColor="text1"/>
            <w:lang w:val="en-US"/>
          </w:rPr>
          <w:delText>特征提取模块</w:delText>
        </w:r>
      </w:del>
      <w:ins w:id="438" w:author="欣冉" w:date="2023-07-27T01:33:50Z">
        <w:r>
          <w:rPr>
            <w:rFonts w:hint="eastAsia"/>
            <w:color w:val="000000" w:themeColor="text1"/>
            <w:lang w:val="en-US" w:eastAsia="zh-CN"/>
          </w:rPr>
          <w:t>编码部分</w:t>
        </w:r>
      </w:ins>
      <w:r>
        <w:rPr>
          <w:rFonts w:hint="eastAsia"/>
          <w:color w:val="000000" w:themeColor="text1"/>
        </w:rPr>
        <w:t>跳跃连接获取到的信息生成一张</w:t>
      </w:r>
      <w:r>
        <w:rPr>
          <w:color w:val="000000" w:themeColor="text1"/>
        </w:rPr>
        <w:t>分割图</w:t>
      </w:r>
      <w:r>
        <w:rPr>
          <w:i/>
          <w:color w:val="000000" w:themeColor="text1"/>
        </w:rPr>
        <w:t>S</w:t>
      </w:r>
      <w:r>
        <w:rPr>
          <w:rFonts w:hint="eastAsia"/>
          <w:color w:val="000000" w:themeColor="text1"/>
        </w:rPr>
        <w:t>。</w:t>
      </w:r>
      <w:r>
        <w:rPr>
          <w:color w:val="000000" w:themeColor="text1"/>
        </w:rPr>
        <w:t>目标检测模块根据各个</w:t>
      </w:r>
      <w:r>
        <w:rPr>
          <w:rFonts w:hint="eastAsia"/>
          <w:color w:val="000000" w:themeColor="text1"/>
        </w:rPr>
        <w:t>候选框proposals以及特征</w:t>
      </w:r>
      <w:del w:id="439" w:author="欣冉" w:date="2023-07-27T00:28:27Z">
        <w:r>
          <w:rPr>
            <w:rFonts w:hint="eastAsia"/>
            <w:color w:val="000000" w:themeColor="text1"/>
          </w:rPr>
          <w:delText xml:space="preserve">图feature </w:delText>
        </w:r>
      </w:del>
      <w:r>
        <w:rPr>
          <w:rFonts w:hint="eastAsia"/>
          <w:color w:val="000000" w:themeColor="text1"/>
        </w:rPr>
        <w:t>X，生成对应的</w:t>
      </w:r>
      <w:r>
        <w:rPr>
          <w:color w:val="000000" w:themeColor="text1"/>
        </w:rPr>
        <w:t>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w:t>
      </w:r>
      <w:r>
        <w:rPr>
          <w:i/>
          <w:color w:val="000000" w:themeColor="text1"/>
        </w:rPr>
        <w:t>D</w:t>
      </w:r>
      <w:r>
        <w:rPr>
          <w:i/>
          <w:color w:val="000000" w:themeColor="text1"/>
          <w:vertAlign w:val="superscript"/>
        </w:rPr>
        <w:t>r</w:t>
      </w:r>
      <w:r>
        <w:rPr>
          <w:rFonts w:hint="eastAsia"/>
          <w:color w:val="000000" w:themeColor="text1"/>
        </w:rPr>
        <w:t xml:space="preserve"> =</w:t>
      </w:r>
      <w:r>
        <w:rPr>
          <w:rFonts w:hint="eastAsia"/>
          <w:i/>
          <w:color w:val="000000" w:themeColor="text1"/>
        </w:rPr>
        <w:t>X</w:t>
      </w:r>
      <w:r>
        <w:rPr>
          <w:rFonts w:hint="eastAsia"/>
          <w:i/>
          <w:color w:val="000000" w:themeColor="text1"/>
          <w:vertAlign w:val="superscript"/>
        </w:rPr>
        <w:t>c</w:t>
      </w:r>
      <w:r>
        <w:rPr>
          <w:color w:val="000000" w:themeColor="text1"/>
        </w:rPr>
        <w:t>）</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（3）</w:t>
      </w:r>
      <w:del w:id="440" w:author="欣冉" w:date="2023-07-26T09:40:26Z">
        <w:r>
          <w:rPr>
            <w:rFonts w:hint="eastAsia"/>
            <w:color w:val="000000" w:themeColor="text1"/>
          </w:rPr>
          <w:delText>对比学习模块</w:delText>
        </w:r>
      </w:del>
      <w:ins w:id="441" w:author="欣冉" w:date="2023-07-26T09:40:26Z">
        <w:r>
          <w:rPr>
            <w:rFonts w:hint="eastAsia"/>
            <w:color w:val="000000" w:themeColor="text1"/>
            <w:lang w:eastAsia="zh-CN"/>
          </w:rPr>
          <w:t>协作互补模块</w:t>
        </w:r>
      </w:ins>
      <w:r>
        <w:rPr>
          <w:rFonts w:hint="eastAsia"/>
          <w:color w:val="000000" w:themeColor="text1"/>
        </w:rPr>
        <w:t>获取分割图</w:t>
      </w:r>
      <w:r>
        <w:rPr>
          <w:i/>
          <w:color w:val="000000" w:themeColor="text1"/>
        </w:rPr>
        <w:t>S</w:t>
      </w:r>
      <w:r>
        <w:rPr>
          <w:color w:val="000000" w:themeColor="text1"/>
        </w:rPr>
        <w:t>与以及检测结果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；首先，分别根据检测结果</w:t>
      </w:r>
      <w:r>
        <w:rPr>
          <w:i/>
          <w:color w:val="000000" w:themeColor="text1"/>
        </w:rPr>
        <w:t>D</w:t>
      </w:r>
      <w:r>
        <w:rPr>
          <w:i/>
          <w:color w:val="000000" w:themeColor="text1"/>
          <w:vertAlign w:val="superscript"/>
        </w:rPr>
        <w:t>r</w:t>
      </w:r>
      <w:r>
        <w:rPr>
          <w:rFonts w:hint="eastAsia"/>
          <w:color w:val="000000" w:themeColor="text1"/>
        </w:rPr>
        <w:t>生成检测热图</w:t>
      </w:r>
      <w:r>
        <w:rPr>
          <w:i/>
          <w:color w:val="000000" w:themeColor="text1"/>
        </w:rPr>
        <w:t>S</w:t>
      </w:r>
      <w:r>
        <w:rPr>
          <w:i/>
          <w:color w:val="000000" w:themeColor="text1"/>
          <w:vertAlign w:val="superscript"/>
        </w:rPr>
        <w:t>det</w:t>
      </w:r>
      <w:r>
        <w:rPr>
          <w:rFonts w:hint="eastAsia"/>
          <w:color w:val="000000" w:themeColor="text1"/>
        </w:rPr>
        <w:t>，</w:t>
      </w:r>
      <w:r>
        <w:rPr>
          <w:color w:val="000000" w:themeColor="text1"/>
        </w:rPr>
        <w:t>检测热图</w:t>
      </w:r>
      <w:r>
        <w:rPr>
          <w:i/>
          <w:color w:val="000000" w:themeColor="text1"/>
        </w:rPr>
        <w:t>S</w:t>
      </w:r>
      <w:r>
        <w:rPr>
          <w:i/>
          <w:color w:val="000000" w:themeColor="text1"/>
          <w:vertAlign w:val="superscript"/>
        </w:rPr>
        <w:t>det</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position w:val="-14"/>
        </w:rPr>
      </w:pPr>
      <w:r>
        <w:rPr>
          <w:rFonts w:hint="eastAsia"/>
          <w:color w:val="000000" w:themeColor="text1"/>
          <w:position w:val="-14"/>
        </w:rPr>
        <w:object>
          <v:shape id="_x0000_i1154" o:spt="75" type="#_x0000_t75" style="height:22.5pt;width:174pt;" o:ole="t" filled="f" o:preferrelative="t" stroked="f" coordsize="21600,21600">
            <v:path/>
            <v:fill on="f" focussize="0,0"/>
            <v:stroke on="f" joinstyle="miter"/>
            <v:imagedata r:id="rId47" gain="79920f" o:title=""/>
            <o:lock v:ext="edit" aspectratio="t"/>
            <w10:wrap type="none"/>
            <w10:anchorlock/>
          </v:shape>
          <o:OLEObject Type="Embed" ProgID="Equation.DSMT4" ShapeID="_x0000_i1154" DrawAspect="Content" ObjectID="_1468075854" r:id="rId203">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position w:val="-14"/>
        </w:rPr>
        <w:t>上式中，（m，n）表示热图结果第c个通道中第m行第n列的元素；（p，q）表示热图生成过程中第c个通道中第m行第n列的元素；</w:t>
      </w:r>
      <w:r>
        <w:rPr>
          <w:rFonts w:hint="eastAsia"/>
          <w:i/>
          <w:color w:val="000000" w:themeColor="text1"/>
          <w:position w:val="-14"/>
        </w:rPr>
        <w:t>b</w:t>
      </w:r>
      <w:r>
        <w:rPr>
          <w:rFonts w:hint="eastAsia"/>
          <w:i/>
          <w:color w:val="000000" w:themeColor="text1"/>
          <w:position w:val="-14"/>
          <w:vertAlign w:val="subscript"/>
        </w:rPr>
        <w:t>i</w: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w:t>
      </w:r>
      <w:r>
        <w:rPr>
          <w:color w:val="000000" w:themeColor="text1"/>
          <w:position w:val="-20"/>
        </w:rPr>
        <w:object>
          <v:shape id="_x0000_i1155" o:spt="75" type="#_x0000_t75" style="height:18pt;width:39pt;" o:ole="t" filled="f" o:preferrelative="t" stroked="f" coordsize="21600,21600">
            <v:path/>
            <v:fill on="f" focussize="0,0"/>
            <v:stroke on="f" joinstyle="miter"/>
            <v:imagedata r:id="rId49" o:title=""/>
            <o:lock v:ext="edit" aspectratio="t"/>
            <w10:wrap type="none"/>
            <w10:anchorlock/>
          </v:shape>
          <o:OLEObject Type="Embed" ProgID="Equation.DSMT4" ShapeID="_x0000_i1155" DrawAspect="Content" ObjectID="_1468075855" r:id="rId204">
            <o:LockedField>false</o:LockedField>
          </o:OLEObject>
        </w:objec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个候选框的第c类得分。</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再根据分割结果S生成</w:t>
      </w:r>
      <w:r>
        <w:rPr>
          <w:rFonts w:hint="eastAsia"/>
          <w:color w:val="000000" w:themeColor="text1"/>
        </w:rPr>
        <w:t>先验概率矩阵</w:t>
      </w:r>
      <w:r>
        <w:rPr>
          <w:i/>
          <w:color w:val="000000" w:themeColor="text1"/>
        </w:rPr>
        <w:t>D</w:t>
      </w:r>
      <w:r>
        <w:rPr>
          <w:i/>
          <w:color w:val="000000" w:themeColor="text1"/>
          <w:vertAlign w:val="superscript"/>
        </w:rPr>
        <w:t>seg</w:t>
      </w:r>
      <w:r>
        <w:rPr>
          <w:color w:val="000000" w:themeColor="text1"/>
        </w:rPr>
        <w:t>。</w:t>
      </w:r>
      <w:r>
        <w:rPr>
          <w:rFonts w:hint="eastAsia"/>
          <w:color w:val="000000" w:themeColor="text1"/>
        </w:rPr>
        <w:t>先验概率矩阵</w:t>
      </w:r>
      <w:r>
        <w:rPr>
          <w:i/>
          <w:color w:val="000000" w:themeColor="text1"/>
        </w:rPr>
        <w:t>D</w:t>
      </w:r>
      <w:r>
        <w:rPr>
          <w:i/>
          <w:color w:val="000000" w:themeColor="text1"/>
          <w:vertAlign w:val="superscript"/>
        </w:rPr>
        <w:t>seg</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rPr>
      </w:pPr>
      <w:r>
        <w:rPr>
          <w:rFonts w:hint="eastAsia"/>
          <w:color w:val="000000" w:themeColor="text1"/>
          <w:position w:val="-12"/>
        </w:rPr>
        <w:object>
          <v:shape id="_x0000_i1156" o:spt="75" type="#_x0000_t75" style="height:20.25pt;width:157.5pt;" o:ole="t" filled="f" o:preferrelative="t" stroked="f" coordsize="21600,21600">
            <v:path/>
            <v:fill on="f" focussize="0,0"/>
            <v:stroke on="f" joinstyle="miter"/>
            <v:imagedata r:id="rId51" o:title=""/>
            <o:lock v:ext="edit" aspectratio="t"/>
            <w10:wrap type="none"/>
            <w10:anchorlock/>
          </v:shape>
          <o:OLEObject Type="Embed" ProgID="Equation.DSMT4" ShapeID="_x0000_i1156" DrawAspect="Content" ObjectID="_1468075856" r:id="rId205">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color w:val="000000" w:themeColor="text1"/>
          <w:position w:val="-10"/>
        </w:rPr>
        <w:object>
          <v:shape id="_x0000_i1157" o:spt="75" type="#_x0000_t75" style="height:18pt;width:45.75pt;" o:ole="t" filled="f" o:preferrelative="t" stroked="f" coordsize="21600,21600">
            <v:path/>
            <v:fill on="f" focussize="0,0"/>
            <v:stroke on="f" joinstyle="miter"/>
            <v:imagedata r:id="rId53" o:title=""/>
            <o:lock v:ext="edit" aspectratio="t"/>
            <w10:wrap type="none"/>
            <w10:anchorlock/>
          </v:shape>
          <o:OLEObject Type="Embed" ProgID="Equation.DSMT4" ShapeID="_x0000_i1157" DrawAspect="Content" ObjectID="_1468075857" r:id="rId206">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个对象建议和来自第</w:t>
      </w:r>
      <w:r>
        <w:rPr>
          <w:rFonts w:hint="eastAsia"/>
          <w:i/>
          <w:color w:val="000000" w:themeColor="text1"/>
        </w:rPr>
        <w:t>c</w:t>
      </w:r>
      <w:r>
        <w:rPr>
          <w:rFonts w:hint="eastAsia"/>
          <w:color w:val="000000" w:themeColor="text1"/>
        </w:rPr>
        <w:t>通道的分割结果的区域重叠程度；</w:t>
      </w:r>
      <w:r>
        <w:rPr>
          <w:rFonts w:hint="eastAsia"/>
          <w:color w:val="000000" w:themeColor="text1"/>
          <w:position w:val="-12"/>
        </w:rPr>
        <w:object>
          <v:shape id="_x0000_i1158" o:spt="75" type="#_x0000_t75" style="height:18pt;width:12.75pt;" o:ole="t" filled="f" o:preferrelative="t" stroked="f" coordsize="21600,21600">
            <v:path/>
            <v:fill on="f" focussize="0,0"/>
            <v:stroke on="f" joinstyle="miter"/>
            <v:imagedata r:id="rId55" o:title=""/>
            <o:lock v:ext="edit" aspectratio="t"/>
            <w10:wrap type="none"/>
            <w10:anchorlock/>
          </v:shape>
          <o:OLEObject Type="Embed" ProgID="Equation.3" ShapeID="_x0000_i1158" DrawAspect="Content" ObjectID="_1468075858" r:id="rId207">
            <o:LockedField>false</o:LockedField>
          </o:OLEObject>
        </w:object>
      </w:r>
      <w:r>
        <w:rPr>
          <w:rFonts w:hint="eastAsia"/>
          <w:color w:val="000000" w:themeColor="text1"/>
        </w:rPr>
        <w:t>是为</w:t>
      </w:r>
      <w:r>
        <w:rPr>
          <w:rFonts w:ascii="微软雅黑" w:hAnsi="微软雅黑" w:cs="微软雅黑"/>
          <w:color w:val="000000" w:themeColor="text1"/>
          <w:spacing w:val="15"/>
        </w:rPr>
        <w:t>增加容错能力</w:t>
      </w:r>
      <w:r>
        <w:rPr>
          <w:rFonts w:hint="eastAsia" w:ascii="微软雅黑" w:hAnsi="微软雅黑" w:cs="微软雅黑"/>
          <w:color w:val="000000" w:themeColor="text1"/>
          <w:spacing w:val="15"/>
        </w:rPr>
        <w:t>而设置的</w:t>
      </w:r>
      <w:r>
        <w:rPr>
          <w:rFonts w:hint="eastAsia"/>
          <w:color w:val="000000" w:themeColor="text1"/>
        </w:rPr>
        <w:t>常数。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接着分别</w:t>
      </w:r>
      <w:r>
        <w:rPr>
          <w:color w:val="000000" w:themeColor="text1"/>
        </w:rPr>
        <w:t>计算第一协作损失</w:t>
      </w:r>
      <w:r>
        <w:rPr>
          <w:color w:val="000000" w:themeColor="text1"/>
          <w:position w:val="-4"/>
        </w:rPr>
        <w:object>
          <v:shape id="_x0000_i1159"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159" DrawAspect="Content" ObjectID="_1468075859" r:id="rId208">
            <o:LockedField>false</o:LockedField>
          </o:OLEObject>
        </w:object>
      </w:r>
      <w:r>
        <w:rPr>
          <w:color w:val="000000" w:themeColor="text1"/>
        </w:rPr>
        <w:t>和第二协作损失</w:t>
      </w:r>
      <w:r>
        <w:rPr>
          <w:color w:val="000000" w:themeColor="text1"/>
          <w:position w:val="-4"/>
        </w:rPr>
        <w:object>
          <v:shape id="_x0000_i1160"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160" DrawAspect="Content" ObjectID="_1468075860" r:id="rId209">
            <o:LockedField>false</o:LockedField>
          </o:OLEObject>
        </w:object>
      </w:r>
      <w:r>
        <w:rPr>
          <w:rFonts w:hint="eastAsia"/>
          <w:color w:val="000000" w:themeColor="text1"/>
        </w:rPr>
        <w:t>。</w:t>
      </w:r>
      <w:r>
        <w:rPr>
          <w:color w:val="000000" w:themeColor="text1"/>
        </w:rPr>
        <w:t>然后，将</w:t>
      </w:r>
      <w:r>
        <w:rPr>
          <w:color w:val="000000" w:themeColor="text1"/>
          <w:position w:val="-4"/>
        </w:rPr>
        <w:object>
          <v:shape id="_x0000_i1161"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161" DrawAspect="Content" ObjectID="_1468075861" r:id="rId210">
            <o:LockedField>false</o:LockedField>
          </o:OLEObject>
        </w:object>
      </w:r>
      <w:r>
        <w:rPr>
          <w:color w:val="000000" w:themeColor="text1"/>
        </w:rPr>
        <w:t>和</w:t>
      </w:r>
      <w:r>
        <w:rPr>
          <w:color w:val="000000" w:themeColor="text1"/>
          <w:position w:val="-4"/>
        </w:rPr>
        <w:object>
          <v:shape id="_x0000_i1162"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162" DrawAspect="Content" ObjectID="_1468075862" r:id="rId211">
            <o:LockedField>false</o:LockedField>
          </o:OLEObject>
        </w:object>
      </w:r>
      <w:r>
        <w:rPr>
          <w:color w:val="000000" w:themeColor="text1"/>
        </w:rPr>
        <w:t>加和作为模型的整体协作损失进行反向传播</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第一协作损失</w:t>
      </w:r>
      <w:r>
        <w:rPr>
          <w:color w:val="000000" w:themeColor="text1"/>
          <w:position w:val="-4"/>
        </w:rPr>
        <w:object>
          <v:shape id="_x0000_i1163" o:spt="75" type="#_x0000_t75" style="height:15pt;width:27pt;" o:ole="t" filled="f" o:preferrelative="t" stroked="f" coordsize="21600,21600">
            <v:path/>
            <v:fill on="f" focussize="0,0"/>
            <v:stroke on="f" joinstyle="miter"/>
            <v:imagedata r:id="rId39" o:title=""/>
            <o:lock v:ext="edit" aspectratio="t"/>
            <w10:wrap type="none"/>
            <w10:anchorlock/>
          </v:shape>
          <o:OLEObject Type="Embed" ProgID="Equation.DSMT4" ShapeID="_x0000_i1163" DrawAspect="Content" ObjectID="_1468075863" r:id="rId212">
            <o:LockedField>false</o:LockedField>
          </o:OLEObject>
        </w:object>
      </w:r>
      <w:r>
        <w:rPr>
          <w:rFonts w:hint="eastAsia"/>
          <w:color w:val="000000" w:themeColor="text1"/>
        </w:rPr>
        <w:t>用于实现利用目标检测模块引导特征分割模块学习，函数如下：</w:t>
      </w:r>
    </w:p>
    <w:p>
      <w:pPr>
        <w:pStyle w:val="14"/>
        <w:shd w:val="clear" w:color="auto" w:fill="FFFFFF"/>
        <w:spacing w:beforeAutospacing="0" w:afterAutospacing="0" w:line="360" w:lineRule="auto"/>
        <w:ind w:firstLine="480" w:firstLineChars="200"/>
        <w:jc w:val="center"/>
        <w:rPr>
          <w:color w:val="000000" w:themeColor="text1"/>
        </w:rPr>
      </w:pPr>
      <w:r>
        <w:rPr>
          <w:rFonts w:ascii="Calibri" w:hAnsi="Calibri"/>
          <w:color w:val="000000" w:themeColor="text1"/>
          <w:position w:val="-14"/>
          <w:szCs w:val="21"/>
        </w:rPr>
        <w:object>
          <v:shape id="_x0000_i1164" o:spt="75" type="#_x0000_t75" style="height:24pt;width:123.75pt;" o:ole="t" filled="f" o:preferrelative="t" stroked="f" coordsize="21600,21600">
            <v:path/>
            <v:fill on="f" focussize="0,0"/>
            <v:stroke on="f" joinstyle="miter"/>
            <v:imagedata r:id="rId58" o:title=""/>
            <o:lock v:ext="edit" aspectratio="t"/>
            <w10:wrap type="none"/>
            <w10:anchorlock/>
          </v:shape>
          <o:OLEObject Type="Embed" ProgID="Equation.DSMT4" ShapeID="_x0000_i1164" DrawAspect="Content" ObjectID="_1468075864" r:id="rId213">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color w:val="000000" w:themeColor="text1"/>
          <w:position w:val="-14"/>
        </w:rPr>
        <w:object>
          <v:shape id="_x0000_i1165" o:spt="75" type="#_x0000_t75" style="height:20.25pt;width:18.75pt;" o:ole="t" filled="f" o:preferrelative="t" stroked="f" coordsize="21600,21600">
            <v:path/>
            <v:fill on="f" focussize="0,0"/>
            <v:stroke on="f" joinstyle="miter"/>
            <v:imagedata r:id="rId60" o:title=""/>
            <o:lock v:ext="edit" aspectratio="t"/>
            <w10:wrap type="none"/>
            <w10:anchorlock/>
          </v:shape>
          <o:OLEObject Type="Embed" ProgID="Equation.DSMT4" ShapeID="_x0000_i1165" DrawAspect="Content" ObjectID="_1468075865" r:id="rId214">
            <o:LockedField>false</o:LockedField>
          </o:OLEObject>
        </w:object>
      </w:r>
      <w:r>
        <w:rPr>
          <w:rFonts w:hint="eastAsia"/>
          <w:color w:val="000000" w:themeColor="text1"/>
        </w:rPr>
        <w:t>为预设的平衡因子；</w:t>
      </w:r>
      <w:r>
        <w:rPr>
          <w:color w:val="000000" w:themeColor="text1"/>
          <w:position w:val="-14"/>
        </w:rPr>
        <w:object>
          <v:shape id="_x0000_i1166" o:spt="75" type="#_x0000_t75" style="height:20.25pt;width:27pt;" o:ole="t" filled="f" o:preferrelative="t" stroked="f" coordsize="21600,21600">
            <v:path/>
            <v:fill on="f" focussize="0,0"/>
            <v:stroke on="f" joinstyle="miter"/>
            <v:imagedata r:id="rId62" o:title=""/>
            <o:lock v:ext="edit" aspectratio="t"/>
            <w10:wrap type="none"/>
            <w10:anchorlock/>
          </v:shape>
          <o:OLEObject Type="Embed" ProgID="Equation.DSMT4" ShapeID="_x0000_i1166" DrawAspect="Content" ObjectID="_1468075866" r:id="rId215">
            <o:LockedField>false</o:LockedField>
          </o:OLEObject>
        </w:object>
      </w:r>
      <w:r>
        <w:rPr>
          <w:rFonts w:hint="eastAsia"/>
          <w:color w:val="000000" w:themeColor="text1"/>
        </w:rPr>
        <w:t>为一个用于实现检测指导分割而单独设计的引导损失。且满足：</w:t>
      </w:r>
    </w:p>
    <w:p>
      <w:pPr>
        <w:pStyle w:val="14"/>
        <w:shd w:val="clear" w:color="auto" w:fill="FFFFFF"/>
        <w:spacing w:beforeAutospacing="0" w:afterAutospacing="0" w:line="360" w:lineRule="auto"/>
        <w:ind w:firstLine="480" w:firstLineChars="200"/>
        <w:jc w:val="center"/>
        <w:rPr>
          <w:color w:val="000000" w:themeColor="text1"/>
        </w:rPr>
      </w:pPr>
      <w:r>
        <w:rPr>
          <w:rFonts w:ascii="Calibri" w:hAnsi="Calibri"/>
          <w:color w:val="000000" w:themeColor="text1"/>
          <w:position w:val="-98"/>
          <w:szCs w:val="21"/>
        </w:rPr>
        <w:object>
          <v:shape id="_x0000_i1167" o:spt="75" type="#_x0000_t75" style="height:124.5pt;width:324pt;" o:ole="t" filled="f" o:preferrelative="t" stroked="f" coordsize="21600,21600">
            <v:path/>
            <v:fill on="f" focussize="0,0"/>
            <v:stroke on="f" joinstyle="miter"/>
            <v:imagedata r:id="rId217" o:title=""/>
            <o:lock v:ext="edit" aspectratio="t"/>
            <w10:wrap type="none"/>
            <w10:anchorlock/>
          </v:shape>
          <o:OLEObject Type="Embed" ProgID="Equation.DSMT4" ShapeID="_x0000_i1167" DrawAspect="Content" ObjectID="_1468075867" r:id="rId216">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其中，</w:t>
      </w:r>
      <w:r>
        <w:rPr>
          <w:rFonts w:hint="eastAsia"/>
          <w:i/>
          <w:color w:val="000000" w:themeColor="text1"/>
        </w:rPr>
        <w:t>L</w:t>
      </w:r>
      <w:r>
        <w:rPr>
          <w:rFonts w:hint="eastAsia"/>
          <w:i/>
          <w:color w:val="000000" w:themeColor="text1"/>
          <w:vertAlign w:val="superscript"/>
        </w:rPr>
        <w:t>S</w:t>
      </w:r>
      <w:r>
        <w:rPr>
          <w:rFonts w:hint="eastAsia"/>
          <w:color w:val="000000" w:themeColor="text1"/>
        </w:rPr>
        <w:t>与前述步骤的第一损失函数保持一致；L</w:t>
      </w:r>
      <w:r>
        <w:rPr>
          <w:rFonts w:hint="eastAsia"/>
          <w:color w:val="000000" w:themeColor="text1"/>
          <w:vertAlign w:val="subscript"/>
        </w:rPr>
        <w:t>CE</w:t>
      </w:r>
      <w:r>
        <w:rPr>
          <w:rFonts w:hint="eastAsia"/>
          <w:color w:val="000000" w:themeColor="text1"/>
        </w:rPr>
        <w:t>表示多分类交叉熵损失；</w:t>
      </w:r>
      <w:r>
        <w:rPr>
          <w:color w:val="000000" w:themeColor="text1"/>
          <w:position w:val="-10"/>
        </w:rPr>
        <w:object>
          <v:shape id="_x0000_i1168" o:spt="75" type="#_x0000_t75" style="height:18pt;width:36pt;" o:ole="t" filled="f" o:preferrelative="t" stroked="f" coordsize="21600,21600">
            <v:path/>
            <v:fill on="f" focussize="0,0"/>
            <v:stroke on="f" joinstyle="miter"/>
            <v:imagedata r:id="rId219" o:title=""/>
            <o:lock v:ext="edit" aspectratio="t"/>
            <w10:wrap type="none"/>
            <w10:anchorlock/>
          </v:shape>
          <o:OLEObject Type="Embed" ProgID="Equation.DSMT4" ShapeID="_x0000_i1168" DrawAspect="Content" ObjectID="_1468075868" r:id="rId218">
            <o:LockedField>false</o:LockedField>
          </o:OLEObject>
        </w:object>
      </w:r>
      <w:r>
        <w:rPr>
          <w:rFonts w:hint="eastAsia"/>
          <w:color w:val="000000" w:themeColor="text1"/>
        </w:rPr>
        <w:t>表示伪标签化的</w:t>
      </w:r>
      <w:r>
        <w:rPr>
          <w:rFonts w:hint="eastAsia"/>
          <w:i/>
          <w:color w:val="000000" w:themeColor="text1"/>
        </w:rPr>
        <w:t>S</w:t>
      </w:r>
      <w:r>
        <w:rPr>
          <w:rFonts w:hint="eastAsia"/>
          <w:i/>
          <w:color w:val="000000" w:themeColor="text1"/>
          <w:vertAlign w:val="superscript"/>
        </w:rPr>
        <w:t>det</w:t>
      </w:r>
      <w:r>
        <w:rPr>
          <w:rFonts w:hint="eastAsia"/>
          <w:color w:val="000000" w:themeColor="text1"/>
        </w:rPr>
        <w:t>；</w:t>
      </w:r>
      <w:r>
        <w:rPr>
          <w:rFonts w:hint="eastAsia"/>
          <w:i/>
          <w:color w:val="000000" w:themeColor="text1"/>
        </w:rPr>
        <w:t>S</w:t>
      </w:r>
      <w:r>
        <w:rPr>
          <w:rFonts w:hint="eastAsia"/>
          <w:i/>
          <w:color w:val="000000" w:themeColor="text1"/>
          <w:vertAlign w:val="superscript"/>
        </w:rPr>
        <w:t>det</w:t>
      </w:r>
      <w:r>
        <w:rPr>
          <w:rFonts w:hint="eastAsia"/>
          <w:color w:val="000000" w:themeColor="text1"/>
        </w:rPr>
        <w:t>生成时，为了给每个像素生成伪类别标签，首先按像素最大值离散</w:t>
      </w:r>
      <w:r>
        <w:rPr>
          <w:rFonts w:hint="eastAsia"/>
          <w:i/>
          <w:color w:val="000000" w:themeColor="text1"/>
        </w:rPr>
        <w:t>S</w:t>
      </w:r>
      <w:r>
        <w:rPr>
          <w:rFonts w:hint="eastAsia"/>
          <w:i/>
          <w:color w:val="000000" w:themeColor="text1"/>
          <w:vertAlign w:val="superscript"/>
        </w:rPr>
        <w:t>det</w:t>
      </w:r>
      <w:r>
        <w:rPr>
          <w:rFonts w:hint="eastAsia"/>
          <w:color w:val="000000" w:themeColor="text1"/>
        </w:rPr>
        <w:t>，然后保留每个类的前60%像素，其他像素被视为不明确像素被忽略。</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最后</w:t>
      </w:r>
      <w:r>
        <w:rPr>
          <w:color w:val="000000" w:themeColor="text1"/>
        </w:rPr>
        <w:t>计算分类模块损失</w:t>
      </w:r>
      <w:r>
        <w:rPr>
          <w:color w:val="000000" w:themeColor="text1"/>
          <w:position w:val="-12"/>
        </w:rPr>
        <w:object>
          <v:shape id="_x0000_i1169" o:spt="75" type="#_x0000_t75" style="height:18.75pt;width:18.75pt;" o:ole="t" filled="f" o:preferrelative="t" stroked="f" coordsize="21600,21600">
            <v:path/>
            <v:fill on="f" focussize="0,0"/>
            <v:stroke on="f" joinstyle="miter"/>
            <v:imagedata r:id="rId45" o:title=""/>
            <o:lock v:ext="edit" aspectratio="t"/>
            <w10:wrap type="none"/>
            <w10:anchorlock/>
          </v:shape>
          <o:OLEObject Type="Embed" ProgID="Equation.DSMT4" ShapeID="_x0000_i1169" DrawAspect="Content" ObjectID="_1468075869" r:id="rId220">
            <o:LockedField>false</o:LockedField>
          </o:OLEObject>
        </w:object>
      </w:r>
      <w:r>
        <w:rPr>
          <w:color w:val="000000" w:themeColor="text1"/>
        </w:rPr>
        <w:t>，固定其余各模块进行反向传播。本实施例中，</w:t>
      </w:r>
      <w:r>
        <w:rPr>
          <w:rFonts w:hint="eastAsia"/>
          <w:color w:val="000000" w:themeColor="text1"/>
        </w:rPr>
        <w:t>第二协作损失</w:t>
      </w:r>
      <w:r>
        <w:rPr>
          <w:color w:val="000000" w:themeColor="text1"/>
          <w:position w:val="-4"/>
        </w:rPr>
        <w:object>
          <v:shape id="_x0000_i1170" o:spt="75" type="#_x0000_t75" style="height:15pt;width:27pt;" o:ole="t" filled="f" o:preferrelative="t" stroked="f" coordsize="21600,21600">
            <v:path/>
            <v:fill on="f" focussize="0,0"/>
            <v:stroke on="f" joinstyle="miter"/>
            <v:imagedata r:id="rId41" o:title=""/>
            <o:lock v:ext="edit" aspectratio="t"/>
            <w10:wrap type="none"/>
            <w10:anchorlock/>
          </v:shape>
          <o:OLEObject Type="Embed" ProgID="Equation.DSMT4" ShapeID="_x0000_i1170" DrawAspect="Content" ObjectID="_1468075870" r:id="rId221">
            <o:LockedField>false</o:LockedField>
          </o:OLEObject>
        </w:object>
      </w:r>
      <w:r>
        <w:rPr>
          <w:rFonts w:hint="eastAsia"/>
          <w:color w:val="000000" w:themeColor="text1"/>
        </w:rPr>
        <w:t>用于实现利用特征分割模块引导目标检测模块学习，函数如下：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4"/>
        </w:rPr>
        <w:object>
          <v:shape id="_x0000_i1171" o:spt="75" type="#_x0000_t75" style="height:20.25pt;width:131.25pt;" o:ole="t" filled="f" o:preferrelative="t" stroked="f" coordsize="21600,21600">
            <v:path/>
            <v:fill on="f" focussize="0,0"/>
            <v:stroke on="f" joinstyle="miter"/>
            <v:imagedata r:id="rId65" o:title=""/>
            <o:lock v:ext="edit" aspectratio="t"/>
            <w10:wrap type="none"/>
            <w10:anchorlock/>
          </v:shape>
          <o:OLEObject Type="Embed" ProgID="Equation.DSMT4" ShapeID="_x0000_i1171" DrawAspect="Content" ObjectID="_1468075871" r:id="rId222">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color w:val="000000" w:themeColor="text1"/>
        </w:rPr>
        <w:t>上式中，</w:t>
      </w:r>
      <w:r>
        <w:rPr>
          <w:color w:val="000000" w:themeColor="text1"/>
          <w:position w:val="-12"/>
        </w:rPr>
        <w:object>
          <v:shape id="_x0000_i1172" o:spt="75" type="#_x0000_t75" style="height:18.75pt;width:18.75pt;" o:ole="t" filled="f" o:preferrelative="t" stroked="f" coordsize="21600,21600">
            <v:path/>
            <v:fill on="f" focussize="0,0"/>
            <v:stroke on="f" joinstyle="miter"/>
            <v:imagedata r:id="rId67" o:title=""/>
            <o:lock v:ext="edit" aspectratio="t"/>
            <w10:wrap type="none"/>
            <w10:anchorlock/>
          </v:shape>
          <o:OLEObject Type="Embed" ProgID="Equation.DSMT4" ShapeID="_x0000_i1172" DrawAspect="Content" ObjectID="_1468075872" r:id="rId223">
            <o:LockedField>false</o:LockedField>
          </o:OLEObject>
        </w:object>
      </w:r>
      <w:r>
        <w:rPr>
          <w:color w:val="000000" w:themeColor="text1"/>
        </w:rPr>
        <w:t>和</w:t>
      </w:r>
      <w:r>
        <w:rPr>
          <w:color w:val="000000" w:themeColor="text1"/>
          <w:position w:val="-14"/>
        </w:rPr>
        <w:object>
          <v:shape id="_x0000_i1173" o:spt="75" type="#_x0000_t75" style="height:20.25pt;width:18.75pt;" o:ole="t" filled="f" o:preferrelative="t" stroked="f" coordsize="21600,21600">
            <v:path/>
            <v:fill on="f" focussize="0,0"/>
            <v:stroke on="f" joinstyle="miter"/>
            <v:imagedata r:id="rId69" o:title=""/>
            <o:lock v:ext="edit" aspectratio="t"/>
            <w10:wrap type="none"/>
            <w10:anchorlock/>
          </v:shape>
          <o:OLEObject Type="Embed" ProgID="Equation.DSMT4" ShapeID="_x0000_i1173" DrawAspect="Content" ObjectID="_1468075873" r:id="rId224">
            <o:LockedField>false</o:LockedField>
          </o:OLEObject>
        </w:object>
      </w:r>
      <w:r>
        <w:rPr>
          <w:color w:val="000000" w:themeColor="text1"/>
        </w:rPr>
        <w:t>为预设的一组平衡因子；</w:t>
      </w:r>
      <w:r>
        <w:rPr>
          <w:color w:val="000000" w:themeColor="text1"/>
          <w:position w:val="-10"/>
        </w:rPr>
        <w:object>
          <v:shape id="_x0000_i1174" o:spt="75" type="#_x0000_t75" style="height:18.75pt;width:28.5pt;" o:ole="t" filled="f" o:preferrelative="t" stroked="f" coordsize="21600,21600">
            <v:path/>
            <v:fill on="f" focussize="0,0"/>
            <v:stroke on="f" joinstyle="miter"/>
            <v:imagedata r:id="rId71" o:title=""/>
            <o:lock v:ext="edit" aspectratio="t"/>
            <w10:wrap type="none"/>
            <w10:anchorlock/>
          </v:shape>
          <o:OLEObject Type="Embed" ProgID="Equation.3" ShapeID="_x0000_i1174" DrawAspect="Content" ObjectID="_1468075874" r:id="rId225">
            <o:LockedField>false</o:LockedField>
          </o:OLEObject>
        </w:object>
      </w:r>
      <w:r>
        <w:rPr>
          <w:rFonts w:hint="eastAsia"/>
          <w:color w:val="000000" w:themeColor="text1"/>
        </w:rPr>
        <w:t>为多目标检测损失；</w:t>
      </w:r>
      <w:r>
        <w:rPr>
          <w:color w:val="000000" w:themeColor="text1"/>
          <w:position w:val="-12"/>
        </w:rPr>
        <w:object>
          <v:shape id="_x0000_i1175" o:spt="75" type="#_x0000_t75" style="height:18.75pt;width:27pt;" o:ole="t" filled="f" o:preferrelative="t" stroked="f" coordsize="21600,21600">
            <v:path/>
            <v:fill on="f" focussize="0,0"/>
            <v:stroke on="f" joinstyle="miter"/>
            <v:imagedata r:id="rId73" o:title=""/>
            <o:lock v:ext="edit" aspectratio="t"/>
            <w10:wrap type="none"/>
            <w10:anchorlock/>
          </v:shape>
          <o:OLEObject Type="Embed" ProgID="Equation.DSMT4" ShapeID="_x0000_i1175" DrawAspect="Content" ObjectID="_1468075875" r:id="rId226">
            <o:LockedField>false</o:LockedField>
          </o:OLEObject>
        </w:object>
      </w:r>
      <w:r>
        <w:rPr>
          <w:color w:val="000000" w:themeColor="text1"/>
        </w:rPr>
        <w:t>为一个自定义的细化损失；且满足：</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52"/>
        </w:rPr>
        <w:object>
          <v:shape id="_x0000_i1176" o:spt="75" type="#_x0000_t75" style="height:58.5pt;width:191.25pt;" o:ole="t" filled="f" o:preferrelative="t" stroked="f" coordsize="21600,21600">
            <v:path/>
            <v:fill on="f" focussize="0,0"/>
            <v:stroke on="f" joinstyle="miter"/>
            <v:imagedata r:id="rId228" o:title=""/>
            <o:lock v:ext="edit" aspectratio="t"/>
            <w10:wrap type="none"/>
            <w10:anchorlock/>
          </v:shape>
          <o:OLEObject Type="Embed" ProgID="Equation.DSMT4" ShapeID="_x0000_i1176" DrawAspect="Content" ObjectID="_1468075876" r:id="rId227">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color w:val="000000" w:themeColor="text1"/>
        </w:rPr>
        <w:t>上式中，</w:t>
      </w:r>
      <w:r>
        <w:rPr>
          <w:rFonts w:hint="eastAsia"/>
          <w:color w:val="000000" w:themeColor="text1"/>
          <w:position w:val="-4"/>
        </w:rPr>
        <w:object>
          <v:shape id="_x0000_i1177" o:spt="75" type="#_x0000_t75" style="height:21pt;width:11.25pt;" o:ole="t" filled="f" o:preferrelative="t" stroked="f" coordsize="21600,21600">
            <v:path/>
            <v:fill on="f" focussize="0,0"/>
            <v:stroke on="f" joinstyle="miter"/>
            <v:imagedata r:id="rId230" o:title=""/>
            <o:lock v:ext="edit" aspectratio="t"/>
            <w10:wrap type="none"/>
            <w10:anchorlock/>
          </v:shape>
          <o:OLEObject Type="Embed" ProgID="Equation.3" ShapeID="_x0000_i1177" DrawAspect="Content" ObjectID="_1468075877" r:id="rId229">
            <o:LockedField>false</o:LockedField>
          </o:OLEObject>
        </w:object>
      </w:r>
      <w:r>
        <w:rPr>
          <w:rFonts w:hint="eastAsia"/>
          <w:color w:val="000000" w:themeColor="text1"/>
        </w:rPr>
        <w:t>表示对</w:t>
      </w:r>
      <w:r>
        <w:rPr>
          <w:color w:val="000000" w:themeColor="text1"/>
          <w:position w:val="-4"/>
        </w:rPr>
        <w:object>
          <v:shape id="_x0000_i1178" o:spt="75" type="#_x0000_t75" style="height:15.75pt;width:18.75pt;" o:ole="t" filled="f" o:preferrelative="t" stroked="f" coordsize="21600,21600">
            <v:path/>
            <v:fill on="f" focussize="0,0"/>
            <v:stroke on="f" joinstyle="miter"/>
            <v:imagedata r:id="rId152" o:title=""/>
            <o:lock v:ext="edit" aspectratio="t"/>
            <w10:wrap type="none"/>
            <w10:anchorlock/>
          </v:shape>
          <o:OLEObject Type="Embed" ProgID="Equation.DSMT4" ShapeID="_x0000_i1178" DrawAspect="Content" ObjectID="_1468075878" r:id="rId231">
            <o:LockedField>false</o:LockedField>
          </o:OLEObject>
        </w:object>
      </w:r>
      <w:r>
        <w:rPr>
          <w:rFonts w:hint="eastAsia"/>
          <w:color w:val="000000" w:themeColor="text1"/>
        </w:rPr>
        <w:t>的伪标签化结果。</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在第三阶段的联合训练过程中，特征分类模块的损失函数和第二阶段训练时采取的第二损失函数保持一致，具体公式如下：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44"/>
        </w:rPr>
        <w:object>
          <v:shape id="_x0000_i1179" o:spt="75" type="#_x0000_t75" style="height:49.5pt;width:198pt;" o:ole="t" filled="f" o:preferrelative="t" stroked="f" coordsize="21600,21600">
            <v:path/>
            <v:fill on="f" focussize="0,0"/>
            <v:stroke on="f" joinstyle="miter"/>
            <v:imagedata r:id="rId200" o:title=""/>
            <o:lock v:ext="edit" aspectratio="t"/>
            <w10:wrap type="none"/>
            <w10:anchorlock/>
          </v:shape>
          <o:OLEObject Type="Embed" ProgID="Equation.DSMT4" ShapeID="_x0000_i1179" DrawAspect="Content" ObjectID="_1468075879" r:id="rId232">
            <o:LockedField>false</o:LockedField>
          </o:OLEObject>
        </w:object>
      </w:r>
      <w:r>
        <w:rPr>
          <w:color w:val="000000" w:themeColor="text1"/>
          <w:position w:val="-30"/>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S5：在完成上述三轮训练之后，再利用测试集对完成训练的网络模型进行测试，保留测试过程中满足评价指标的网络模型中的</w:t>
      </w:r>
      <w:del w:id="442" w:author="欣冉" w:date="2023-07-27T00:29:01Z">
        <w:r>
          <w:rPr>
            <w:rFonts w:hint="eastAsia"/>
            <w:color w:val="000000" w:themeColor="text1"/>
          </w:rPr>
          <w:delText>特征提取模块、</w:delText>
        </w:r>
      </w:del>
      <w:del w:id="443" w:author="欣冉" w:date="2023-07-26T23:36:02Z">
        <w:r>
          <w:rPr>
            <w:rFonts w:hint="eastAsia"/>
            <w:color w:val="000000" w:themeColor="text1"/>
          </w:rPr>
          <w:delText>目标框</w:delText>
        </w:r>
      </w:del>
      <w:ins w:id="444" w:author="欣冉" w:date="2023-07-26T23:36:02Z">
        <w:r>
          <w:rPr>
            <w:rFonts w:hint="eastAsia"/>
            <w:color w:val="000000" w:themeColor="text1"/>
            <w:lang w:eastAsia="zh-CN"/>
          </w:rPr>
          <w:t>候选框</w:t>
        </w:r>
      </w:ins>
      <w:r>
        <w:rPr>
          <w:rFonts w:hint="eastAsia"/>
          <w:color w:val="000000" w:themeColor="text1"/>
        </w:rPr>
        <w:t>生成模块和目标检测模块的模型参数，构成肠息肉检测模型。最终保存的完成训练的肠息肉监测模型的网络架构如图10所示。</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在测试过程，本实施例设计的评价指标包括：评估精确率</w:t>
      </w:r>
      <w:r>
        <w:rPr>
          <w:rFonts w:hint="eastAsia"/>
          <w:i/>
          <w:color w:val="000000" w:themeColor="text1"/>
        </w:rPr>
        <w:t>mAP</w:t>
      </w:r>
      <w:r>
        <w:rPr>
          <w:rFonts w:hint="eastAsia"/>
          <w:color w:val="000000" w:themeColor="text1"/>
        </w:rPr>
        <w:t>、定位准确率</w:t>
      </w:r>
      <w:r>
        <w:rPr>
          <w:rFonts w:hint="eastAsia"/>
          <w:i/>
          <w:color w:val="000000" w:themeColor="text1"/>
        </w:rPr>
        <w:t>CorLoc</w:t>
      </w:r>
      <w:r>
        <w:rPr>
          <w:rFonts w:hint="eastAsia"/>
          <w:color w:val="000000" w:themeColor="text1"/>
        </w:rPr>
        <w:t>和召回率</w:t>
      </w:r>
      <w:r>
        <w:rPr>
          <w:rFonts w:hint="eastAsia"/>
          <w:i/>
          <w:color w:val="000000" w:themeColor="text1"/>
        </w:rPr>
        <w:t>Recall</w:t>
      </w:r>
      <w:r>
        <w:rPr>
          <w:rFonts w:hint="eastAsia"/>
          <w:color w:val="000000" w:themeColor="text1"/>
        </w:rPr>
        <w:t>；指标</w:t>
      </w:r>
      <w:r>
        <w:rPr>
          <w:rFonts w:hint="eastAsia"/>
          <w:i/>
          <w:color w:val="000000" w:themeColor="text1"/>
        </w:rPr>
        <w:t>Recall</w:t>
      </w:r>
      <w:r>
        <w:rPr>
          <w:rFonts w:hint="eastAsia"/>
          <w:color w:val="000000" w:themeColor="text1"/>
        </w:rPr>
        <w:t>用来判断检测模型是否能灵敏的识别出图像中存在的息肉；指标</w:t>
      </w:r>
      <w:r>
        <w:rPr>
          <w:rFonts w:hint="eastAsia"/>
          <w:i/>
          <w:color w:val="000000" w:themeColor="text1"/>
        </w:rPr>
        <w:t>CorLoc</w:t>
      </w:r>
      <w:r>
        <w:rPr>
          <w:rFonts w:hint="eastAsia"/>
          <w:color w:val="000000" w:themeColor="text1"/>
        </w:rPr>
        <w:t>用来判断检测模型是否能准确检测出息肉的位置；指标</w:t>
      </w:r>
      <w:r>
        <w:rPr>
          <w:rFonts w:hint="eastAsia"/>
          <w:i/>
          <w:color w:val="000000" w:themeColor="text1"/>
        </w:rPr>
        <w:t>mAP</w:t>
      </w:r>
      <w:r>
        <w:rPr>
          <w:rFonts w:hint="eastAsia"/>
          <w:color w:val="000000" w:themeColor="text1"/>
        </w:rPr>
        <w:t>用来判断模型对所有类别息肉的检测性能。</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计算公式如下：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92"/>
        </w:rPr>
        <w:object>
          <v:shape id="_x0000_i1180" o:spt="75" type="#_x0000_t75" style="height:98.25pt;width:99.75pt;" o:ole="t" filled="f" o:preferrelative="t" stroked="f" coordsize="21600,21600">
            <v:path/>
            <v:fill on="f" focussize="0,0"/>
            <v:stroke on="f" joinstyle="miter"/>
            <v:imagedata r:id="rId75" o:title=""/>
            <o:lock v:ext="edit" aspectratio="t"/>
            <w10:wrap type="none"/>
            <w10:anchorlock/>
          </v:shape>
          <o:OLEObject Type="Embed" ProgID="Equation.DSMT4" ShapeID="_x0000_i1180" DrawAspect="Content" ObjectID="_1468075880" r:id="rId233">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c</w:t>
      </w:r>
      <w:r>
        <w:rPr>
          <w:rFonts w:hint="eastAsia"/>
          <w:color w:val="000000" w:themeColor="text1"/>
        </w:rPr>
        <w:t>表示类别编号，</w:t>
      </w:r>
      <w:r>
        <w:rPr>
          <w:color w:val="000000" w:themeColor="text1"/>
          <w:position w:val="-6"/>
        </w:rPr>
        <w:object>
          <v:shape id="_x0000_i1181" o:spt="75" type="#_x0000_t75" style="height:11.25pt;width:9.75pt;" o:ole="t" filled="f" o:preferrelative="t" stroked="f" coordsize="21600,21600">
            <v:path/>
            <v:fill on="f" focussize="0,0"/>
            <v:stroke on="f" joinstyle="miter"/>
            <v:imagedata r:id="rId77" o:title=""/>
            <o:lock v:ext="edit" aspectratio="t"/>
            <w10:wrap type="none"/>
            <w10:anchorlock/>
          </v:shape>
          <o:OLEObject Type="Embed" ProgID="Equation.DSMT4" ShapeID="_x0000_i1181" DrawAspect="Content" ObjectID="_1468075881" r:id="rId234">
            <o:LockedField>false</o:LockedField>
          </o:OLEObject>
        </w:object>
      </w:r>
      <w:r>
        <w:rPr>
          <w:rFonts w:hint="eastAsia"/>
          <w:color w:val="000000" w:themeColor="text1"/>
        </w:rPr>
        <w:t>表示类别总数，</w:t>
      </w:r>
      <w:r>
        <w:rPr>
          <w:color w:val="000000" w:themeColor="text1"/>
          <w:position w:val="-12"/>
        </w:rPr>
        <w:object>
          <v:shape id="_x0000_i1182" o:spt="75" type="#_x0000_t75" style="height:18pt;width:21pt;" o:ole="t" filled="f" o:preferrelative="t" stroked="f" coordsize="21600,21600">
            <v:path/>
            <v:fill on="f" focussize="0,0"/>
            <v:stroke on="f" joinstyle="miter"/>
            <v:imagedata r:id="rId79" o:title=""/>
            <o:lock v:ext="edit" aspectratio="t"/>
            <w10:wrap type="none"/>
            <w10:anchorlock/>
          </v:shape>
          <o:OLEObject Type="Embed" ProgID="Equation.DSMT4" ShapeID="_x0000_i1182" DrawAspect="Content" ObjectID="_1468075882" r:id="rId235">
            <o:LockedField>false</o:LockedField>
          </o:OLEObject>
        </w:object>
      </w:r>
      <w:r>
        <w:rPr>
          <w:rFonts w:hint="eastAsia"/>
          <w:color w:val="000000" w:themeColor="text1"/>
        </w:rPr>
        <w:t>表示第</w:t>
      </w:r>
      <w:r>
        <w:rPr>
          <w:rFonts w:hint="eastAsia"/>
          <w:i/>
          <w:color w:val="000000" w:themeColor="text1"/>
        </w:rPr>
        <w:t>c</w:t>
      </w:r>
      <w:r>
        <w:rPr>
          <w:rFonts w:hint="eastAsia"/>
          <w:color w:val="000000" w:themeColor="text1"/>
        </w:rPr>
        <w:t>类的AP值，采用任选11点法或者积分法计算；</w:t>
      </w:r>
      <w:r>
        <w:rPr>
          <w:rFonts w:hint="eastAsia"/>
          <w:i/>
          <w:color w:val="000000" w:themeColor="text1"/>
        </w:rPr>
        <w:t>TP</w:t>
      </w:r>
      <w:r>
        <w:rPr>
          <w:rFonts w:hint="eastAsia"/>
          <w:color w:val="000000" w:themeColor="text1"/>
        </w:rPr>
        <w:t>表示真阳性样本数量，即：</w:t>
      </w:r>
      <w:r>
        <w:rPr>
          <w:color w:val="000000" w:themeColor="text1"/>
        </w:rPr>
        <w:t>与</w:t>
      </w:r>
      <w:del w:id="445" w:author="欣冉" w:date="2023-07-26T23:36:02Z">
        <w:r>
          <w:rPr>
            <w:color w:val="000000" w:themeColor="text1"/>
          </w:rPr>
          <w:delText>目标框</w:delText>
        </w:r>
      </w:del>
      <w:ins w:id="446" w:author="欣冉" w:date="2023-07-26T23:36:02Z">
        <w:r>
          <w:rPr>
            <w:rFonts w:hint="eastAsia"/>
            <w:color w:val="000000" w:themeColor="text1"/>
            <w:lang w:eastAsia="zh-CN"/>
          </w:rPr>
          <w:t>候选框</w:t>
        </w:r>
      </w:ins>
      <w:r>
        <w:rPr>
          <w:color w:val="000000" w:themeColor="text1"/>
        </w:rPr>
        <w:t>IoU&gt;0.5的检测框数量（同一个Ground Truth 只计算一次）；</w:t>
      </w:r>
      <w:r>
        <w:rPr>
          <w:rFonts w:hint="eastAsia"/>
          <w:i/>
          <w:color w:val="000000" w:themeColor="text1"/>
        </w:rPr>
        <w:t>FN</w:t>
      </w:r>
      <w:r>
        <w:rPr>
          <w:rFonts w:hint="eastAsia"/>
          <w:color w:val="000000" w:themeColor="text1"/>
        </w:rPr>
        <w:t>表示假阴性样本数量，即：</w:t>
      </w:r>
      <w:r>
        <w:rPr>
          <w:color w:val="000000" w:themeColor="text1"/>
        </w:rPr>
        <w:t>没有被检测到的真实</w:t>
      </w:r>
      <w:del w:id="447" w:author="欣冉" w:date="2023-07-26T23:36:02Z">
        <w:r>
          <w:rPr>
            <w:color w:val="000000" w:themeColor="text1"/>
          </w:rPr>
          <w:delText>目标框</w:delText>
        </w:r>
      </w:del>
      <w:ins w:id="448" w:author="欣冉" w:date="2023-07-26T23:36:02Z">
        <w:r>
          <w:rPr>
            <w:rFonts w:hint="eastAsia"/>
            <w:color w:val="000000" w:themeColor="text1"/>
            <w:lang w:eastAsia="zh-CN"/>
          </w:rPr>
          <w:t>候选框</w:t>
        </w:r>
      </w:ins>
      <w:r>
        <w:rPr>
          <w:color w:val="000000" w:themeColor="text1"/>
        </w:rPr>
        <w:t>（ground_truth）的数量</w:t>
      </w:r>
      <w:r>
        <w:rPr>
          <w:rFonts w:hint="eastAsia"/>
          <w:color w:val="000000" w:themeColor="text1"/>
        </w:rPr>
        <w:t>；</w:t>
      </w:r>
      <w:r>
        <w:rPr>
          <w:rFonts w:hint="eastAsia"/>
          <w:i/>
          <w:color w:val="000000" w:themeColor="text1"/>
        </w:rPr>
        <w:t>FP</w:t>
      </w:r>
      <w:r>
        <w:rPr>
          <w:rFonts w:hint="eastAsia"/>
          <w:color w:val="000000" w:themeColor="text1"/>
        </w:rPr>
        <w:t>表示假阳性样本数量，即：</w:t>
      </w:r>
      <w:r>
        <w:rPr>
          <w:color w:val="000000" w:themeColor="text1"/>
        </w:rPr>
        <w:t>与</w:t>
      </w:r>
      <w:del w:id="449" w:author="欣冉" w:date="2023-07-26T23:36:02Z">
        <w:r>
          <w:rPr>
            <w:color w:val="000000" w:themeColor="text1"/>
          </w:rPr>
          <w:delText>目标框</w:delText>
        </w:r>
      </w:del>
      <w:ins w:id="450" w:author="欣冉" w:date="2023-07-26T23:36:02Z">
        <w:r>
          <w:rPr>
            <w:rFonts w:hint="eastAsia"/>
            <w:color w:val="000000" w:themeColor="text1"/>
            <w:lang w:eastAsia="zh-CN"/>
          </w:rPr>
          <w:t>候选框</w:t>
        </w:r>
      </w:ins>
      <w:r>
        <w:rPr>
          <w:color w:val="000000" w:themeColor="text1"/>
        </w:rPr>
        <w:t xml:space="preserve"> IoU&lt;=0.5的检测框数量</w:t>
      </w:r>
      <w:r>
        <w:rPr>
          <w:rFonts w:hint="eastAsia"/>
          <w:color w:val="000000" w:themeColor="text1"/>
        </w:rPr>
        <w:t>。</w:t>
      </w:r>
    </w:p>
    <w:p>
      <w:pPr>
        <w:pStyle w:val="14"/>
        <w:shd w:val="clear" w:color="auto" w:fill="FFFFFF"/>
        <w:spacing w:beforeAutospacing="0" w:afterAutospacing="0" w:line="360" w:lineRule="auto"/>
        <w:ind w:firstLine="480" w:firstLineChars="200"/>
        <w:rPr>
          <w:rFonts w:hint="eastAsia"/>
          <w:color w:val="000000" w:themeColor="text1"/>
        </w:rPr>
      </w:pPr>
      <w:r>
        <w:rPr>
          <w:rFonts w:hint="eastAsia"/>
          <w:color w:val="000000" w:themeColor="text1"/>
        </w:rPr>
        <w:t>S6：利用上步骤得到的肠息肉检测模型对患者的医学图像进行检测，定位并分类其中包含的肠息肉。</w:t>
      </w:r>
    </w:p>
    <w:p>
      <w:pPr>
        <w:widowControl/>
        <w:adjustRightInd w:val="0"/>
        <w:snapToGrid w:val="0"/>
        <w:spacing w:line="360" w:lineRule="auto"/>
        <w:ind w:firstLine="480" w:firstLineChars="200"/>
        <w:jc w:val="left"/>
        <w:rPr>
          <w:color w:val="000000" w:themeColor="text1"/>
        </w:rPr>
      </w:pPr>
      <w:r>
        <w:rPr>
          <w:rFonts w:hint="eastAsia"/>
          <w:color w:val="000000" w:themeColor="text1"/>
          <w:sz w:val="24"/>
          <w:szCs w:val="24"/>
        </w:rPr>
        <w:t>本实施例提供的</w:t>
      </w:r>
      <w:del w:id="451" w:author="欣冉" w:date="2023-07-26T09:39:18Z">
        <w:r>
          <w:rPr>
            <w:rFonts w:hint="eastAsia"/>
            <w:color w:val="000000" w:themeColor="text1"/>
            <w:sz w:val="24"/>
            <w:szCs w:val="24"/>
          </w:rPr>
          <w:delText>基于对比学习</w:delText>
        </w:r>
      </w:del>
      <w:ins w:id="452" w:author="欣冉" w:date="2023-07-26T09:45:46Z">
        <w:r>
          <w:rPr>
            <w:rFonts w:hint="eastAsia"/>
            <w:color w:val="000000" w:themeColor="text1"/>
            <w:sz w:val="24"/>
            <w:szCs w:val="24"/>
            <w:lang w:eastAsia="zh-CN"/>
          </w:rPr>
          <w:t>基于协作互补</w:t>
        </w:r>
      </w:ins>
      <w:r>
        <w:rPr>
          <w:rFonts w:hint="eastAsia"/>
          <w:color w:val="000000" w:themeColor="text1"/>
          <w:sz w:val="24"/>
          <w:szCs w:val="24"/>
        </w:rPr>
        <w:t>的肠息肉分类方法属于是一种利用深度神经网络辅助人工进行结肠镜检查的方案。不同于现有的方案，本实施例</w:t>
      </w:r>
      <w:r>
        <w:rPr>
          <w:rFonts w:hint="eastAsia"/>
          <w:color w:val="000000" w:themeColor="text1"/>
          <w:sz w:val="24"/>
        </w:rPr>
        <w:t>只需要获得有限的样本图像的类别标签，无需对数据进行矩形框级注释就可以完成网络训练，因此，本实施例克服了传统医学图像识别需要大量具有专业知识的医务专家耗费大量的时间进行精准注释的局限性，可以降低方案的实现成本。同时，本实施例的方案在识别精度和实时性等方面也有一定程度的提升，实用性更强。</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实施例2</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在实施例1方案的基础上，本实施例提供一种</w:t>
      </w:r>
      <w:del w:id="453" w:author="欣冉" w:date="2023-07-26T09:39:19Z">
        <w:r>
          <w:rPr>
            <w:rFonts w:hint="eastAsia"/>
            <w:color w:val="000000" w:themeColor="text1"/>
          </w:rPr>
          <w:delText>基于对比学习</w:delText>
        </w:r>
      </w:del>
      <w:ins w:id="454" w:author="欣冉" w:date="2023-07-26T09:45:46Z">
        <w:r>
          <w:rPr>
            <w:rFonts w:hint="eastAsia"/>
            <w:color w:val="000000" w:themeColor="text1"/>
            <w:lang w:eastAsia="zh-CN"/>
          </w:rPr>
          <w:t>基于协作互补</w:t>
        </w:r>
      </w:ins>
      <w:r>
        <w:rPr>
          <w:rFonts w:hint="eastAsia"/>
          <w:color w:val="000000" w:themeColor="text1"/>
        </w:rPr>
        <w:t>的肠息肉检测系统，其用于根据输入的当前用户的结肠镜检查图像，评估当前用户是否存在肠道肿瘤风险。如图11所示，本实施例提供的肠息肉监测系统包括：数据集获取模块、</w:t>
      </w:r>
      <w:del w:id="455" w:author="欣冉" w:date="2023-07-26T09:45:04Z">
        <w:r>
          <w:rPr>
            <w:rFonts w:hint="eastAsia"/>
            <w:color w:val="000000" w:themeColor="text1"/>
          </w:rPr>
          <w:delText>对比学习</w:delText>
        </w:r>
      </w:del>
      <w:ins w:id="456" w:author="欣冉" w:date="2023-07-26T09:45:04Z">
        <w:r>
          <w:rPr>
            <w:rFonts w:hint="eastAsia"/>
            <w:color w:val="000000" w:themeColor="text1"/>
            <w:lang w:eastAsia="zh-CN"/>
          </w:rPr>
          <w:t>协作互补</w:t>
        </w:r>
      </w:ins>
      <w:r>
        <w:rPr>
          <w:rFonts w:hint="eastAsia"/>
          <w:color w:val="000000" w:themeColor="text1"/>
        </w:rPr>
        <w:t>网络模型、训练管理模块，以及应用模块。</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其中，数据集获取模块用于获取训练所需的原始数据集中的息肉图像，每张息肉图像均人工标注有对应的类别标签。</w:t>
      </w:r>
    </w:p>
    <w:p>
      <w:pPr>
        <w:pStyle w:val="14"/>
        <w:shd w:val="clear" w:color="auto" w:fill="FFFFFF"/>
        <w:spacing w:beforeAutospacing="0" w:afterAutospacing="0" w:line="360" w:lineRule="auto"/>
        <w:ind w:firstLine="480" w:firstLineChars="200"/>
        <w:rPr>
          <w:color w:val="000000" w:themeColor="text1"/>
        </w:rPr>
      </w:pPr>
      <w:del w:id="457" w:author="欣冉" w:date="2023-07-26T09:45:05Z">
        <w:r>
          <w:rPr>
            <w:rFonts w:hint="eastAsia"/>
            <w:color w:val="000000" w:themeColor="text1"/>
          </w:rPr>
          <w:delText>对比学习</w:delText>
        </w:r>
      </w:del>
      <w:ins w:id="458" w:author="欣冉" w:date="2023-07-26T09:45:05Z">
        <w:r>
          <w:rPr>
            <w:rFonts w:hint="eastAsia"/>
            <w:color w:val="000000" w:themeColor="text1"/>
            <w:lang w:eastAsia="zh-CN"/>
          </w:rPr>
          <w:t>协作互补</w:t>
        </w:r>
      </w:ins>
      <w:r>
        <w:rPr>
          <w:rFonts w:hint="eastAsia"/>
          <w:color w:val="000000" w:themeColor="text1"/>
        </w:rPr>
        <w:t>网络模型采用如实施例1中的</w:t>
      </w:r>
      <w:del w:id="459" w:author="欣冉" w:date="2023-07-26T09:39:20Z">
        <w:r>
          <w:rPr>
            <w:rFonts w:hint="eastAsia"/>
            <w:color w:val="000000" w:themeColor="text1"/>
          </w:rPr>
          <w:delText>基于对比学习</w:delText>
        </w:r>
      </w:del>
      <w:ins w:id="460" w:author="欣冉" w:date="2023-07-26T09:45:46Z">
        <w:r>
          <w:rPr>
            <w:rFonts w:hint="eastAsia"/>
            <w:color w:val="000000" w:themeColor="text1"/>
            <w:lang w:eastAsia="zh-CN"/>
          </w:rPr>
          <w:t>基于协作互补</w:t>
        </w:r>
      </w:ins>
      <w:r>
        <w:rPr>
          <w:rFonts w:hint="eastAsia"/>
          <w:color w:val="000000" w:themeColor="text1"/>
        </w:rPr>
        <w:t>的肠息肉检测方法中构建的包括</w:t>
      </w:r>
      <w:del w:id="461" w:author="欣冉" w:date="2023-07-27T00:29:20Z">
        <w:r>
          <w:rPr>
            <w:rFonts w:hint="eastAsia"/>
            <w:color w:val="000000" w:themeColor="text1"/>
          </w:rPr>
          <w:delText>特征提取模块、</w:delText>
        </w:r>
      </w:del>
      <w:del w:id="462" w:author="欣冉" w:date="2023-07-26T23:36:02Z">
        <w:r>
          <w:rPr>
            <w:rFonts w:hint="eastAsia"/>
            <w:color w:val="000000" w:themeColor="text1"/>
          </w:rPr>
          <w:delText>目标框</w:delText>
        </w:r>
      </w:del>
      <w:ins w:id="463" w:author="欣冉" w:date="2023-07-26T23:36:02Z">
        <w:r>
          <w:rPr>
            <w:rFonts w:hint="eastAsia"/>
            <w:color w:val="000000" w:themeColor="text1"/>
            <w:lang w:eastAsia="zh-CN"/>
          </w:rPr>
          <w:t>候选框</w:t>
        </w:r>
      </w:ins>
      <w:r>
        <w:rPr>
          <w:rFonts w:hint="eastAsia"/>
          <w:color w:val="000000" w:themeColor="text1"/>
        </w:rPr>
        <w:t>生成模块、特征分割模块、特征分类模块、目标检测模块和</w:t>
      </w:r>
      <w:del w:id="464" w:author="欣冉" w:date="2023-07-26T09:40:27Z">
        <w:r>
          <w:rPr>
            <w:rFonts w:hint="eastAsia"/>
            <w:color w:val="000000" w:themeColor="text1"/>
          </w:rPr>
          <w:delText>对比学习模块</w:delText>
        </w:r>
      </w:del>
      <w:ins w:id="465" w:author="欣冉" w:date="2023-07-26T09:40:27Z">
        <w:r>
          <w:rPr>
            <w:rFonts w:hint="eastAsia"/>
            <w:color w:val="000000" w:themeColor="text1"/>
            <w:lang w:eastAsia="zh-CN"/>
          </w:rPr>
          <w:t>协作互补模块</w:t>
        </w:r>
      </w:ins>
      <w:r>
        <w:rPr>
          <w:rFonts w:hint="eastAsia"/>
          <w:color w:val="000000" w:themeColor="text1"/>
        </w:rPr>
        <w:t>的网络模型。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训练管理模块用于将原始数据集分为训练集和测试集，并采用如实施例1的</w:t>
      </w:r>
      <w:del w:id="466" w:author="欣冉" w:date="2023-07-26T09:39:21Z">
        <w:r>
          <w:rPr>
            <w:rFonts w:hint="eastAsia"/>
            <w:color w:val="000000" w:themeColor="text1"/>
          </w:rPr>
          <w:delText>基于对比学习</w:delText>
        </w:r>
      </w:del>
      <w:ins w:id="467" w:author="欣冉" w:date="2023-07-26T09:45:46Z">
        <w:r>
          <w:rPr>
            <w:rFonts w:hint="eastAsia"/>
            <w:color w:val="000000" w:themeColor="text1"/>
            <w:lang w:eastAsia="zh-CN"/>
          </w:rPr>
          <w:t>基于协作互补</w:t>
        </w:r>
      </w:ins>
      <w:r>
        <w:rPr>
          <w:rFonts w:hint="eastAsia"/>
          <w:color w:val="000000" w:themeColor="text1"/>
        </w:rPr>
        <w:t>的肠息肉检测方法中的训练策略对构建出的网络模型进行三阶段训练。然后再对训练完成后的网络模型进行测试。</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应用模块用于在训练管理模块完成网络模型的训练和测试后，保存特征</w:t>
      </w:r>
      <w:del w:id="468" w:author="欣冉" w:date="2023-07-27T00:29:34Z">
        <w:r>
          <w:rPr>
            <w:rFonts w:hint="default"/>
            <w:color w:val="000000" w:themeColor="text1"/>
            <w:lang w:val="en-US"/>
          </w:rPr>
          <w:delText>提取</w:delText>
        </w:r>
      </w:del>
      <w:ins w:id="469" w:author="欣冉" w:date="2023-07-27T00:29:34Z">
        <w:r>
          <w:rPr>
            <w:rFonts w:hint="eastAsia"/>
            <w:color w:val="000000" w:themeColor="text1"/>
            <w:lang w:val="en-US" w:eastAsia="zh-CN"/>
          </w:rPr>
          <w:t>分割</w:t>
        </w:r>
      </w:ins>
      <w:r>
        <w:rPr>
          <w:rFonts w:hint="eastAsia"/>
          <w:color w:val="000000" w:themeColor="text1"/>
        </w:rPr>
        <w:t>模块</w:t>
      </w:r>
      <w:ins w:id="470" w:author="欣冉" w:date="2023-07-27T00:29:36Z">
        <w:r>
          <w:rPr>
            <w:rFonts w:hint="eastAsia"/>
            <w:color w:val="000000" w:themeColor="text1"/>
            <w:lang w:val="en-US" w:eastAsia="zh-CN"/>
          </w:rPr>
          <w:t>的</w:t>
        </w:r>
      </w:ins>
      <w:ins w:id="471" w:author="欣冉" w:date="2023-07-27T00:29:38Z">
        <w:r>
          <w:rPr>
            <w:rFonts w:hint="eastAsia"/>
            <w:color w:val="000000" w:themeColor="text1"/>
            <w:lang w:val="en-US" w:eastAsia="zh-CN"/>
          </w:rPr>
          <w:t>特征</w:t>
        </w:r>
      </w:ins>
      <w:ins w:id="472" w:author="欣冉" w:date="2023-07-27T00:29:42Z">
        <w:r>
          <w:rPr>
            <w:rFonts w:hint="eastAsia"/>
            <w:color w:val="000000" w:themeColor="text1"/>
            <w:lang w:val="en-US" w:eastAsia="zh-CN"/>
          </w:rPr>
          <w:t>编码</w:t>
        </w:r>
      </w:ins>
      <w:ins w:id="473" w:author="欣冉" w:date="2023-07-27T00:29:43Z">
        <w:r>
          <w:rPr>
            <w:rFonts w:hint="eastAsia"/>
            <w:color w:val="000000" w:themeColor="text1"/>
            <w:lang w:val="en-US" w:eastAsia="zh-CN"/>
          </w:rPr>
          <w:t>部分</w:t>
        </w:r>
      </w:ins>
      <w:r>
        <w:rPr>
          <w:rFonts w:hint="eastAsia"/>
          <w:color w:val="000000" w:themeColor="text1"/>
        </w:rPr>
        <w:t>、</w:t>
      </w:r>
      <w:del w:id="474" w:author="欣冉" w:date="2023-07-26T23:36:02Z">
        <w:r>
          <w:rPr>
            <w:rFonts w:hint="eastAsia"/>
            <w:color w:val="000000" w:themeColor="text1"/>
          </w:rPr>
          <w:delText>目标框</w:delText>
        </w:r>
      </w:del>
      <w:ins w:id="475" w:author="欣冉" w:date="2023-07-26T23:36:02Z">
        <w:r>
          <w:rPr>
            <w:rFonts w:hint="eastAsia"/>
            <w:color w:val="000000" w:themeColor="text1"/>
            <w:lang w:eastAsia="zh-CN"/>
          </w:rPr>
          <w:t>候选框</w:t>
        </w:r>
      </w:ins>
      <w:r>
        <w:rPr>
          <w:rFonts w:hint="eastAsia"/>
          <w:color w:val="000000" w:themeColor="text1"/>
        </w:rPr>
        <w:t>生成模块和目标检测模块的模型参数，得到对应的应用模型作为所需的肠息肉检测工具。所述肠息肉检测工具的输入为待识别的结肠镜检查图像，输出为结肠镜检测图像中框选出的每一个息肉及其对应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实施例3</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本实施例提供一种</w:t>
      </w:r>
      <w:del w:id="476" w:author="欣冉" w:date="2023-07-26T09:39:22Z">
        <w:r>
          <w:rPr>
            <w:rFonts w:hint="eastAsia"/>
            <w:color w:val="000000" w:themeColor="text1"/>
          </w:rPr>
          <w:delText>基于对比学习</w:delText>
        </w:r>
      </w:del>
      <w:ins w:id="477" w:author="欣冉" w:date="2023-07-26T09:45:46Z">
        <w:r>
          <w:rPr>
            <w:rFonts w:hint="eastAsia"/>
            <w:color w:val="000000" w:themeColor="text1"/>
            <w:lang w:eastAsia="zh-CN"/>
          </w:rPr>
          <w:t>基于协作互补</w:t>
        </w:r>
      </w:ins>
      <w:r>
        <w:rPr>
          <w:rFonts w:hint="eastAsia"/>
          <w:color w:val="000000" w:themeColor="text1"/>
        </w:rPr>
        <w:t>的肠息肉检测装置，其</w:t>
      </w:r>
      <w:r>
        <w:rPr>
          <w:color w:val="000000" w:themeColor="text1"/>
        </w:rPr>
        <w:t>包括存储器、处理器以及存储在存储器上并可在处理器上运行的计算机程序</w:t>
      </w:r>
      <w:r>
        <w:rPr>
          <w:rFonts w:hint="eastAsia"/>
          <w:color w:val="000000" w:themeColor="text1"/>
        </w:rPr>
        <w:t>。处理器执行计算机程序时，创建出如实施例2中的</w:t>
      </w:r>
      <w:del w:id="478" w:author="欣冉" w:date="2023-07-26T09:39:47Z">
        <w:r>
          <w:rPr>
            <w:rFonts w:hint="eastAsia"/>
            <w:color w:val="000000" w:themeColor="text1"/>
          </w:rPr>
          <w:delText>基于对比学习</w:delText>
        </w:r>
      </w:del>
      <w:ins w:id="479" w:author="欣冉" w:date="2023-07-26T09:45:46Z">
        <w:r>
          <w:rPr>
            <w:rFonts w:hint="eastAsia"/>
            <w:color w:val="000000" w:themeColor="text1"/>
            <w:lang w:eastAsia="zh-CN"/>
          </w:rPr>
          <w:t>基于协作互补</w:t>
        </w:r>
      </w:ins>
      <w:r>
        <w:rPr>
          <w:rFonts w:hint="eastAsia"/>
          <w:color w:val="000000" w:themeColor="text1"/>
        </w:rPr>
        <w:t>的肠息肉检测系统中的应用模型，运行应用模型，进而根据输入的结肠镜检查图，生成每个息肉对应的候选框的位置及其分类结果。</w:t>
      </w:r>
    </w:p>
    <w:p>
      <w:pPr>
        <w:spacing w:line="360" w:lineRule="auto"/>
        <w:ind w:firstLine="480" w:firstLineChars="200"/>
        <w:rPr>
          <w:rFonts w:hAnsi="宋体"/>
          <w:color w:val="000000" w:themeColor="text1"/>
          <w:sz w:val="24"/>
          <w:szCs w:val="24"/>
        </w:rPr>
      </w:pPr>
      <w:r>
        <w:rPr>
          <w:rFonts w:hint="eastAsia" w:hAnsi="宋体"/>
          <w:color w:val="000000" w:themeColor="text1"/>
          <w:kern w:val="28"/>
          <w:sz w:val="24"/>
          <w:szCs w:val="24"/>
        </w:rPr>
        <w:t>本实施例提供的</w:t>
      </w:r>
      <w:r>
        <w:rPr>
          <w:rFonts w:hint="eastAsia"/>
          <w:color w:val="000000" w:themeColor="text1"/>
          <w:sz w:val="24"/>
          <w:szCs w:val="24"/>
        </w:rPr>
        <w:t>数据处理设备</w:t>
      </w:r>
      <w:r>
        <w:rPr>
          <w:rFonts w:hint="eastAsia" w:hAnsi="宋体"/>
          <w:color w:val="000000" w:themeColor="text1"/>
          <w:kern w:val="28"/>
          <w:sz w:val="24"/>
          <w:szCs w:val="24"/>
        </w:rPr>
        <w:t>本质上是一种</w:t>
      </w:r>
      <w:r>
        <w:rPr>
          <w:rFonts w:hAnsi="宋体"/>
          <w:color w:val="000000" w:themeColor="text1"/>
          <w:sz w:val="24"/>
          <w:szCs w:val="24"/>
        </w:rPr>
        <w:t>计算机设备</w:t>
      </w:r>
      <w:r>
        <w:rPr>
          <w:rFonts w:hint="eastAsia" w:hAnsi="宋体"/>
          <w:color w:val="000000" w:themeColor="text1"/>
          <w:sz w:val="24"/>
          <w:szCs w:val="24"/>
        </w:rPr>
        <w:t>，计算机设备</w:t>
      </w:r>
      <w:r>
        <w:rPr>
          <w:rFonts w:hAnsi="宋体"/>
          <w:color w:val="000000" w:themeColor="text1"/>
          <w:sz w:val="24"/>
          <w:szCs w:val="24"/>
        </w:rPr>
        <w:t>可以是</w:t>
      </w:r>
      <w:r>
        <w:rPr>
          <w:rFonts w:hint="eastAsia" w:hAnsi="宋体"/>
          <w:color w:val="000000" w:themeColor="text1"/>
          <w:sz w:val="24"/>
          <w:szCs w:val="24"/>
        </w:rPr>
        <w:t>能</w:t>
      </w:r>
      <w:r>
        <w:rPr>
          <w:rFonts w:hAnsi="宋体"/>
          <w:color w:val="000000" w:themeColor="text1"/>
          <w:sz w:val="24"/>
          <w:szCs w:val="24"/>
        </w:rPr>
        <w:t>执行程序的</w:t>
      </w:r>
      <w:r>
        <w:rPr>
          <w:rFonts w:hint="eastAsia" w:hAnsi="宋体"/>
          <w:color w:val="000000" w:themeColor="text1"/>
          <w:sz w:val="24"/>
          <w:szCs w:val="24"/>
        </w:rPr>
        <w:t>智能终端</w:t>
      </w:r>
      <w:r>
        <w:rPr>
          <w:rFonts w:hAnsi="宋体"/>
          <w:color w:val="000000" w:themeColor="text1"/>
          <w:sz w:val="24"/>
          <w:szCs w:val="24"/>
        </w:rPr>
        <w:t>、平板电脑、笔记本电脑、台式计算机、机架式服务器、刀片式服务器、塔式服务器或机柜式服务器</w:t>
      </w:r>
      <w:r>
        <w:rPr>
          <w:rFonts w:asciiTheme="minorEastAsia" w:hAnsiTheme="minorEastAsia" w:eastAsiaTheme="minorEastAsia"/>
          <w:color w:val="000000" w:themeColor="text1"/>
          <w:sz w:val="24"/>
          <w:szCs w:val="24"/>
        </w:rPr>
        <w:t>(</w:t>
      </w:r>
      <w:r>
        <w:rPr>
          <w:rFonts w:hAnsi="宋体"/>
          <w:color w:val="000000" w:themeColor="text1"/>
          <w:sz w:val="24"/>
          <w:szCs w:val="24"/>
        </w:rPr>
        <w:t>包括独立的服务器，或者多个服务器所组成的服务器集群</w:t>
      </w:r>
      <w:r>
        <w:rPr>
          <w:rFonts w:asciiTheme="minorEastAsia" w:hAnsiTheme="minorEastAsia" w:eastAsiaTheme="minorEastAsia"/>
          <w:color w:val="000000" w:themeColor="text1"/>
          <w:sz w:val="24"/>
          <w:szCs w:val="24"/>
        </w:rPr>
        <w:t>)</w:t>
      </w:r>
      <w:r>
        <w:rPr>
          <w:rFonts w:hAnsi="宋体"/>
          <w:color w:val="000000" w:themeColor="text1"/>
          <w:sz w:val="24"/>
          <w:szCs w:val="24"/>
        </w:rPr>
        <w:t>等。</w:t>
      </w:r>
    </w:p>
    <w:p>
      <w:pPr>
        <w:spacing w:line="360" w:lineRule="auto"/>
        <w:ind w:firstLine="480" w:firstLineChars="200"/>
        <w:rPr>
          <w:rFonts w:hAnsi="宋体"/>
          <w:color w:val="000000" w:themeColor="text1"/>
          <w:sz w:val="24"/>
          <w:szCs w:val="24"/>
        </w:rPr>
      </w:pPr>
      <w:r>
        <w:rPr>
          <w:rFonts w:hAnsi="宋体"/>
          <w:color w:val="000000" w:themeColor="text1"/>
          <w:sz w:val="24"/>
          <w:szCs w:val="24"/>
        </w:rPr>
        <w:t>本实施例的计算机设备至少包括但不限于：可通过系统总线相互通信连接的存储器、处理器。</w:t>
      </w:r>
    </w:p>
    <w:p>
      <w:pPr>
        <w:spacing w:line="360" w:lineRule="auto"/>
        <w:ind w:firstLine="480" w:firstLineChars="200"/>
        <w:rPr>
          <w:rFonts w:hAnsi="宋体"/>
          <w:color w:val="000000" w:themeColor="text1"/>
          <w:sz w:val="24"/>
          <w:szCs w:val="24"/>
        </w:rPr>
      </w:pPr>
      <w:r>
        <w:rPr>
          <w:rFonts w:hAnsi="宋体"/>
          <w:color w:val="000000" w:themeColor="text1"/>
          <w:sz w:val="24"/>
          <w:szCs w:val="24"/>
        </w:rPr>
        <w:t>本实施例中，存储器</w:t>
      </w:r>
      <w:r>
        <w:rPr>
          <w:rFonts w:asciiTheme="minorEastAsia" w:hAnsiTheme="minorEastAsia" w:eastAsiaTheme="minorEastAsia"/>
          <w:color w:val="000000" w:themeColor="text1"/>
          <w:sz w:val="24"/>
          <w:szCs w:val="24"/>
        </w:rPr>
        <w:t>(即可读存储介质)包</w:t>
      </w:r>
      <w:r>
        <w:rPr>
          <w:rFonts w:hAnsi="宋体"/>
          <w:color w:val="000000" w:themeColor="text1"/>
          <w:sz w:val="24"/>
          <w:szCs w:val="24"/>
        </w:rPr>
        <w:t>括闪存、硬盘、多媒体卡、卡型存储器</w:t>
      </w:r>
      <w:r>
        <w:rPr>
          <w:rFonts w:asciiTheme="minorEastAsia" w:hAnsiTheme="minorEastAsia" w:eastAsiaTheme="minorEastAsia"/>
          <w:color w:val="000000" w:themeColor="text1"/>
          <w:sz w:val="24"/>
          <w:szCs w:val="24"/>
        </w:rPr>
        <w:t>(</w:t>
      </w:r>
      <w:r>
        <w:rPr>
          <w:rFonts w:hAnsi="宋体"/>
          <w:color w:val="000000" w:themeColor="text1"/>
          <w:sz w:val="24"/>
          <w:szCs w:val="24"/>
        </w:rPr>
        <w:t>例如，</w:t>
      </w:r>
      <w:r>
        <w:rPr>
          <w:color w:val="000000" w:themeColor="text1"/>
          <w:sz w:val="24"/>
          <w:szCs w:val="24"/>
        </w:rPr>
        <w:t>SD</w:t>
      </w:r>
      <w:r>
        <w:rPr>
          <w:rFonts w:hAnsi="宋体"/>
          <w:color w:val="000000" w:themeColor="text1"/>
          <w:sz w:val="24"/>
          <w:szCs w:val="24"/>
        </w:rPr>
        <w:t>或</w:t>
      </w:r>
      <w:r>
        <w:rPr>
          <w:color w:val="000000" w:themeColor="text1"/>
          <w:sz w:val="24"/>
          <w:szCs w:val="24"/>
        </w:rPr>
        <w:t>DX</w:t>
      </w:r>
      <w:r>
        <w:rPr>
          <w:rFonts w:hAnsi="宋体"/>
          <w:color w:val="000000" w:themeColor="text1"/>
          <w:sz w:val="24"/>
          <w:szCs w:val="24"/>
        </w:rPr>
        <w:t>存储器等</w:t>
      </w:r>
      <w:r>
        <w:rPr>
          <w:rFonts w:asciiTheme="minorEastAsia" w:hAnsiTheme="minorEastAsia" w:eastAsiaTheme="minorEastAsia"/>
          <w:color w:val="000000" w:themeColor="text1"/>
          <w:sz w:val="24"/>
          <w:szCs w:val="24"/>
        </w:rPr>
        <w:t>)</w:t>
      </w:r>
      <w:r>
        <w:rPr>
          <w:rFonts w:hAnsi="宋体"/>
          <w:color w:val="000000" w:themeColor="text1"/>
          <w:sz w:val="24"/>
          <w:szCs w:val="24"/>
        </w:rPr>
        <w:t>、随机访问存储器</w:t>
      </w:r>
      <w:r>
        <w:rPr>
          <w:rFonts w:asciiTheme="minorEastAsia" w:hAnsiTheme="minorEastAsia" w:eastAsiaTheme="minorEastAsia"/>
          <w:color w:val="000000" w:themeColor="text1"/>
          <w:sz w:val="24"/>
          <w:szCs w:val="24"/>
        </w:rPr>
        <w:t>(</w:t>
      </w:r>
      <w:r>
        <w:rPr>
          <w:color w:val="000000" w:themeColor="text1"/>
          <w:sz w:val="24"/>
          <w:szCs w:val="24"/>
        </w:rPr>
        <w:t>RAM</w:t>
      </w:r>
      <w:r>
        <w:rPr>
          <w:rFonts w:asciiTheme="minorEastAsia" w:hAnsiTheme="minorEastAsia" w:eastAsiaTheme="minorEastAsia"/>
          <w:color w:val="000000" w:themeColor="text1"/>
          <w:sz w:val="24"/>
          <w:szCs w:val="24"/>
        </w:rPr>
        <w:t>)</w:t>
      </w:r>
      <w:r>
        <w:rPr>
          <w:rFonts w:hAnsi="宋体"/>
          <w:color w:val="000000" w:themeColor="text1"/>
          <w:sz w:val="24"/>
          <w:szCs w:val="24"/>
        </w:rPr>
        <w:t>、静态随机访问存储器</w:t>
      </w:r>
      <w:r>
        <w:rPr>
          <w:rFonts w:asciiTheme="minorEastAsia" w:hAnsiTheme="minorEastAsia" w:eastAsiaTheme="minorEastAsia"/>
          <w:color w:val="000000" w:themeColor="text1"/>
          <w:sz w:val="24"/>
          <w:szCs w:val="24"/>
        </w:rPr>
        <w:t>(</w:t>
      </w:r>
      <w:r>
        <w:rPr>
          <w:color w:val="000000" w:themeColor="text1"/>
          <w:sz w:val="24"/>
          <w:szCs w:val="24"/>
        </w:rPr>
        <w:t>SRAM</w:t>
      </w:r>
      <w:r>
        <w:rPr>
          <w:rFonts w:asciiTheme="minorEastAsia" w:hAnsiTheme="minorEastAsia" w:eastAsiaTheme="minorEastAsia"/>
          <w:color w:val="000000" w:themeColor="text1"/>
          <w:sz w:val="24"/>
          <w:szCs w:val="24"/>
        </w:rPr>
        <w:t>)</w:t>
      </w:r>
      <w:r>
        <w:rPr>
          <w:rFonts w:hAnsi="宋体"/>
          <w:color w:val="000000" w:themeColor="text1"/>
          <w:sz w:val="24"/>
          <w:szCs w:val="24"/>
        </w:rPr>
        <w:t>、只读存储器</w:t>
      </w:r>
      <w:r>
        <w:rPr>
          <w:rFonts w:asciiTheme="minorEastAsia" w:hAnsiTheme="minorEastAsia" w:eastAsiaTheme="minorEastAsia"/>
          <w:color w:val="000000" w:themeColor="text1"/>
          <w:sz w:val="24"/>
          <w:szCs w:val="24"/>
        </w:rPr>
        <w:t>(</w:t>
      </w:r>
      <w:r>
        <w:rPr>
          <w:color w:val="000000" w:themeColor="text1"/>
          <w:sz w:val="24"/>
          <w:szCs w:val="24"/>
        </w:rPr>
        <w:t>ROM</w:t>
      </w:r>
      <w:r>
        <w:rPr>
          <w:rFonts w:asciiTheme="minorEastAsia" w:hAnsiTheme="minorEastAsia" w:eastAsiaTheme="minorEastAsia"/>
          <w:color w:val="000000" w:themeColor="text1"/>
          <w:sz w:val="24"/>
          <w:szCs w:val="24"/>
        </w:rPr>
        <w:t>)</w:t>
      </w:r>
      <w:r>
        <w:rPr>
          <w:rFonts w:hAnsi="宋体"/>
          <w:color w:val="000000" w:themeColor="text1"/>
          <w:sz w:val="24"/>
          <w:szCs w:val="24"/>
        </w:rPr>
        <w:t>、电可擦除可编程只读存储器</w:t>
      </w:r>
      <w:r>
        <w:rPr>
          <w:rFonts w:asciiTheme="minorEastAsia" w:hAnsiTheme="minorEastAsia" w:eastAsiaTheme="minorEastAsia"/>
          <w:color w:val="000000" w:themeColor="text1"/>
          <w:sz w:val="24"/>
          <w:szCs w:val="24"/>
        </w:rPr>
        <w:t>(</w:t>
      </w:r>
      <w:r>
        <w:rPr>
          <w:color w:val="000000" w:themeColor="text1"/>
          <w:sz w:val="24"/>
          <w:szCs w:val="24"/>
        </w:rPr>
        <w:t>EEPROM</w:t>
      </w:r>
      <w:r>
        <w:rPr>
          <w:rFonts w:asciiTheme="minorEastAsia" w:hAnsiTheme="minorEastAsia" w:eastAsiaTheme="minorEastAsia"/>
          <w:color w:val="000000" w:themeColor="text1"/>
          <w:sz w:val="24"/>
          <w:szCs w:val="24"/>
        </w:rPr>
        <w:t>)</w:t>
      </w:r>
      <w:r>
        <w:rPr>
          <w:rFonts w:hAnsi="宋体"/>
          <w:color w:val="000000" w:themeColor="text1"/>
          <w:sz w:val="24"/>
          <w:szCs w:val="24"/>
        </w:rPr>
        <w:t>、可编程只读存储器</w:t>
      </w:r>
      <w:r>
        <w:rPr>
          <w:rFonts w:asciiTheme="minorEastAsia" w:hAnsiTheme="minorEastAsia" w:eastAsiaTheme="minorEastAsia"/>
          <w:color w:val="000000" w:themeColor="text1"/>
          <w:sz w:val="24"/>
          <w:szCs w:val="24"/>
        </w:rPr>
        <w:t>(</w:t>
      </w:r>
      <w:r>
        <w:rPr>
          <w:color w:val="000000" w:themeColor="text1"/>
          <w:sz w:val="24"/>
          <w:szCs w:val="24"/>
        </w:rPr>
        <w:t>PROM</w:t>
      </w:r>
      <w:r>
        <w:rPr>
          <w:rFonts w:asciiTheme="minorEastAsia" w:hAnsiTheme="minorEastAsia" w:eastAsiaTheme="minorEastAsia"/>
          <w:color w:val="000000" w:themeColor="text1"/>
          <w:sz w:val="24"/>
          <w:szCs w:val="24"/>
        </w:rPr>
        <w:t>)</w:t>
      </w:r>
      <w:r>
        <w:rPr>
          <w:rFonts w:hAnsi="宋体"/>
          <w:color w:val="000000" w:themeColor="text1"/>
          <w:sz w:val="24"/>
          <w:szCs w:val="24"/>
        </w:rPr>
        <w:t>、磁性存储器、磁盘、光盘等。在一些实施例中，存储器可以是计算机设备的内部存储单元，例如该计算机设备的硬盘或内存。在另一些实施例中，存储器也可以是计算机设备的外部存储设备，例如该计算机设备上配备的插接式硬盘，智能存储卡</w:t>
      </w:r>
      <w:r>
        <w:rPr>
          <w:rFonts w:asciiTheme="minorEastAsia" w:hAnsiTheme="minorEastAsia" w:eastAsiaTheme="minorEastAsia"/>
          <w:color w:val="000000" w:themeColor="text1"/>
          <w:sz w:val="24"/>
          <w:szCs w:val="24"/>
        </w:rPr>
        <w:t>(</w:t>
      </w:r>
      <w:r>
        <w:rPr>
          <w:color w:val="000000" w:themeColor="text1"/>
          <w:sz w:val="24"/>
          <w:szCs w:val="24"/>
        </w:rPr>
        <w:t xml:space="preserve">Smart Media Card </w:t>
      </w:r>
      <w:r>
        <w:rPr>
          <w:rFonts w:hint="eastAsia"/>
          <w:color w:val="000000" w:themeColor="text1"/>
          <w:sz w:val="24"/>
          <w:szCs w:val="24"/>
        </w:rPr>
        <w:t>，</w:t>
      </w:r>
      <w:r>
        <w:rPr>
          <w:color w:val="000000" w:themeColor="text1"/>
          <w:sz w:val="24"/>
          <w:szCs w:val="24"/>
        </w:rPr>
        <w:t>SMC</w:t>
      </w:r>
      <w:r>
        <w:rPr>
          <w:rFonts w:asciiTheme="minorEastAsia" w:hAnsiTheme="minorEastAsia" w:eastAsiaTheme="minorEastAsia"/>
          <w:color w:val="000000" w:themeColor="text1"/>
          <w:sz w:val="24"/>
          <w:szCs w:val="24"/>
        </w:rPr>
        <w:t>)</w:t>
      </w:r>
      <w:r>
        <w:rPr>
          <w:rFonts w:hAnsi="宋体"/>
          <w:color w:val="000000" w:themeColor="text1"/>
          <w:sz w:val="24"/>
          <w:szCs w:val="24"/>
        </w:rPr>
        <w:t>，安全数字</w:t>
      </w:r>
      <w:r>
        <w:rPr>
          <w:rFonts w:asciiTheme="minorEastAsia" w:hAnsiTheme="minorEastAsia" w:eastAsiaTheme="minorEastAsia"/>
          <w:color w:val="000000" w:themeColor="text1"/>
          <w:sz w:val="24"/>
          <w:szCs w:val="24"/>
        </w:rPr>
        <w:t>(</w:t>
      </w:r>
      <w:r>
        <w:rPr>
          <w:color w:val="000000" w:themeColor="text1"/>
          <w:sz w:val="24"/>
          <w:szCs w:val="24"/>
        </w:rPr>
        <w:t xml:space="preserve">Secure Digital </w:t>
      </w:r>
      <w:r>
        <w:rPr>
          <w:rFonts w:hint="eastAsia"/>
          <w:color w:val="000000" w:themeColor="text1"/>
          <w:sz w:val="24"/>
          <w:szCs w:val="24"/>
        </w:rPr>
        <w:t>，</w:t>
      </w:r>
      <w:r>
        <w:rPr>
          <w:color w:val="000000" w:themeColor="text1"/>
          <w:sz w:val="24"/>
          <w:szCs w:val="24"/>
        </w:rPr>
        <w:t>SD</w:t>
      </w:r>
      <w:r>
        <w:rPr>
          <w:rFonts w:asciiTheme="minorEastAsia" w:hAnsiTheme="minorEastAsia" w:eastAsiaTheme="minorEastAsia"/>
          <w:color w:val="000000" w:themeColor="text1"/>
          <w:sz w:val="24"/>
          <w:szCs w:val="24"/>
        </w:rPr>
        <w:t>)</w:t>
      </w:r>
      <w:r>
        <w:rPr>
          <w:rFonts w:hAnsi="宋体"/>
          <w:color w:val="000000" w:themeColor="text1"/>
          <w:sz w:val="24"/>
          <w:szCs w:val="24"/>
        </w:rPr>
        <w:t>卡，闪存卡</w:t>
      </w:r>
      <w:r>
        <w:rPr>
          <w:rFonts w:asciiTheme="minorEastAsia" w:hAnsiTheme="minorEastAsia" w:eastAsiaTheme="minorEastAsia"/>
          <w:color w:val="000000" w:themeColor="text1"/>
          <w:sz w:val="24"/>
          <w:szCs w:val="24"/>
        </w:rPr>
        <w:t>(</w:t>
      </w:r>
      <w:r>
        <w:rPr>
          <w:color w:val="000000" w:themeColor="text1"/>
          <w:sz w:val="24"/>
          <w:szCs w:val="24"/>
        </w:rPr>
        <w:t>Flash Card</w:t>
      </w:r>
      <w:r>
        <w:rPr>
          <w:rFonts w:asciiTheme="minorEastAsia" w:hAnsiTheme="minorEastAsia" w:eastAsiaTheme="minorEastAsia"/>
          <w:color w:val="000000" w:themeColor="text1"/>
          <w:sz w:val="24"/>
          <w:szCs w:val="24"/>
        </w:rPr>
        <w:t>)</w:t>
      </w:r>
      <w:r>
        <w:rPr>
          <w:rFonts w:hAnsi="宋体"/>
          <w:color w:val="000000" w:themeColor="text1"/>
          <w:sz w:val="24"/>
          <w:szCs w:val="24"/>
        </w:rPr>
        <w:t>等。当然，存储器还可以既包括计算机设备的内部存储单元也包括其外部存储设备。本实施例中，存储器通常用于存储安装于计算机设备的操作系统和各类应用软件等。此外，存储器还可以用于暂时地存储已经输出或者将要输出的各类数据。</w:t>
      </w:r>
    </w:p>
    <w:p>
      <w:pPr>
        <w:spacing w:line="360" w:lineRule="auto"/>
        <w:ind w:firstLine="480" w:firstLineChars="200"/>
        <w:rPr>
          <w:color w:val="000000" w:themeColor="text1"/>
          <w:sz w:val="24"/>
          <w:szCs w:val="24"/>
        </w:rPr>
      </w:pPr>
      <w:r>
        <w:rPr>
          <w:rFonts w:hAnsi="宋体"/>
          <w:color w:val="000000" w:themeColor="text1"/>
          <w:sz w:val="24"/>
          <w:szCs w:val="24"/>
        </w:rPr>
        <w:t>处理器在一些实施例中可以是中央处理器</w:t>
      </w:r>
      <w:r>
        <w:rPr>
          <w:rFonts w:asciiTheme="minorEastAsia" w:hAnsiTheme="minorEastAsia" w:eastAsiaTheme="minorEastAsia"/>
          <w:color w:val="000000" w:themeColor="text1"/>
          <w:sz w:val="24"/>
          <w:szCs w:val="24"/>
        </w:rPr>
        <w:t>(</w:t>
      </w:r>
      <w:r>
        <w:rPr>
          <w:color w:val="000000" w:themeColor="text1"/>
          <w:sz w:val="24"/>
          <w:szCs w:val="24"/>
        </w:rPr>
        <w:t>Central Processing Unit</w:t>
      </w:r>
      <w:r>
        <w:rPr>
          <w:rFonts w:hAnsi="宋体"/>
          <w:color w:val="000000" w:themeColor="text1"/>
          <w:sz w:val="24"/>
          <w:szCs w:val="24"/>
        </w:rPr>
        <w:t>，</w:t>
      </w:r>
      <w:r>
        <w:rPr>
          <w:color w:val="000000" w:themeColor="text1"/>
          <w:sz w:val="24"/>
          <w:szCs w:val="24"/>
        </w:rPr>
        <w:t>CPU</w:t>
      </w:r>
      <w:r>
        <w:rPr>
          <w:rFonts w:asciiTheme="minorEastAsia" w:hAnsiTheme="minorEastAsia" w:eastAsiaTheme="minorEastAsia"/>
          <w:color w:val="000000" w:themeColor="text1"/>
          <w:sz w:val="24"/>
          <w:szCs w:val="24"/>
        </w:rPr>
        <w:t>)</w:t>
      </w:r>
      <w:r>
        <w:rPr>
          <w:rFonts w:hAnsi="宋体"/>
          <w:color w:val="000000" w:themeColor="text1"/>
          <w:sz w:val="24"/>
          <w:szCs w:val="24"/>
        </w:rPr>
        <w:t>、</w:t>
      </w:r>
      <w:r>
        <w:rPr>
          <w:rFonts w:ascii="宋体" w:hAnsi="宋体" w:cs="宋体"/>
          <w:color w:val="000000" w:themeColor="text1"/>
          <w:sz w:val="24"/>
          <w:szCs w:val="24"/>
        </w:rPr>
        <w:t>图像处理器</w:t>
      </w:r>
      <w:r>
        <w:rPr>
          <w:color w:val="000000" w:themeColor="text1"/>
          <w:sz w:val="24"/>
          <w:szCs w:val="24"/>
        </w:rPr>
        <w:t>GPU(Graphics Processing Unit)、</w:t>
      </w:r>
      <w:r>
        <w:rPr>
          <w:rFonts w:hAnsi="宋体"/>
          <w:color w:val="000000" w:themeColor="text1"/>
          <w:sz w:val="24"/>
          <w:szCs w:val="24"/>
        </w:rPr>
        <w:t>控制器、微控制器、微处理器、或其他数据处理芯片。该处理器通常用于控制计算机设备的总体操作。本实施例中，处理器用于运行存储器中存储的程序代码或者处理数据。</w:t>
      </w:r>
    </w:p>
    <w:p>
      <w:pPr>
        <w:spacing w:line="360" w:lineRule="auto"/>
        <w:ind w:firstLine="480" w:firstLineChars="200"/>
        <w:rPr>
          <w:color w:val="000000" w:themeColor="text1"/>
          <w:kern w:val="0"/>
          <w:sz w:val="24"/>
          <w:szCs w:val="28"/>
        </w:rPr>
      </w:pPr>
      <w:r>
        <w:rPr>
          <w:color w:val="000000" w:themeColor="text1"/>
          <w:sz w:val="24"/>
          <w:szCs w:val="28"/>
        </w:rPr>
        <w:t>以上所述仅为本发明的较佳实施例而已，并不用以限制本发明，凡</w:t>
      </w:r>
      <w:r>
        <w:rPr>
          <w:color w:val="000000" w:themeColor="text1"/>
          <w:kern w:val="0"/>
          <w:sz w:val="24"/>
          <w:szCs w:val="28"/>
        </w:rPr>
        <w:t>在本发明的精神和原则之内所作的任何修改、等同替换和改进等，均应包含在本发明的保护范围之内。</w:t>
      </w:r>
    </w:p>
    <w:p>
      <w:pPr>
        <w:spacing w:line="360" w:lineRule="auto"/>
        <w:ind w:firstLine="560" w:firstLineChars="200"/>
        <w:rPr>
          <w:rFonts w:hAnsiTheme="minorEastAsia" w:eastAsiaTheme="minorEastAsia"/>
          <w:color w:val="000000" w:themeColor="text1"/>
          <w:kern w:val="0"/>
          <w:sz w:val="28"/>
          <w:szCs w:val="28"/>
        </w:rPr>
      </w:pPr>
    </w:p>
    <w:p>
      <w:pPr>
        <w:spacing w:line="360" w:lineRule="auto"/>
        <w:ind w:firstLine="560" w:firstLineChars="200"/>
        <w:rPr>
          <w:rFonts w:eastAsiaTheme="minorEastAsia"/>
          <w:color w:val="000000" w:themeColor="text1"/>
          <w:kern w:val="0"/>
          <w:sz w:val="28"/>
          <w:szCs w:val="28"/>
        </w:rPr>
        <w:sectPr>
          <w:pgSz w:w="11907" w:h="16840"/>
          <w:pgMar w:top="1418" w:right="947" w:bottom="851" w:left="1418" w:header="0" w:footer="851" w:gutter="0"/>
          <w:pgNumType w:start="1"/>
          <w:cols w:space="720" w:num="1"/>
          <w:docGrid w:linePitch="432" w:charSpace="0"/>
        </w:sectPr>
      </w:pPr>
    </w:p>
    <w:p>
      <w:pPr>
        <w:pageBreakBefore/>
        <w:pBdr>
          <w:bottom w:val="single" w:color="auto" w:sz="12" w:space="1"/>
        </w:pBdr>
        <w:spacing w:line="360" w:lineRule="auto"/>
        <w:jc w:val="center"/>
        <w:rPr>
          <w:rFonts w:eastAsiaTheme="minorEastAsia"/>
          <w:color w:val="000000" w:themeColor="text1"/>
          <w:sz w:val="28"/>
          <w:szCs w:val="28"/>
        </w:rPr>
      </w:pPr>
      <w:r>
        <w:rPr>
          <w:rFonts w:hAnsiTheme="minorEastAsia" w:eastAsiaTheme="minorEastAsia"/>
          <w:b/>
          <w:bCs/>
          <w:color w:val="000000" w:themeColor="text1"/>
          <w:kern w:val="0"/>
          <w:sz w:val="28"/>
          <w:szCs w:val="28"/>
        </w:rPr>
        <w:t>说明书附图</w:t>
      </w:r>
    </w:p>
    <w:p>
      <w:pPr>
        <w:spacing w:line="360" w:lineRule="auto"/>
        <w:rPr>
          <w:rFonts w:eastAsiaTheme="minorEastAsia"/>
          <w:color w:val="000000" w:themeColor="text1"/>
          <w:kern w:val="0"/>
          <w:sz w:val="28"/>
          <w:szCs w:val="28"/>
        </w:rPr>
      </w:pPr>
    </w:p>
    <w:p>
      <w:pPr>
        <w:spacing w:line="360" w:lineRule="auto"/>
        <w:jc w:val="center"/>
        <w:rPr>
          <w:rFonts w:eastAsiaTheme="minorEastAsia"/>
          <w:color w:val="000000" w:themeColor="text1"/>
          <w:kern w:val="0"/>
          <w:sz w:val="28"/>
          <w:szCs w:val="28"/>
        </w:rPr>
      </w:pPr>
      <w:r>
        <w:rPr>
          <w:color w:val="000000" w:themeColor="text1"/>
        </w:rPr>
        <w:drawing>
          <wp:inline distT="0" distB="0" distL="0" distR="0">
            <wp:extent cx="5342255" cy="2705100"/>
            <wp:effectExtent l="19050" t="0" r="0" b="0"/>
            <wp:docPr id="105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95"/>
                    <pic:cNvPicPr>
                      <a:picLocks noChangeAspect="1" noChangeArrowheads="1"/>
                    </pic:cNvPicPr>
                  </pic:nvPicPr>
                  <pic:blipFill>
                    <a:blip r:embed="rId236">
                      <a:grayscl/>
                    </a:blip>
                    <a:srcRect/>
                    <a:stretch>
                      <a:fillRect/>
                    </a:stretch>
                  </pic:blipFill>
                  <pic:spPr>
                    <a:xfrm>
                      <a:off x="0" y="0"/>
                      <a:ext cx="5342573" cy="2705100"/>
                    </a:xfrm>
                    <a:prstGeom prst="rect">
                      <a:avLst/>
                    </a:prstGeom>
                    <a:noFill/>
                    <a:ln w="9525">
                      <a:noFill/>
                      <a:miter lim="800000"/>
                      <a:headEnd/>
                      <a:tailEnd/>
                    </a:ln>
                    <a:effectLst/>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图1</w:t>
      </w:r>
    </w:p>
    <w:p>
      <w:pPr>
        <w:spacing w:line="360" w:lineRule="auto"/>
        <w:jc w:val="center"/>
        <w:rPr>
          <w:rFonts w:eastAsiaTheme="minorEastAsia"/>
          <w:color w:val="000000" w:themeColor="text1"/>
          <w:kern w:val="0"/>
          <w:sz w:val="24"/>
          <w:szCs w:val="24"/>
        </w:rPr>
      </w:pPr>
      <w:r>
        <w:rPr>
          <w:color w:val="000000" w:themeColor="text1"/>
        </w:rPr>
        <w:object>
          <v:shape id="_x0000_i1183" o:spt="75" type="#_x0000_t75" style="height:467.25pt;width:365.25pt;" o:ole="t" filled="f" o:preferrelative="t" stroked="f" coordsize="21600,21600">
            <v:path/>
            <v:fill on="f" focussize="0,0"/>
            <v:stroke on="f" joinstyle="miter"/>
            <v:imagedata r:id="rId6" o:title=""/>
            <o:lock v:ext="edit" aspectratio="t"/>
            <w10:wrap type="none"/>
            <w10:anchorlock/>
          </v:shape>
          <o:OLEObject Type="Embed" ProgID="Visio.Drawing.11" ShapeID="_x0000_i1183" DrawAspect="Content" ObjectID="_1468075883" r:id="rId237">
            <o:LockedField>false</o:LockedField>
          </o:OLEObject>
        </w:object>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图2</w:t>
      </w:r>
    </w:p>
    <w:p>
      <w:pPr>
        <w:spacing w:line="360" w:lineRule="auto"/>
        <w:jc w:val="center"/>
        <w:rPr>
          <w:rFonts w:eastAsiaTheme="minorEastAsia"/>
          <w:color w:val="000000" w:themeColor="text1"/>
          <w:kern w:val="0"/>
          <w:sz w:val="24"/>
          <w:szCs w:val="24"/>
        </w:rPr>
      </w:pPr>
      <w:r>
        <w:rPr>
          <w:color w:val="000000" w:themeColor="text1"/>
        </w:rPr>
        <w:drawing>
          <wp:inline distT="0" distB="0" distL="0" distR="0">
            <wp:extent cx="5879465" cy="3019425"/>
            <wp:effectExtent l="19050" t="0" r="6985" b="0"/>
            <wp:docPr id="105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91"/>
                    <pic:cNvPicPr>
                      <a:picLocks noChangeAspect="1" noChangeArrowheads="1"/>
                    </pic:cNvPicPr>
                  </pic:nvPicPr>
                  <pic:blipFill>
                    <a:blip r:embed="rId238">
                      <a:grayscl/>
                    </a:blip>
                    <a:srcRect/>
                    <a:stretch>
                      <a:fillRect/>
                    </a:stretch>
                  </pic:blipFill>
                  <pic:spPr>
                    <a:xfrm>
                      <a:off x="0" y="0"/>
                      <a:ext cx="5879933" cy="3019425"/>
                    </a:xfrm>
                    <a:prstGeom prst="rect">
                      <a:avLst/>
                    </a:prstGeom>
                    <a:noFill/>
                    <a:ln w="9525">
                      <a:noFill/>
                      <a:miter lim="800000"/>
                      <a:headEnd/>
                      <a:tailEnd/>
                    </a:ln>
                    <a:effectLst/>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图3</w:t>
      </w:r>
    </w:p>
    <w:p>
      <w:pPr>
        <w:spacing w:line="360" w:lineRule="auto"/>
        <w:jc w:val="center"/>
        <w:rPr>
          <w:rFonts w:eastAsiaTheme="minorEastAsia"/>
          <w:color w:val="000000" w:themeColor="text1"/>
          <w:kern w:val="0"/>
          <w:sz w:val="24"/>
          <w:szCs w:val="24"/>
        </w:rPr>
      </w:pPr>
      <w:r>
        <w:rPr>
          <w:rFonts w:eastAsiaTheme="minorEastAsia"/>
          <w:color w:val="000000" w:themeColor="text1"/>
          <w:kern w:val="0"/>
          <w:sz w:val="24"/>
          <w:szCs w:val="24"/>
        </w:rPr>
        <w:drawing>
          <wp:inline distT="0" distB="0" distL="0" distR="0">
            <wp:extent cx="5806440" cy="3733800"/>
            <wp:effectExtent l="19050" t="0" r="3548" b="0"/>
            <wp:docPr id="1" name="图片 1053" descr="C:\Users\ADMINI~1\AppData\Local\Temp\WeChat Files\e244525c8ade309bc771a346098a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53" descr="C:\Users\ADMINI~1\AppData\Local\Temp\WeChat Files\e244525c8ade309bc771a346098a796.png"/>
                    <pic:cNvPicPr>
                      <a:picLocks noChangeAspect="1" noChangeArrowheads="1"/>
                    </pic:cNvPicPr>
                  </pic:nvPicPr>
                  <pic:blipFill>
                    <a:blip r:embed="rId239">
                      <a:grayscl/>
                    </a:blip>
                    <a:srcRect/>
                    <a:stretch>
                      <a:fillRect/>
                    </a:stretch>
                  </pic:blipFill>
                  <pic:spPr>
                    <a:xfrm>
                      <a:off x="0" y="0"/>
                      <a:ext cx="5816112" cy="3739851"/>
                    </a:xfrm>
                    <a:prstGeom prst="rect">
                      <a:avLst/>
                    </a:prstGeom>
                    <a:noFill/>
                    <a:ln w="9525">
                      <a:noFill/>
                      <a:miter lim="800000"/>
                      <a:headEnd/>
                      <a:tailEnd/>
                    </a:ln>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图4</w:t>
      </w:r>
    </w:p>
    <w:p>
      <w:pPr>
        <w:spacing w:line="360" w:lineRule="auto"/>
        <w:jc w:val="center"/>
        <w:rPr>
          <w:ins w:id="480" w:author="欣冉" w:date="2023-07-27T00:30:16Z"/>
          <w:rFonts w:eastAsiaTheme="minorEastAsia"/>
          <w:color w:val="000000" w:themeColor="text1"/>
          <w:kern w:val="0"/>
          <w:sz w:val="24"/>
          <w:szCs w:val="24"/>
        </w:rPr>
      </w:pPr>
      <w:del w:id="481" w:author="欣冉" w:date="2023-07-27T00:30:55Z">
        <w:r>
          <w:rPr>
            <w:rFonts w:eastAsiaTheme="minorEastAsia"/>
            <w:color w:val="000000" w:themeColor="text1"/>
            <w:kern w:val="0"/>
            <w:sz w:val="24"/>
            <w:szCs w:val="24"/>
          </w:rPr>
          <w:drawing>
            <wp:inline distT="0" distB="0" distL="0" distR="0">
              <wp:extent cx="6059170" cy="3321685"/>
              <wp:effectExtent l="19050" t="0" r="0" b="0"/>
              <wp:docPr id="1057" name="图片 1057" descr="C:\Users\ADMINI~1\AppData\Local\Temp\WeChat Files\ab7bb14fbce4f1d369bd84d87f10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descr="C:\Users\ADMINI~1\AppData\Local\Temp\WeChat Files\ab7bb14fbce4f1d369bd84d87f10ffc.png"/>
                      <pic:cNvPicPr>
                        <a:picLocks noChangeAspect="1" noChangeArrowheads="1"/>
                      </pic:cNvPicPr>
                    </pic:nvPicPr>
                    <pic:blipFill>
                      <a:blip r:embed="rId240">
                        <a:grayscl/>
                      </a:blip>
                      <a:srcRect/>
                      <a:stretch>
                        <a:fillRect/>
                      </a:stretch>
                    </pic:blipFill>
                    <pic:spPr>
                      <a:xfrm>
                        <a:off x="0" y="0"/>
                        <a:ext cx="6059170" cy="3322299"/>
                      </a:xfrm>
                      <a:prstGeom prst="rect">
                        <a:avLst/>
                      </a:prstGeom>
                      <a:noFill/>
                      <a:ln w="9525">
                        <a:noFill/>
                        <a:miter lim="800000"/>
                        <a:headEnd/>
                        <a:tailEnd/>
                      </a:ln>
                    </pic:spPr>
                  </pic:pic>
                </a:graphicData>
              </a:graphic>
            </wp:inline>
          </w:drawing>
        </w:r>
      </w:del>
    </w:p>
    <w:p>
      <w:pPr>
        <w:spacing w:line="360" w:lineRule="auto"/>
        <w:jc w:val="center"/>
        <w:rPr>
          <w:rFonts w:hint="eastAsia" w:eastAsiaTheme="minorEastAsia"/>
          <w:color w:val="000000" w:themeColor="text1"/>
          <w:kern w:val="0"/>
          <w:sz w:val="24"/>
          <w:szCs w:val="24"/>
          <w:lang w:eastAsia="zh-CN"/>
        </w:rPr>
      </w:pPr>
      <w:ins w:id="483" w:author="欣冉" w:date="2023-07-27T00:30:17Z">
        <w:r>
          <w:rPr>
            <w:rFonts w:hint="eastAsia" w:eastAsiaTheme="minorEastAsia"/>
            <w:color w:val="000000" w:themeColor="text1"/>
            <w:kern w:val="0"/>
            <w:sz w:val="24"/>
            <w:szCs w:val="24"/>
            <w:lang w:eastAsia="zh-CN"/>
          </w:rPr>
          <w:drawing>
            <wp:inline distT="0" distB="0" distL="114300" distR="114300">
              <wp:extent cx="6058535" cy="3322955"/>
              <wp:effectExtent l="0" t="0" r="18415" b="10795"/>
              <wp:docPr id="2" name="图片 2" descr="灰度框架图"/>
              <wp:cNvGraphicFramePr/>
              <a:graphic xmlns:a="http://schemas.openxmlformats.org/drawingml/2006/main">
                <a:graphicData uri="http://schemas.openxmlformats.org/drawingml/2006/picture">
                  <pic:pic xmlns:pic="http://schemas.openxmlformats.org/drawingml/2006/picture">
                    <pic:nvPicPr>
                      <pic:cNvPr id="2" name="图片 2" descr="灰度框架图"/>
                      <pic:cNvPicPr/>
                    </pic:nvPicPr>
                    <pic:blipFill>
                      <a:blip r:embed="rId241"/>
                      <a:stretch>
                        <a:fillRect/>
                      </a:stretch>
                    </pic:blipFill>
                    <pic:spPr>
                      <a:xfrm>
                        <a:off x="0" y="0"/>
                        <a:ext cx="6058535" cy="3322955"/>
                      </a:xfrm>
                      <a:prstGeom prst="rect">
                        <a:avLst/>
                      </a:prstGeom>
                    </pic:spPr>
                  </pic:pic>
                </a:graphicData>
              </a:graphic>
            </wp:inline>
          </w:drawing>
        </w:r>
      </w:ins>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图5</w:t>
      </w:r>
    </w:p>
    <w:p>
      <w:pPr>
        <w:spacing w:line="360" w:lineRule="auto"/>
        <w:jc w:val="center"/>
        <w:rPr>
          <w:rFonts w:eastAsiaTheme="minorEastAsia"/>
          <w:color w:val="000000" w:themeColor="text1"/>
          <w:kern w:val="0"/>
          <w:sz w:val="24"/>
          <w:szCs w:val="24"/>
        </w:rPr>
      </w:pPr>
      <w:ins w:id="485" w:author="欣冉" w:date="2023-07-27T01:20:08Z">
        <w:r>
          <w:rPr/>
          <w:drawing>
            <wp:inline distT="0" distB="0" distL="114300" distR="114300">
              <wp:extent cx="6264275" cy="3657600"/>
              <wp:effectExtent l="0" t="0" r="3175" b="0"/>
              <wp:docPr id="3" name="图片 1"/>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242">
                        <a:grayscl/>
                      </a:blip>
                      <a:stretch>
                        <a:fillRect/>
                      </a:stretch>
                    </pic:blipFill>
                    <pic:spPr>
                      <a:xfrm>
                        <a:off x="0" y="0"/>
                        <a:ext cx="6264275" cy="3657600"/>
                      </a:xfrm>
                      <a:prstGeom prst="rect">
                        <a:avLst/>
                      </a:prstGeom>
                      <a:noFill/>
                      <a:ln>
                        <a:noFill/>
                      </a:ln>
                    </pic:spPr>
                  </pic:pic>
                </a:graphicData>
              </a:graphic>
            </wp:inline>
          </w:drawing>
        </w:r>
      </w:ins>
      <w:del w:id="487" w:author="欣冉" w:date="2023-07-27T01:08:18Z">
        <w:r>
          <w:rPr>
            <w:color w:val="000000" w:themeColor="text1"/>
          </w:rPr>
          <w:drawing>
            <wp:inline distT="0" distB="0" distL="0" distR="0">
              <wp:extent cx="6263005" cy="3657600"/>
              <wp:effectExtent l="19050" t="0" r="4006" b="0"/>
              <wp:docPr id="105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1"/>
                      <pic:cNvPicPr>
                        <a:picLocks noChangeAspect="1" noChangeArrowheads="1"/>
                      </pic:cNvPicPr>
                    </pic:nvPicPr>
                    <pic:blipFill>
                      <a:blip r:embed="rId243">
                        <a:grayscl/>
                      </a:blip>
                      <a:srcRect/>
                      <a:stretch>
                        <a:fillRect/>
                      </a:stretch>
                    </pic:blipFill>
                    <pic:spPr>
                      <a:xfrm>
                        <a:off x="0" y="0"/>
                        <a:ext cx="6263444" cy="3657600"/>
                      </a:xfrm>
                      <a:prstGeom prst="rect">
                        <a:avLst/>
                      </a:prstGeom>
                      <a:noFill/>
                      <a:ln w="9525">
                        <a:noFill/>
                        <a:miter lim="800000"/>
                        <a:headEnd/>
                        <a:tailEnd/>
                      </a:ln>
                    </pic:spPr>
                  </pic:pic>
                </a:graphicData>
              </a:graphic>
            </wp:inline>
          </w:drawing>
        </w:r>
      </w:del>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图6</w:t>
      </w:r>
    </w:p>
    <w:p>
      <w:pPr>
        <w:spacing w:line="360" w:lineRule="auto"/>
        <w:jc w:val="center"/>
        <w:rPr>
          <w:rFonts w:eastAsiaTheme="minorEastAsia"/>
          <w:color w:val="000000" w:themeColor="text1"/>
          <w:kern w:val="0"/>
          <w:sz w:val="24"/>
          <w:szCs w:val="24"/>
        </w:rPr>
      </w:pPr>
      <w:ins w:id="489" w:author="欣冉" w:date="2023-07-27T01:16:39Z">
        <w:r>
          <w:rPr/>
          <w:drawing>
            <wp:inline distT="0" distB="0" distL="114300" distR="114300">
              <wp:extent cx="6076950" cy="2555875"/>
              <wp:effectExtent l="0" t="0" r="0" b="15875"/>
              <wp:docPr id="80" name="图片 2"/>
              <wp:cNvGraphicFramePr/>
              <a:graphic xmlns:a="http://schemas.openxmlformats.org/drawingml/2006/main">
                <a:graphicData uri="http://schemas.openxmlformats.org/drawingml/2006/picture">
                  <pic:pic xmlns:pic="http://schemas.openxmlformats.org/drawingml/2006/picture">
                    <pic:nvPicPr>
                      <pic:cNvPr id="80" name="图片 2"/>
                      <pic:cNvPicPr/>
                    </pic:nvPicPr>
                    <pic:blipFill>
                      <a:blip r:embed="rId244">
                        <a:grayscl/>
                      </a:blip>
                      <a:stretch>
                        <a:fillRect/>
                      </a:stretch>
                    </pic:blipFill>
                    <pic:spPr>
                      <a:xfrm>
                        <a:off x="0" y="0"/>
                        <a:ext cx="6076950" cy="2555875"/>
                      </a:xfrm>
                      <a:prstGeom prst="rect">
                        <a:avLst/>
                      </a:prstGeom>
                      <a:noFill/>
                      <a:ln>
                        <a:noFill/>
                      </a:ln>
                    </pic:spPr>
                  </pic:pic>
                </a:graphicData>
              </a:graphic>
            </wp:inline>
          </w:drawing>
        </w:r>
      </w:ins>
      <w:del w:id="491" w:author="欣冉" w:date="2023-07-27T01:16:39Z">
        <w:r>
          <w:rPr>
            <w:color w:val="000000" w:themeColor="text1"/>
          </w:rPr>
          <w:drawing>
            <wp:inline distT="0" distB="0" distL="0" distR="0">
              <wp:extent cx="6075680" cy="2555875"/>
              <wp:effectExtent l="19050" t="0" r="779" b="0"/>
              <wp:docPr id="106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0"/>
                      <pic:cNvPicPr>
                        <a:picLocks noChangeAspect="1" noChangeArrowheads="1"/>
                      </pic:cNvPicPr>
                    </pic:nvPicPr>
                    <pic:blipFill>
                      <a:blip r:embed="rId245">
                        <a:grayscl/>
                      </a:blip>
                      <a:srcRect/>
                      <a:stretch>
                        <a:fillRect/>
                      </a:stretch>
                    </pic:blipFill>
                    <pic:spPr>
                      <a:xfrm>
                        <a:off x="0" y="0"/>
                        <a:ext cx="6076171" cy="2555942"/>
                      </a:xfrm>
                      <a:prstGeom prst="rect">
                        <a:avLst/>
                      </a:prstGeom>
                      <a:noFill/>
                      <a:ln w="9525">
                        <a:noFill/>
                        <a:miter lim="800000"/>
                        <a:headEnd/>
                        <a:tailEnd/>
                      </a:ln>
                    </pic:spPr>
                  </pic:pic>
                </a:graphicData>
              </a:graphic>
            </wp:inline>
          </w:drawing>
        </w:r>
      </w:del>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图7</w:t>
      </w:r>
    </w:p>
    <w:p>
      <w:pPr>
        <w:spacing w:line="360" w:lineRule="auto"/>
        <w:jc w:val="center"/>
        <w:rPr>
          <w:rFonts w:eastAsiaTheme="minorEastAsia"/>
          <w:color w:val="000000" w:themeColor="text1"/>
          <w:kern w:val="0"/>
          <w:sz w:val="24"/>
          <w:szCs w:val="24"/>
        </w:rPr>
      </w:pPr>
      <w:r>
        <w:rPr>
          <w:color w:val="000000" w:themeColor="text1"/>
        </w:rPr>
        <w:object>
          <v:shape id="_x0000_i1184" o:spt="75" type="#_x0000_t75" style="height:438pt;width:351pt;" o:ole="t" filled="f" o:preferrelative="t" stroked="f" coordsize="21600,21600">
            <v:path/>
            <v:fill on="f" focussize="0,0"/>
            <v:stroke on="f" joinstyle="miter"/>
            <v:imagedata r:id="rId247" o:title=""/>
            <o:lock v:ext="edit" aspectratio="t"/>
            <w10:wrap type="none"/>
            <w10:anchorlock/>
          </v:shape>
          <o:OLEObject Type="Embed" ProgID="Visio.Drawing.11" ShapeID="_x0000_i1184" DrawAspect="Content" ObjectID="_1468075884" r:id="rId246">
            <o:LockedField>false</o:LockedField>
          </o:OLEObject>
        </w:object>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图8</w:t>
      </w:r>
    </w:p>
    <w:p>
      <w:pPr>
        <w:spacing w:line="360" w:lineRule="auto"/>
        <w:jc w:val="center"/>
        <w:rPr>
          <w:rFonts w:eastAsiaTheme="minorEastAsia"/>
          <w:color w:val="000000" w:themeColor="text1"/>
          <w:kern w:val="0"/>
          <w:sz w:val="24"/>
          <w:szCs w:val="24"/>
        </w:rPr>
      </w:pPr>
      <w:r>
        <w:rPr>
          <w:color w:val="000000" w:themeColor="text1"/>
        </w:rPr>
        <w:object>
          <v:shape id="_x0000_i1185" o:spt="75" type="#_x0000_t75" style="height:643.5pt;width:384pt;" o:ole="t" filled="f" o:preferrelative="t" stroked="f" coordsize="21600,21600">
            <v:path/>
            <v:fill on="f" focussize="0,0"/>
            <v:stroke on="f" joinstyle="miter"/>
            <v:imagedata r:id="rId249" o:title=""/>
            <o:lock v:ext="edit" aspectratio="t"/>
            <w10:wrap type="none"/>
            <w10:anchorlock/>
          </v:shape>
          <o:OLEObject Type="Embed" ProgID="Visio.Drawing.11" ShapeID="_x0000_i1185" DrawAspect="Content" ObjectID="_1468075885" r:id="rId248">
            <o:LockedField>false</o:LockedField>
          </o:OLEObject>
        </w:object>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图9</w:t>
      </w:r>
    </w:p>
    <w:p>
      <w:pPr>
        <w:spacing w:line="360" w:lineRule="auto"/>
        <w:jc w:val="center"/>
        <w:rPr>
          <w:rFonts w:eastAsiaTheme="minorEastAsia"/>
          <w:color w:val="000000" w:themeColor="text1"/>
          <w:kern w:val="0"/>
          <w:sz w:val="24"/>
          <w:szCs w:val="24"/>
        </w:rPr>
      </w:pPr>
      <w:ins w:id="493" w:author="欣冉" w:date="2023-07-27T01:01:24Z">
        <w:r>
          <w:rPr/>
          <w:drawing>
            <wp:inline distT="0" distB="0" distL="114300" distR="114300">
              <wp:extent cx="6058535" cy="3880485"/>
              <wp:effectExtent l="0" t="0" r="18415" b="5715"/>
              <wp:docPr id="59" name="图片 1"/>
              <wp:cNvGraphicFramePr/>
              <a:graphic xmlns:a="http://schemas.openxmlformats.org/drawingml/2006/main">
                <a:graphicData uri="http://schemas.openxmlformats.org/drawingml/2006/picture">
                  <pic:pic xmlns:pic="http://schemas.openxmlformats.org/drawingml/2006/picture">
                    <pic:nvPicPr>
                      <pic:cNvPr id="59" name="图片 1"/>
                      <pic:cNvPicPr/>
                    </pic:nvPicPr>
                    <pic:blipFill>
                      <a:blip r:embed="rId250">
                        <a:grayscl/>
                      </a:blip>
                      <a:stretch>
                        <a:fillRect/>
                      </a:stretch>
                    </pic:blipFill>
                    <pic:spPr>
                      <a:xfrm>
                        <a:off x="0" y="0"/>
                        <a:ext cx="6058535" cy="3880485"/>
                      </a:xfrm>
                      <a:prstGeom prst="rect">
                        <a:avLst/>
                      </a:prstGeom>
                      <a:noFill/>
                      <a:ln>
                        <a:noFill/>
                      </a:ln>
                    </pic:spPr>
                  </pic:pic>
                </a:graphicData>
              </a:graphic>
            </wp:inline>
          </w:drawing>
        </w:r>
      </w:ins>
      <w:del w:id="495" w:author="欣冉" w:date="2023-07-27T01:01:23Z">
        <w:r>
          <w:rPr>
            <w:rFonts w:eastAsiaTheme="minorEastAsia"/>
            <w:color w:val="000000" w:themeColor="text1"/>
            <w:kern w:val="0"/>
            <w:sz w:val="24"/>
            <w:szCs w:val="24"/>
          </w:rPr>
          <w:drawing>
            <wp:inline distT="0" distB="0" distL="0" distR="0">
              <wp:extent cx="6059170" cy="3879850"/>
              <wp:effectExtent l="19050" t="0" r="0" b="0"/>
              <wp:docPr id="1067" name="图片 1067" descr="C:\Users\ADMINI~1\AppData\Local\Temp\WeChat Files\ffd40a1be7883a79b68eee9f4560c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descr="C:\Users\ADMINI~1\AppData\Local\Temp\WeChat Files\ffd40a1be7883a79b68eee9f4560cf7.png"/>
                      <pic:cNvPicPr>
                        <a:picLocks noChangeAspect="1" noChangeArrowheads="1"/>
                      </pic:cNvPicPr>
                    </pic:nvPicPr>
                    <pic:blipFill>
                      <a:blip r:embed="rId251">
                        <a:grayscl/>
                      </a:blip>
                      <a:srcRect/>
                      <a:stretch>
                        <a:fillRect/>
                      </a:stretch>
                    </pic:blipFill>
                    <pic:spPr>
                      <a:xfrm>
                        <a:off x="0" y="0"/>
                        <a:ext cx="6059170" cy="3880137"/>
                      </a:xfrm>
                      <a:prstGeom prst="rect">
                        <a:avLst/>
                      </a:prstGeom>
                      <a:noFill/>
                      <a:ln w="9525">
                        <a:noFill/>
                        <a:miter lim="800000"/>
                        <a:headEnd/>
                        <a:tailEnd/>
                      </a:ln>
                    </pic:spPr>
                  </pic:pic>
                </a:graphicData>
              </a:graphic>
            </wp:inline>
          </w:drawing>
        </w:r>
      </w:del>
    </w:p>
    <w:p>
      <w:pPr>
        <w:spacing w:line="360" w:lineRule="auto"/>
        <w:jc w:val="center"/>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10</w:t>
      </w:r>
    </w:p>
    <w:p>
      <w:pPr>
        <w:spacing w:line="360" w:lineRule="auto"/>
        <w:jc w:val="center"/>
        <w:rPr>
          <w:rFonts w:eastAsiaTheme="minorEastAsia"/>
          <w:color w:val="000000" w:themeColor="text1"/>
          <w:kern w:val="0"/>
          <w:sz w:val="24"/>
          <w:szCs w:val="24"/>
        </w:rPr>
      </w:pPr>
      <w:r>
        <w:rPr>
          <w:color w:val="000000" w:themeColor="text1"/>
        </w:rPr>
        <w:object>
          <v:shape id="_x0000_i1186" o:spt="75" type="#_x0000_t75" style="height:267.75pt;width:415.5pt;" o:ole="t" filled="f" o:preferrelative="t" stroked="f" coordsize="21600,21600">
            <v:path/>
            <v:fill on="f" focussize="0,0"/>
            <v:stroke on="f" joinstyle="miter"/>
            <v:imagedata r:id="rId253" o:title=""/>
            <o:lock v:ext="edit" aspectratio="t"/>
            <w10:wrap type="none"/>
            <w10:anchorlock/>
          </v:shape>
          <o:OLEObject Type="Embed" ProgID="Visio.Drawing.11" ShapeID="_x0000_i1186" DrawAspect="Content" ObjectID="_1468075886" r:id="rId252">
            <o:LockedField>false</o:LockedField>
          </o:OLEObject>
        </w:object>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图11</w:t>
      </w:r>
    </w:p>
    <w:sectPr>
      <w:pgSz w:w="11907" w:h="16840"/>
      <w:pgMar w:top="1418" w:right="947" w:bottom="851" w:left="1418" w:header="0" w:footer="851" w:gutter="0"/>
      <w:pgNumType w:start="1"/>
      <w:cols w:space="720" w:num="1"/>
      <w:docGrid w:linePitch="43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仿宋_GB2312">
    <w:altName w:val="仿宋"/>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rPr>
        <w:rStyle w:val="19"/>
      </w:rPr>
      <w:instrText xml:space="preserve"> PAGE </w:instrText>
    </w:r>
    <w:r>
      <w:fldChar w:fldCharType="separate"/>
    </w:r>
    <w:r>
      <w:rPr>
        <w:rStyle w:val="19"/>
      </w:rPr>
      <w:t>1</w:t>
    </w:r>
    <w:r>
      <w:fldChar w:fldCharType="end"/>
    </w:r>
  </w:p>
</w:ft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欣冉">
    <w15:presenceInfo w15:providerId="WPS Office" w15:userId="136539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1"/>
  <w:bordersDoNotSurroundFooter w:val="1"/>
  <w:trackRevisions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NDU4ZTQ3N2Q1YWQzNjk5NzdmNWY3ZTA3NzI4NTBhNjEifQ=="/>
  </w:docVars>
  <w:rsids>
    <w:rsidRoot w:val="005F3D9D"/>
    <w:rsid w:val="000003D4"/>
    <w:rsid w:val="000010B1"/>
    <w:rsid w:val="00001575"/>
    <w:rsid w:val="000020F2"/>
    <w:rsid w:val="000023DA"/>
    <w:rsid w:val="0000256D"/>
    <w:rsid w:val="000037B6"/>
    <w:rsid w:val="0000419A"/>
    <w:rsid w:val="000051C1"/>
    <w:rsid w:val="00005350"/>
    <w:rsid w:val="00006882"/>
    <w:rsid w:val="00006BE2"/>
    <w:rsid w:val="00007C5D"/>
    <w:rsid w:val="00007F7E"/>
    <w:rsid w:val="000101D6"/>
    <w:rsid w:val="000107C9"/>
    <w:rsid w:val="00010C62"/>
    <w:rsid w:val="00010D90"/>
    <w:rsid w:val="00011323"/>
    <w:rsid w:val="0001259D"/>
    <w:rsid w:val="00012642"/>
    <w:rsid w:val="00013CA6"/>
    <w:rsid w:val="00013FDB"/>
    <w:rsid w:val="00015E93"/>
    <w:rsid w:val="00016A6C"/>
    <w:rsid w:val="00016C86"/>
    <w:rsid w:val="00016F28"/>
    <w:rsid w:val="00017606"/>
    <w:rsid w:val="00021BDC"/>
    <w:rsid w:val="000235B6"/>
    <w:rsid w:val="000240DB"/>
    <w:rsid w:val="0002464A"/>
    <w:rsid w:val="00024B9E"/>
    <w:rsid w:val="0002597D"/>
    <w:rsid w:val="0002638F"/>
    <w:rsid w:val="00026A82"/>
    <w:rsid w:val="00030436"/>
    <w:rsid w:val="0003087A"/>
    <w:rsid w:val="00032228"/>
    <w:rsid w:val="0003237C"/>
    <w:rsid w:val="000327FB"/>
    <w:rsid w:val="00032D2E"/>
    <w:rsid w:val="00033440"/>
    <w:rsid w:val="000345AA"/>
    <w:rsid w:val="00034F1C"/>
    <w:rsid w:val="00035B2F"/>
    <w:rsid w:val="00037233"/>
    <w:rsid w:val="0003743A"/>
    <w:rsid w:val="00037714"/>
    <w:rsid w:val="00041503"/>
    <w:rsid w:val="00041874"/>
    <w:rsid w:val="00041E49"/>
    <w:rsid w:val="00041ECF"/>
    <w:rsid w:val="0004263C"/>
    <w:rsid w:val="00042E4A"/>
    <w:rsid w:val="00043144"/>
    <w:rsid w:val="0004391C"/>
    <w:rsid w:val="000440BB"/>
    <w:rsid w:val="00044742"/>
    <w:rsid w:val="00045E19"/>
    <w:rsid w:val="00047983"/>
    <w:rsid w:val="000479F9"/>
    <w:rsid w:val="00050007"/>
    <w:rsid w:val="000506C3"/>
    <w:rsid w:val="00050E22"/>
    <w:rsid w:val="00050FD9"/>
    <w:rsid w:val="00052BAC"/>
    <w:rsid w:val="00052D41"/>
    <w:rsid w:val="00053194"/>
    <w:rsid w:val="00053D47"/>
    <w:rsid w:val="000548BD"/>
    <w:rsid w:val="000549F5"/>
    <w:rsid w:val="00055F5B"/>
    <w:rsid w:val="000562FE"/>
    <w:rsid w:val="000567E0"/>
    <w:rsid w:val="000570DB"/>
    <w:rsid w:val="00057145"/>
    <w:rsid w:val="000578E9"/>
    <w:rsid w:val="0005798D"/>
    <w:rsid w:val="00057C25"/>
    <w:rsid w:val="0006028B"/>
    <w:rsid w:val="00060333"/>
    <w:rsid w:val="000606A4"/>
    <w:rsid w:val="00060BD2"/>
    <w:rsid w:val="00060F1C"/>
    <w:rsid w:val="00061B9F"/>
    <w:rsid w:val="00062579"/>
    <w:rsid w:val="000628C2"/>
    <w:rsid w:val="00064923"/>
    <w:rsid w:val="000656AC"/>
    <w:rsid w:val="00067098"/>
    <w:rsid w:val="00067423"/>
    <w:rsid w:val="000700BB"/>
    <w:rsid w:val="00071282"/>
    <w:rsid w:val="000717B4"/>
    <w:rsid w:val="000721F1"/>
    <w:rsid w:val="000723A3"/>
    <w:rsid w:val="0007254A"/>
    <w:rsid w:val="0007296A"/>
    <w:rsid w:val="00072D19"/>
    <w:rsid w:val="0007324C"/>
    <w:rsid w:val="000732A6"/>
    <w:rsid w:val="00073E79"/>
    <w:rsid w:val="00077A86"/>
    <w:rsid w:val="000808A2"/>
    <w:rsid w:val="00080A8F"/>
    <w:rsid w:val="0008107E"/>
    <w:rsid w:val="000825DC"/>
    <w:rsid w:val="00084A2A"/>
    <w:rsid w:val="00086033"/>
    <w:rsid w:val="0008799D"/>
    <w:rsid w:val="00087FE4"/>
    <w:rsid w:val="0009030F"/>
    <w:rsid w:val="000903C3"/>
    <w:rsid w:val="000917B5"/>
    <w:rsid w:val="0009249D"/>
    <w:rsid w:val="0009405E"/>
    <w:rsid w:val="0009462A"/>
    <w:rsid w:val="00096161"/>
    <w:rsid w:val="00096B33"/>
    <w:rsid w:val="00096BA0"/>
    <w:rsid w:val="00097311"/>
    <w:rsid w:val="00097F1E"/>
    <w:rsid w:val="000A0BDD"/>
    <w:rsid w:val="000A14D0"/>
    <w:rsid w:val="000A29BF"/>
    <w:rsid w:val="000A3739"/>
    <w:rsid w:val="000A3F57"/>
    <w:rsid w:val="000A4087"/>
    <w:rsid w:val="000A4F24"/>
    <w:rsid w:val="000A5242"/>
    <w:rsid w:val="000A5385"/>
    <w:rsid w:val="000A5B1F"/>
    <w:rsid w:val="000A5FF6"/>
    <w:rsid w:val="000A6460"/>
    <w:rsid w:val="000A6DC0"/>
    <w:rsid w:val="000A7243"/>
    <w:rsid w:val="000A7919"/>
    <w:rsid w:val="000B092F"/>
    <w:rsid w:val="000B1E19"/>
    <w:rsid w:val="000B1FCF"/>
    <w:rsid w:val="000B2459"/>
    <w:rsid w:val="000B30F1"/>
    <w:rsid w:val="000B488B"/>
    <w:rsid w:val="000B6335"/>
    <w:rsid w:val="000B7430"/>
    <w:rsid w:val="000B794D"/>
    <w:rsid w:val="000B7CB8"/>
    <w:rsid w:val="000C06C8"/>
    <w:rsid w:val="000C1910"/>
    <w:rsid w:val="000C1CA3"/>
    <w:rsid w:val="000C1F81"/>
    <w:rsid w:val="000C2D7E"/>
    <w:rsid w:val="000C428A"/>
    <w:rsid w:val="000C498B"/>
    <w:rsid w:val="000C5E04"/>
    <w:rsid w:val="000C65C2"/>
    <w:rsid w:val="000C6645"/>
    <w:rsid w:val="000C7216"/>
    <w:rsid w:val="000C73C8"/>
    <w:rsid w:val="000D00EF"/>
    <w:rsid w:val="000D0D8A"/>
    <w:rsid w:val="000D0D92"/>
    <w:rsid w:val="000D2CA1"/>
    <w:rsid w:val="000D30C1"/>
    <w:rsid w:val="000D3359"/>
    <w:rsid w:val="000D3D8E"/>
    <w:rsid w:val="000D3E3F"/>
    <w:rsid w:val="000D43D2"/>
    <w:rsid w:val="000D54D4"/>
    <w:rsid w:val="000D64E3"/>
    <w:rsid w:val="000D665B"/>
    <w:rsid w:val="000D709C"/>
    <w:rsid w:val="000D77F5"/>
    <w:rsid w:val="000D78A8"/>
    <w:rsid w:val="000E07B4"/>
    <w:rsid w:val="000E0F3A"/>
    <w:rsid w:val="000E0FF0"/>
    <w:rsid w:val="000E10B6"/>
    <w:rsid w:val="000E154D"/>
    <w:rsid w:val="000E1D0D"/>
    <w:rsid w:val="000E20F7"/>
    <w:rsid w:val="000E2C0F"/>
    <w:rsid w:val="000E3382"/>
    <w:rsid w:val="000E4CE9"/>
    <w:rsid w:val="000E58AF"/>
    <w:rsid w:val="000E5D55"/>
    <w:rsid w:val="000E6545"/>
    <w:rsid w:val="000E6D41"/>
    <w:rsid w:val="000E7EE9"/>
    <w:rsid w:val="000F00AB"/>
    <w:rsid w:val="000F1817"/>
    <w:rsid w:val="000F1F6A"/>
    <w:rsid w:val="000F2592"/>
    <w:rsid w:val="000F2CA5"/>
    <w:rsid w:val="000F2FB4"/>
    <w:rsid w:val="000F301A"/>
    <w:rsid w:val="000F3352"/>
    <w:rsid w:val="000F42BB"/>
    <w:rsid w:val="000F5EF4"/>
    <w:rsid w:val="000F67E3"/>
    <w:rsid w:val="000F690B"/>
    <w:rsid w:val="000F6931"/>
    <w:rsid w:val="000F6DDA"/>
    <w:rsid w:val="000F6F8E"/>
    <w:rsid w:val="000F717B"/>
    <w:rsid w:val="0010068D"/>
    <w:rsid w:val="00100BE0"/>
    <w:rsid w:val="00101592"/>
    <w:rsid w:val="00102C6F"/>
    <w:rsid w:val="0010373C"/>
    <w:rsid w:val="001041D3"/>
    <w:rsid w:val="001054B8"/>
    <w:rsid w:val="00105814"/>
    <w:rsid w:val="001060D0"/>
    <w:rsid w:val="0010623C"/>
    <w:rsid w:val="00107293"/>
    <w:rsid w:val="00111176"/>
    <w:rsid w:val="00111BD3"/>
    <w:rsid w:val="00111C4F"/>
    <w:rsid w:val="001132AD"/>
    <w:rsid w:val="00113F06"/>
    <w:rsid w:val="00114206"/>
    <w:rsid w:val="00114820"/>
    <w:rsid w:val="001156F5"/>
    <w:rsid w:val="00116450"/>
    <w:rsid w:val="001169A6"/>
    <w:rsid w:val="00116B83"/>
    <w:rsid w:val="00116F78"/>
    <w:rsid w:val="001173B7"/>
    <w:rsid w:val="00117C42"/>
    <w:rsid w:val="001209B2"/>
    <w:rsid w:val="00120B2E"/>
    <w:rsid w:val="00120CB7"/>
    <w:rsid w:val="00121A09"/>
    <w:rsid w:val="00121B78"/>
    <w:rsid w:val="001220AB"/>
    <w:rsid w:val="001233AA"/>
    <w:rsid w:val="00123B4C"/>
    <w:rsid w:val="00124068"/>
    <w:rsid w:val="00124B2E"/>
    <w:rsid w:val="00125B9B"/>
    <w:rsid w:val="001277E2"/>
    <w:rsid w:val="001303B2"/>
    <w:rsid w:val="00130751"/>
    <w:rsid w:val="00130861"/>
    <w:rsid w:val="001308B3"/>
    <w:rsid w:val="00130A78"/>
    <w:rsid w:val="00130DDC"/>
    <w:rsid w:val="00130E4B"/>
    <w:rsid w:val="001310AF"/>
    <w:rsid w:val="00131E25"/>
    <w:rsid w:val="001324A6"/>
    <w:rsid w:val="00133BC3"/>
    <w:rsid w:val="00133E5E"/>
    <w:rsid w:val="001341F8"/>
    <w:rsid w:val="00134290"/>
    <w:rsid w:val="00134F98"/>
    <w:rsid w:val="00135827"/>
    <w:rsid w:val="00136153"/>
    <w:rsid w:val="00136882"/>
    <w:rsid w:val="00136E86"/>
    <w:rsid w:val="0013788E"/>
    <w:rsid w:val="00140AB5"/>
    <w:rsid w:val="00143E70"/>
    <w:rsid w:val="00144F81"/>
    <w:rsid w:val="00147D7D"/>
    <w:rsid w:val="0015038A"/>
    <w:rsid w:val="00150479"/>
    <w:rsid w:val="00151C67"/>
    <w:rsid w:val="00152950"/>
    <w:rsid w:val="00152F19"/>
    <w:rsid w:val="001538F1"/>
    <w:rsid w:val="00153BA5"/>
    <w:rsid w:val="00153BEE"/>
    <w:rsid w:val="00153FDE"/>
    <w:rsid w:val="001542C7"/>
    <w:rsid w:val="00154AF7"/>
    <w:rsid w:val="00156143"/>
    <w:rsid w:val="00156C8F"/>
    <w:rsid w:val="00157A00"/>
    <w:rsid w:val="00157EBB"/>
    <w:rsid w:val="001617B1"/>
    <w:rsid w:val="00161DF1"/>
    <w:rsid w:val="00165A28"/>
    <w:rsid w:val="00165A58"/>
    <w:rsid w:val="00165B22"/>
    <w:rsid w:val="0016667E"/>
    <w:rsid w:val="00166D38"/>
    <w:rsid w:val="001679F4"/>
    <w:rsid w:val="00170772"/>
    <w:rsid w:val="00170DE5"/>
    <w:rsid w:val="00171A10"/>
    <w:rsid w:val="00173149"/>
    <w:rsid w:val="0017460F"/>
    <w:rsid w:val="001749E2"/>
    <w:rsid w:val="00175823"/>
    <w:rsid w:val="00176C17"/>
    <w:rsid w:val="001774B1"/>
    <w:rsid w:val="001775C8"/>
    <w:rsid w:val="0018043B"/>
    <w:rsid w:val="001809C0"/>
    <w:rsid w:val="00181091"/>
    <w:rsid w:val="0018141A"/>
    <w:rsid w:val="00181B77"/>
    <w:rsid w:val="00181EA5"/>
    <w:rsid w:val="00183746"/>
    <w:rsid w:val="00183AB7"/>
    <w:rsid w:val="0018401E"/>
    <w:rsid w:val="0018530C"/>
    <w:rsid w:val="00185604"/>
    <w:rsid w:val="00185BBF"/>
    <w:rsid w:val="001861D7"/>
    <w:rsid w:val="00186DB1"/>
    <w:rsid w:val="0018791B"/>
    <w:rsid w:val="00190766"/>
    <w:rsid w:val="001909EA"/>
    <w:rsid w:val="00192611"/>
    <w:rsid w:val="00193C9F"/>
    <w:rsid w:val="001944AE"/>
    <w:rsid w:val="0019470D"/>
    <w:rsid w:val="00197376"/>
    <w:rsid w:val="001979B8"/>
    <w:rsid w:val="001A0F18"/>
    <w:rsid w:val="001A12E7"/>
    <w:rsid w:val="001A1530"/>
    <w:rsid w:val="001A1FEE"/>
    <w:rsid w:val="001A2D0F"/>
    <w:rsid w:val="001A2FEC"/>
    <w:rsid w:val="001A4866"/>
    <w:rsid w:val="001A4ED0"/>
    <w:rsid w:val="001A5E93"/>
    <w:rsid w:val="001A6232"/>
    <w:rsid w:val="001A6369"/>
    <w:rsid w:val="001A6A24"/>
    <w:rsid w:val="001A7337"/>
    <w:rsid w:val="001B0121"/>
    <w:rsid w:val="001B05A8"/>
    <w:rsid w:val="001B0D92"/>
    <w:rsid w:val="001B22F2"/>
    <w:rsid w:val="001B3D1A"/>
    <w:rsid w:val="001B3E19"/>
    <w:rsid w:val="001B44E8"/>
    <w:rsid w:val="001B4A06"/>
    <w:rsid w:val="001B54CA"/>
    <w:rsid w:val="001B5DBC"/>
    <w:rsid w:val="001B5EEC"/>
    <w:rsid w:val="001B6008"/>
    <w:rsid w:val="001B78D4"/>
    <w:rsid w:val="001C0AAD"/>
    <w:rsid w:val="001C1954"/>
    <w:rsid w:val="001C1A14"/>
    <w:rsid w:val="001C2A66"/>
    <w:rsid w:val="001C2E40"/>
    <w:rsid w:val="001C350B"/>
    <w:rsid w:val="001C6154"/>
    <w:rsid w:val="001C6529"/>
    <w:rsid w:val="001C7062"/>
    <w:rsid w:val="001C7C87"/>
    <w:rsid w:val="001C7E16"/>
    <w:rsid w:val="001D01F2"/>
    <w:rsid w:val="001D0789"/>
    <w:rsid w:val="001D0ADF"/>
    <w:rsid w:val="001D1B22"/>
    <w:rsid w:val="001D1D8E"/>
    <w:rsid w:val="001D33B1"/>
    <w:rsid w:val="001D38CC"/>
    <w:rsid w:val="001D5185"/>
    <w:rsid w:val="001D6249"/>
    <w:rsid w:val="001D6749"/>
    <w:rsid w:val="001D682D"/>
    <w:rsid w:val="001D6D15"/>
    <w:rsid w:val="001D6E96"/>
    <w:rsid w:val="001D712B"/>
    <w:rsid w:val="001E00D2"/>
    <w:rsid w:val="001E15DC"/>
    <w:rsid w:val="001E180A"/>
    <w:rsid w:val="001E1B58"/>
    <w:rsid w:val="001E20B1"/>
    <w:rsid w:val="001E2960"/>
    <w:rsid w:val="001E3447"/>
    <w:rsid w:val="001E58D7"/>
    <w:rsid w:val="001E5F21"/>
    <w:rsid w:val="001E661E"/>
    <w:rsid w:val="001E6C29"/>
    <w:rsid w:val="001E7011"/>
    <w:rsid w:val="001E76C0"/>
    <w:rsid w:val="001E7A82"/>
    <w:rsid w:val="001E7E03"/>
    <w:rsid w:val="001F0640"/>
    <w:rsid w:val="001F0F05"/>
    <w:rsid w:val="001F32C5"/>
    <w:rsid w:val="001F3C9E"/>
    <w:rsid w:val="001F3CC7"/>
    <w:rsid w:val="001F3E24"/>
    <w:rsid w:val="001F4636"/>
    <w:rsid w:val="001F6311"/>
    <w:rsid w:val="001F643A"/>
    <w:rsid w:val="001F649B"/>
    <w:rsid w:val="001F7961"/>
    <w:rsid w:val="001F7FD6"/>
    <w:rsid w:val="0020046E"/>
    <w:rsid w:val="002008EF"/>
    <w:rsid w:val="00201892"/>
    <w:rsid w:val="00201A66"/>
    <w:rsid w:val="00202772"/>
    <w:rsid w:val="00206E21"/>
    <w:rsid w:val="00207DF3"/>
    <w:rsid w:val="002104B7"/>
    <w:rsid w:val="002120DB"/>
    <w:rsid w:val="00213471"/>
    <w:rsid w:val="002135DD"/>
    <w:rsid w:val="002137C1"/>
    <w:rsid w:val="00213CAD"/>
    <w:rsid w:val="002150E7"/>
    <w:rsid w:val="00216CD6"/>
    <w:rsid w:val="00216FB8"/>
    <w:rsid w:val="00220553"/>
    <w:rsid w:val="00220E19"/>
    <w:rsid w:val="00221376"/>
    <w:rsid w:val="00221740"/>
    <w:rsid w:val="0022244C"/>
    <w:rsid w:val="002225D6"/>
    <w:rsid w:val="0022371C"/>
    <w:rsid w:val="0022426C"/>
    <w:rsid w:val="002248C2"/>
    <w:rsid w:val="0022498A"/>
    <w:rsid w:val="00224D50"/>
    <w:rsid w:val="0022549D"/>
    <w:rsid w:val="00226B0B"/>
    <w:rsid w:val="00226EF8"/>
    <w:rsid w:val="00227504"/>
    <w:rsid w:val="0022755D"/>
    <w:rsid w:val="002302A2"/>
    <w:rsid w:val="002302F7"/>
    <w:rsid w:val="00231276"/>
    <w:rsid w:val="00231E1D"/>
    <w:rsid w:val="002323A2"/>
    <w:rsid w:val="00232C87"/>
    <w:rsid w:val="00233382"/>
    <w:rsid w:val="0023339F"/>
    <w:rsid w:val="00234276"/>
    <w:rsid w:val="00234C3F"/>
    <w:rsid w:val="00234D82"/>
    <w:rsid w:val="00235A79"/>
    <w:rsid w:val="002363EA"/>
    <w:rsid w:val="002363F1"/>
    <w:rsid w:val="00236C59"/>
    <w:rsid w:val="00236F34"/>
    <w:rsid w:val="00237102"/>
    <w:rsid w:val="002378BF"/>
    <w:rsid w:val="00240108"/>
    <w:rsid w:val="0024031A"/>
    <w:rsid w:val="00240B63"/>
    <w:rsid w:val="00242189"/>
    <w:rsid w:val="002425B8"/>
    <w:rsid w:val="002427CB"/>
    <w:rsid w:val="002427DE"/>
    <w:rsid w:val="00242E3A"/>
    <w:rsid w:val="002436BB"/>
    <w:rsid w:val="00243A2E"/>
    <w:rsid w:val="0024427F"/>
    <w:rsid w:val="002443BE"/>
    <w:rsid w:val="00244857"/>
    <w:rsid w:val="0024547D"/>
    <w:rsid w:val="0024575D"/>
    <w:rsid w:val="00245836"/>
    <w:rsid w:val="00246235"/>
    <w:rsid w:val="00246DF8"/>
    <w:rsid w:val="00246E38"/>
    <w:rsid w:val="00246E53"/>
    <w:rsid w:val="00251906"/>
    <w:rsid w:val="00251A62"/>
    <w:rsid w:val="00251F2C"/>
    <w:rsid w:val="00253B5E"/>
    <w:rsid w:val="0025619D"/>
    <w:rsid w:val="0025658C"/>
    <w:rsid w:val="00260B6E"/>
    <w:rsid w:val="00260F30"/>
    <w:rsid w:val="0026218A"/>
    <w:rsid w:val="00262230"/>
    <w:rsid w:val="00263AF7"/>
    <w:rsid w:val="00263FAF"/>
    <w:rsid w:val="00264014"/>
    <w:rsid w:val="00264804"/>
    <w:rsid w:val="00264960"/>
    <w:rsid w:val="00265128"/>
    <w:rsid w:val="00265409"/>
    <w:rsid w:val="00265B8E"/>
    <w:rsid w:val="00267960"/>
    <w:rsid w:val="00267E7A"/>
    <w:rsid w:val="0027029F"/>
    <w:rsid w:val="002705B4"/>
    <w:rsid w:val="002710D8"/>
    <w:rsid w:val="00271F62"/>
    <w:rsid w:val="00272572"/>
    <w:rsid w:val="0027327F"/>
    <w:rsid w:val="00274CCE"/>
    <w:rsid w:val="002773B4"/>
    <w:rsid w:val="0027741A"/>
    <w:rsid w:val="00277595"/>
    <w:rsid w:val="002775DA"/>
    <w:rsid w:val="00281AA5"/>
    <w:rsid w:val="0028322B"/>
    <w:rsid w:val="00283D0A"/>
    <w:rsid w:val="0028453F"/>
    <w:rsid w:val="00284A81"/>
    <w:rsid w:val="00284D83"/>
    <w:rsid w:val="002855E1"/>
    <w:rsid w:val="002866E7"/>
    <w:rsid w:val="00286D55"/>
    <w:rsid w:val="00287913"/>
    <w:rsid w:val="002901EB"/>
    <w:rsid w:val="00290552"/>
    <w:rsid w:val="0029101A"/>
    <w:rsid w:val="00291CF3"/>
    <w:rsid w:val="00293095"/>
    <w:rsid w:val="0029399A"/>
    <w:rsid w:val="00294D83"/>
    <w:rsid w:val="002953B1"/>
    <w:rsid w:val="002959F3"/>
    <w:rsid w:val="002961F6"/>
    <w:rsid w:val="00297483"/>
    <w:rsid w:val="00297DDF"/>
    <w:rsid w:val="002A0911"/>
    <w:rsid w:val="002A0974"/>
    <w:rsid w:val="002A09F4"/>
    <w:rsid w:val="002A0A71"/>
    <w:rsid w:val="002A0D92"/>
    <w:rsid w:val="002A0FE4"/>
    <w:rsid w:val="002A1850"/>
    <w:rsid w:val="002A1A70"/>
    <w:rsid w:val="002A226C"/>
    <w:rsid w:val="002A235B"/>
    <w:rsid w:val="002A2390"/>
    <w:rsid w:val="002A2D6F"/>
    <w:rsid w:val="002A39FC"/>
    <w:rsid w:val="002A3D84"/>
    <w:rsid w:val="002A4073"/>
    <w:rsid w:val="002A42C6"/>
    <w:rsid w:val="002A4CBB"/>
    <w:rsid w:val="002A5226"/>
    <w:rsid w:val="002A54D0"/>
    <w:rsid w:val="002A55E4"/>
    <w:rsid w:val="002A5685"/>
    <w:rsid w:val="002A643C"/>
    <w:rsid w:val="002A6784"/>
    <w:rsid w:val="002A6C4B"/>
    <w:rsid w:val="002A710D"/>
    <w:rsid w:val="002A74F0"/>
    <w:rsid w:val="002B1427"/>
    <w:rsid w:val="002B328D"/>
    <w:rsid w:val="002B3348"/>
    <w:rsid w:val="002B3D21"/>
    <w:rsid w:val="002B42AA"/>
    <w:rsid w:val="002B46A5"/>
    <w:rsid w:val="002B4D8C"/>
    <w:rsid w:val="002B4EE8"/>
    <w:rsid w:val="002B5E4A"/>
    <w:rsid w:val="002B5EAF"/>
    <w:rsid w:val="002B6348"/>
    <w:rsid w:val="002B646E"/>
    <w:rsid w:val="002B72B1"/>
    <w:rsid w:val="002C0649"/>
    <w:rsid w:val="002C1087"/>
    <w:rsid w:val="002C11F7"/>
    <w:rsid w:val="002C13F8"/>
    <w:rsid w:val="002C1A70"/>
    <w:rsid w:val="002C24D9"/>
    <w:rsid w:val="002C277D"/>
    <w:rsid w:val="002C3481"/>
    <w:rsid w:val="002C46DE"/>
    <w:rsid w:val="002C4719"/>
    <w:rsid w:val="002C4768"/>
    <w:rsid w:val="002C4792"/>
    <w:rsid w:val="002C4BC3"/>
    <w:rsid w:val="002C4EB7"/>
    <w:rsid w:val="002C4F34"/>
    <w:rsid w:val="002C692B"/>
    <w:rsid w:val="002C6B46"/>
    <w:rsid w:val="002D02CC"/>
    <w:rsid w:val="002D287F"/>
    <w:rsid w:val="002D33A0"/>
    <w:rsid w:val="002D51C2"/>
    <w:rsid w:val="002D59CA"/>
    <w:rsid w:val="002D5B5E"/>
    <w:rsid w:val="002D63DD"/>
    <w:rsid w:val="002E0011"/>
    <w:rsid w:val="002E0279"/>
    <w:rsid w:val="002E03C5"/>
    <w:rsid w:val="002E109D"/>
    <w:rsid w:val="002E14D2"/>
    <w:rsid w:val="002E1980"/>
    <w:rsid w:val="002E1C1C"/>
    <w:rsid w:val="002E1C53"/>
    <w:rsid w:val="002E2270"/>
    <w:rsid w:val="002E5701"/>
    <w:rsid w:val="002E61AE"/>
    <w:rsid w:val="002E6704"/>
    <w:rsid w:val="002E7F8E"/>
    <w:rsid w:val="002F0B0C"/>
    <w:rsid w:val="002F2375"/>
    <w:rsid w:val="002F25C0"/>
    <w:rsid w:val="002F2E40"/>
    <w:rsid w:val="002F3B23"/>
    <w:rsid w:val="002F4DE0"/>
    <w:rsid w:val="002F5B5C"/>
    <w:rsid w:val="002F7D86"/>
    <w:rsid w:val="00300BE0"/>
    <w:rsid w:val="00300ECB"/>
    <w:rsid w:val="003014B5"/>
    <w:rsid w:val="00304BE0"/>
    <w:rsid w:val="00304EA9"/>
    <w:rsid w:val="0030669E"/>
    <w:rsid w:val="00306A5F"/>
    <w:rsid w:val="00306E18"/>
    <w:rsid w:val="00310A72"/>
    <w:rsid w:val="00313B36"/>
    <w:rsid w:val="00313DA5"/>
    <w:rsid w:val="0031528A"/>
    <w:rsid w:val="003153F5"/>
    <w:rsid w:val="00315920"/>
    <w:rsid w:val="00315954"/>
    <w:rsid w:val="00316F19"/>
    <w:rsid w:val="0031718D"/>
    <w:rsid w:val="00317F01"/>
    <w:rsid w:val="003202A3"/>
    <w:rsid w:val="003202C8"/>
    <w:rsid w:val="003204B6"/>
    <w:rsid w:val="00320528"/>
    <w:rsid w:val="0032071C"/>
    <w:rsid w:val="003210E5"/>
    <w:rsid w:val="003214D0"/>
    <w:rsid w:val="0032187D"/>
    <w:rsid w:val="00322781"/>
    <w:rsid w:val="00322EBB"/>
    <w:rsid w:val="00323947"/>
    <w:rsid w:val="00323B6D"/>
    <w:rsid w:val="00323E0F"/>
    <w:rsid w:val="003258C0"/>
    <w:rsid w:val="003266FF"/>
    <w:rsid w:val="0032739A"/>
    <w:rsid w:val="0032799A"/>
    <w:rsid w:val="00327AD1"/>
    <w:rsid w:val="0033047D"/>
    <w:rsid w:val="00331387"/>
    <w:rsid w:val="003327BE"/>
    <w:rsid w:val="00333756"/>
    <w:rsid w:val="003339C5"/>
    <w:rsid w:val="0033402D"/>
    <w:rsid w:val="003342E7"/>
    <w:rsid w:val="00334930"/>
    <w:rsid w:val="003349A6"/>
    <w:rsid w:val="003357F4"/>
    <w:rsid w:val="00335C5B"/>
    <w:rsid w:val="003362D4"/>
    <w:rsid w:val="00337091"/>
    <w:rsid w:val="0033766A"/>
    <w:rsid w:val="00337AE0"/>
    <w:rsid w:val="00340777"/>
    <w:rsid w:val="00341342"/>
    <w:rsid w:val="0034195E"/>
    <w:rsid w:val="0034223B"/>
    <w:rsid w:val="003423B3"/>
    <w:rsid w:val="00342439"/>
    <w:rsid w:val="00342F3A"/>
    <w:rsid w:val="00343151"/>
    <w:rsid w:val="00344088"/>
    <w:rsid w:val="00344325"/>
    <w:rsid w:val="003458AD"/>
    <w:rsid w:val="00346697"/>
    <w:rsid w:val="00346A73"/>
    <w:rsid w:val="00346F3F"/>
    <w:rsid w:val="00347ABA"/>
    <w:rsid w:val="00347DDE"/>
    <w:rsid w:val="00351324"/>
    <w:rsid w:val="00351B71"/>
    <w:rsid w:val="003523E1"/>
    <w:rsid w:val="00352A4D"/>
    <w:rsid w:val="0035499D"/>
    <w:rsid w:val="00355494"/>
    <w:rsid w:val="0035632D"/>
    <w:rsid w:val="003565C1"/>
    <w:rsid w:val="00356EA2"/>
    <w:rsid w:val="0036029B"/>
    <w:rsid w:val="00360693"/>
    <w:rsid w:val="003607BF"/>
    <w:rsid w:val="00360F5C"/>
    <w:rsid w:val="003610D5"/>
    <w:rsid w:val="00361298"/>
    <w:rsid w:val="00361504"/>
    <w:rsid w:val="00362EB5"/>
    <w:rsid w:val="00363696"/>
    <w:rsid w:val="00364097"/>
    <w:rsid w:val="003646AB"/>
    <w:rsid w:val="00364B67"/>
    <w:rsid w:val="00364C13"/>
    <w:rsid w:val="00365236"/>
    <w:rsid w:val="00366274"/>
    <w:rsid w:val="003665FF"/>
    <w:rsid w:val="00366724"/>
    <w:rsid w:val="00367A5F"/>
    <w:rsid w:val="003706B9"/>
    <w:rsid w:val="00370D6E"/>
    <w:rsid w:val="00371512"/>
    <w:rsid w:val="0037262B"/>
    <w:rsid w:val="003727C5"/>
    <w:rsid w:val="003738A3"/>
    <w:rsid w:val="00374198"/>
    <w:rsid w:val="00374725"/>
    <w:rsid w:val="00375839"/>
    <w:rsid w:val="00376646"/>
    <w:rsid w:val="0037729D"/>
    <w:rsid w:val="00377745"/>
    <w:rsid w:val="00381E3D"/>
    <w:rsid w:val="003820FA"/>
    <w:rsid w:val="00382401"/>
    <w:rsid w:val="00382856"/>
    <w:rsid w:val="003834B1"/>
    <w:rsid w:val="00383600"/>
    <w:rsid w:val="00384EF2"/>
    <w:rsid w:val="00386630"/>
    <w:rsid w:val="00386655"/>
    <w:rsid w:val="00386C6F"/>
    <w:rsid w:val="00387F39"/>
    <w:rsid w:val="0039071F"/>
    <w:rsid w:val="0039091D"/>
    <w:rsid w:val="0039097A"/>
    <w:rsid w:val="00390988"/>
    <w:rsid w:val="00390EE6"/>
    <w:rsid w:val="00391B0C"/>
    <w:rsid w:val="0039288A"/>
    <w:rsid w:val="0039456F"/>
    <w:rsid w:val="00394B80"/>
    <w:rsid w:val="00395075"/>
    <w:rsid w:val="00396745"/>
    <w:rsid w:val="00396912"/>
    <w:rsid w:val="003970A0"/>
    <w:rsid w:val="003A16EE"/>
    <w:rsid w:val="003A2180"/>
    <w:rsid w:val="003A54E7"/>
    <w:rsid w:val="003A6685"/>
    <w:rsid w:val="003A69DA"/>
    <w:rsid w:val="003A6A37"/>
    <w:rsid w:val="003B044F"/>
    <w:rsid w:val="003B093C"/>
    <w:rsid w:val="003B0992"/>
    <w:rsid w:val="003B10E6"/>
    <w:rsid w:val="003B1EA9"/>
    <w:rsid w:val="003B23B4"/>
    <w:rsid w:val="003B24CB"/>
    <w:rsid w:val="003B2C7A"/>
    <w:rsid w:val="003B4BC7"/>
    <w:rsid w:val="003B5034"/>
    <w:rsid w:val="003B50B7"/>
    <w:rsid w:val="003B5334"/>
    <w:rsid w:val="003B5BCF"/>
    <w:rsid w:val="003B68BC"/>
    <w:rsid w:val="003B6A8C"/>
    <w:rsid w:val="003B6C81"/>
    <w:rsid w:val="003B7267"/>
    <w:rsid w:val="003C1609"/>
    <w:rsid w:val="003C17D5"/>
    <w:rsid w:val="003C1CCB"/>
    <w:rsid w:val="003C1D43"/>
    <w:rsid w:val="003C215E"/>
    <w:rsid w:val="003C2AAD"/>
    <w:rsid w:val="003C2E30"/>
    <w:rsid w:val="003C345C"/>
    <w:rsid w:val="003C34B1"/>
    <w:rsid w:val="003C35DA"/>
    <w:rsid w:val="003C43FD"/>
    <w:rsid w:val="003C5443"/>
    <w:rsid w:val="003C58C4"/>
    <w:rsid w:val="003C5B36"/>
    <w:rsid w:val="003C5DC3"/>
    <w:rsid w:val="003D1680"/>
    <w:rsid w:val="003D1868"/>
    <w:rsid w:val="003D1BE1"/>
    <w:rsid w:val="003D359A"/>
    <w:rsid w:val="003D3860"/>
    <w:rsid w:val="003D4152"/>
    <w:rsid w:val="003D4766"/>
    <w:rsid w:val="003D493C"/>
    <w:rsid w:val="003D5159"/>
    <w:rsid w:val="003D57B1"/>
    <w:rsid w:val="003D5B21"/>
    <w:rsid w:val="003D5CDA"/>
    <w:rsid w:val="003D5FB6"/>
    <w:rsid w:val="003D7430"/>
    <w:rsid w:val="003E0E70"/>
    <w:rsid w:val="003E1F91"/>
    <w:rsid w:val="003E2545"/>
    <w:rsid w:val="003E272F"/>
    <w:rsid w:val="003E3791"/>
    <w:rsid w:val="003E3C20"/>
    <w:rsid w:val="003E5155"/>
    <w:rsid w:val="003E5555"/>
    <w:rsid w:val="003E561A"/>
    <w:rsid w:val="003E5871"/>
    <w:rsid w:val="003E59C4"/>
    <w:rsid w:val="003E642B"/>
    <w:rsid w:val="003E69E1"/>
    <w:rsid w:val="003E6E10"/>
    <w:rsid w:val="003F022A"/>
    <w:rsid w:val="003F0E5D"/>
    <w:rsid w:val="003F2B1E"/>
    <w:rsid w:val="003F3070"/>
    <w:rsid w:val="003F374A"/>
    <w:rsid w:val="003F439F"/>
    <w:rsid w:val="003F46F4"/>
    <w:rsid w:val="003F4851"/>
    <w:rsid w:val="003F4BF7"/>
    <w:rsid w:val="003F5A71"/>
    <w:rsid w:val="003F5A92"/>
    <w:rsid w:val="003F6B5D"/>
    <w:rsid w:val="003F77BB"/>
    <w:rsid w:val="00401051"/>
    <w:rsid w:val="004020B4"/>
    <w:rsid w:val="00402D59"/>
    <w:rsid w:val="00403EE8"/>
    <w:rsid w:val="004066A7"/>
    <w:rsid w:val="00406CED"/>
    <w:rsid w:val="004109B4"/>
    <w:rsid w:val="00410C36"/>
    <w:rsid w:val="00411832"/>
    <w:rsid w:val="004125BB"/>
    <w:rsid w:val="004127D7"/>
    <w:rsid w:val="00413299"/>
    <w:rsid w:val="00413A4D"/>
    <w:rsid w:val="00413B5A"/>
    <w:rsid w:val="0041408D"/>
    <w:rsid w:val="004146D4"/>
    <w:rsid w:val="004146FC"/>
    <w:rsid w:val="004148F0"/>
    <w:rsid w:val="00414A7A"/>
    <w:rsid w:val="00415A26"/>
    <w:rsid w:val="004167AA"/>
    <w:rsid w:val="00416839"/>
    <w:rsid w:val="00416F5E"/>
    <w:rsid w:val="0042131E"/>
    <w:rsid w:val="0042210E"/>
    <w:rsid w:val="0042261E"/>
    <w:rsid w:val="00422820"/>
    <w:rsid w:val="00422EF5"/>
    <w:rsid w:val="00423259"/>
    <w:rsid w:val="00423B7C"/>
    <w:rsid w:val="0042408C"/>
    <w:rsid w:val="004249B4"/>
    <w:rsid w:val="004263D1"/>
    <w:rsid w:val="004263D7"/>
    <w:rsid w:val="0042657A"/>
    <w:rsid w:val="004268C6"/>
    <w:rsid w:val="004275C5"/>
    <w:rsid w:val="00430353"/>
    <w:rsid w:val="00430667"/>
    <w:rsid w:val="00431532"/>
    <w:rsid w:val="004317E6"/>
    <w:rsid w:val="00431966"/>
    <w:rsid w:val="00432073"/>
    <w:rsid w:val="004321EC"/>
    <w:rsid w:val="004339B8"/>
    <w:rsid w:val="00433B13"/>
    <w:rsid w:val="00433D7C"/>
    <w:rsid w:val="0043458A"/>
    <w:rsid w:val="00434E69"/>
    <w:rsid w:val="00435007"/>
    <w:rsid w:val="00435595"/>
    <w:rsid w:val="004359FF"/>
    <w:rsid w:val="00436135"/>
    <w:rsid w:val="004406D4"/>
    <w:rsid w:val="00440E2B"/>
    <w:rsid w:val="00442980"/>
    <w:rsid w:val="00443D20"/>
    <w:rsid w:val="00443EB1"/>
    <w:rsid w:val="00444099"/>
    <w:rsid w:val="004443C8"/>
    <w:rsid w:val="0044667A"/>
    <w:rsid w:val="00447A69"/>
    <w:rsid w:val="004502DB"/>
    <w:rsid w:val="0045144A"/>
    <w:rsid w:val="0045146E"/>
    <w:rsid w:val="00451F8C"/>
    <w:rsid w:val="00452B28"/>
    <w:rsid w:val="00453C4E"/>
    <w:rsid w:val="00455E26"/>
    <w:rsid w:val="004562BA"/>
    <w:rsid w:val="004566FC"/>
    <w:rsid w:val="00456C28"/>
    <w:rsid w:val="00457336"/>
    <w:rsid w:val="004603BE"/>
    <w:rsid w:val="0046203A"/>
    <w:rsid w:val="0046221A"/>
    <w:rsid w:val="0046299D"/>
    <w:rsid w:val="00462CDF"/>
    <w:rsid w:val="00464547"/>
    <w:rsid w:val="00466BEE"/>
    <w:rsid w:val="004671A1"/>
    <w:rsid w:val="00467397"/>
    <w:rsid w:val="0046757B"/>
    <w:rsid w:val="00467B4B"/>
    <w:rsid w:val="004709A1"/>
    <w:rsid w:val="004710A9"/>
    <w:rsid w:val="004712FB"/>
    <w:rsid w:val="00471469"/>
    <w:rsid w:val="00471920"/>
    <w:rsid w:val="004743CD"/>
    <w:rsid w:val="004748AA"/>
    <w:rsid w:val="00476662"/>
    <w:rsid w:val="00476ACB"/>
    <w:rsid w:val="00476E63"/>
    <w:rsid w:val="00477257"/>
    <w:rsid w:val="004810AE"/>
    <w:rsid w:val="00481F41"/>
    <w:rsid w:val="00482809"/>
    <w:rsid w:val="00482B27"/>
    <w:rsid w:val="0048311D"/>
    <w:rsid w:val="004831F4"/>
    <w:rsid w:val="00483AB3"/>
    <w:rsid w:val="0048417F"/>
    <w:rsid w:val="00486272"/>
    <w:rsid w:val="00486297"/>
    <w:rsid w:val="00486B5F"/>
    <w:rsid w:val="00486EA9"/>
    <w:rsid w:val="00487AF5"/>
    <w:rsid w:val="00487B7D"/>
    <w:rsid w:val="00487E41"/>
    <w:rsid w:val="00490AAB"/>
    <w:rsid w:val="00490B5E"/>
    <w:rsid w:val="00491539"/>
    <w:rsid w:val="00491E60"/>
    <w:rsid w:val="00492079"/>
    <w:rsid w:val="0049236E"/>
    <w:rsid w:val="0049288B"/>
    <w:rsid w:val="00492D5E"/>
    <w:rsid w:val="004932E4"/>
    <w:rsid w:val="004935E7"/>
    <w:rsid w:val="00494144"/>
    <w:rsid w:val="0049563E"/>
    <w:rsid w:val="00495915"/>
    <w:rsid w:val="004960F1"/>
    <w:rsid w:val="00496FD5"/>
    <w:rsid w:val="0049744F"/>
    <w:rsid w:val="004A0363"/>
    <w:rsid w:val="004A0724"/>
    <w:rsid w:val="004A16BA"/>
    <w:rsid w:val="004A17A3"/>
    <w:rsid w:val="004A1A59"/>
    <w:rsid w:val="004A1B84"/>
    <w:rsid w:val="004A1F4A"/>
    <w:rsid w:val="004A2071"/>
    <w:rsid w:val="004A3412"/>
    <w:rsid w:val="004A4B25"/>
    <w:rsid w:val="004A54F0"/>
    <w:rsid w:val="004A62FC"/>
    <w:rsid w:val="004A6A5F"/>
    <w:rsid w:val="004A7DEF"/>
    <w:rsid w:val="004A7ED7"/>
    <w:rsid w:val="004B0366"/>
    <w:rsid w:val="004B0576"/>
    <w:rsid w:val="004B2EC2"/>
    <w:rsid w:val="004B330F"/>
    <w:rsid w:val="004B3592"/>
    <w:rsid w:val="004B4436"/>
    <w:rsid w:val="004B4CBB"/>
    <w:rsid w:val="004B5222"/>
    <w:rsid w:val="004B5B2E"/>
    <w:rsid w:val="004B6730"/>
    <w:rsid w:val="004B6789"/>
    <w:rsid w:val="004C160A"/>
    <w:rsid w:val="004C1F29"/>
    <w:rsid w:val="004C2896"/>
    <w:rsid w:val="004C2FA6"/>
    <w:rsid w:val="004C304A"/>
    <w:rsid w:val="004C316C"/>
    <w:rsid w:val="004C361E"/>
    <w:rsid w:val="004C4C9A"/>
    <w:rsid w:val="004C5B21"/>
    <w:rsid w:val="004C5B8C"/>
    <w:rsid w:val="004C5B95"/>
    <w:rsid w:val="004C632F"/>
    <w:rsid w:val="004C7EFD"/>
    <w:rsid w:val="004D0B7F"/>
    <w:rsid w:val="004D0C44"/>
    <w:rsid w:val="004D0CEC"/>
    <w:rsid w:val="004D0DE0"/>
    <w:rsid w:val="004D143F"/>
    <w:rsid w:val="004D14C8"/>
    <w:rsid w:val="004D1B6D"/>
    <w:rsid w:val="004D1C21"/>
    <w:rsid w:val="004D231D"/>
    <w:rsid w:val="004D251B"/>
    <w:rsid w:val="004D259A"/>
    <w:rsid w:val="004D2861"/>
    <w:rsid w:val="004D298A"/>
    <w:rsid w:val="004D46E7"/>
    <w:rsid w:val="004D47EF"/>
    <w:rsid w:val="004D4F7F"/>
    <w:rsid w:val="004D5149"/>
    <w:rsid w:val="004D531B"/>
    <w:rsid w:val="004D6DA8"/>
    <w:rsid w:val="004D7716"/>
    <w:rsid w:val="004D7A91"/>
    <w:rsid w:val="004E0653"/>
    <w:rsid w:val="004E079C"/>
    <w:rsid w:val="004E0E0D"/>
    <w:rsid w:val="004E1CB0"/>
    <w:rsid w:val="004E2811"/>
    <w:rsid w:val="004E316F"/>
    <w:rsid w:val="004E361E"/>
    <w:rsid w:val="004E3C81"/>
    <w:rsid w:val="004E5520"/>
    <w:rsid w:val="004E5B7A"/>
    <w:rsid w:val="004E64EE"/>
    <w:rsid w:val="004E6CAF"/>
    <w:rsid w:val="004F07D9"/>
    <w:rsid w:val="004F0E9E"/>
    <w:rsid w:val="004F1534"/>
    <w:rsid w:val="004F176F"/>
    <w:rsid w:val="004F30DE"/>
    <w:rsid w:val="004F44C4"/>
    <w:rsid w:val="004F4BB6"/>
    <w:rsid w:val="004F4EBF"/>
    <w:rsid w:val="004F5A46"/>
    <w:rsid w:val="004F719E"/>
    <w:rsid w:val="004F7C7B"/>
    <w:rsid w:val="004F7D40"/>
    <w:rsid w:val="005007FF"/>
    <w:rsid w:val="00500E7B"/>
    <w:rsid w:val="00501051"/>
    <w:rsid w:val="00501884"/>
    <w:rsid w:val="00501BEC"/>
    <w:rsid w:val="00502BD0"/>
    <w:rsid w:val="00503492"/>
    <w:rsid w:val="00503DD2"/>
    <w:rsid w:val="0050542A"/>
    <w:rsid w:val="00506178"/>
    <w:rsid w:val="00506CF5"/>
    <w:rsid w:val="0050764A"/>
    <w:rsid w:val="0050784A"/>
    <w:rsid w:val="00510D69"/>
    <w:rsid w:val="0051188F"/>
    <w:rsid w:val="00512106"/>
    <w:rsid w:val="005121F3"/>
    <w:rsid w:val="00512343"/>
    <w:rsid w:val="00512C4C"/>
    <w:rsid w:val="00513072"/>
    <w:rsid w:val="00513C7A"/>
    <w:rsid w:val="0051407B"/>
    <w:rsid w:val="0051458D"/>
    <w:rsid w:val="005145B0"/>
    <w:rsid w:val="00514A2A"/>
    <w:rsid w:val="00514DB4"/>
    <w:rsid w:val="005152B8"/>
    <w:rsid w:val="005156CC"/>
    <w:rsid w:val="005158C2"/>
    <w:rsid w:val="00515F90"/>
    <w:rsid w:val="00516560"/>
    <w:rsid w:val="005166F0"/>
    <w:rsid w:val="00516A12"/>
    <w:rsid w:val="00516E1F"/>
    <w:rsid w:val="00516E20"/>
    <w:rsid w:val="00517415"/>
    <w:rsid w:val="005204DE"/>
    <w:rsid w:val="00521771"/>
    <w:rsid w:val="00522171"/>
    <w:rsid w:val="00522433"/>
    <w:rsid w:val="0052338C"/>
    <w:rsid w:val="00523A99"/>
    <w:rsid w:val="00523DAB"/>
    <w:rsid w:val="005240D2"/>
    <w:rsid w:val="00524596"/>
    <w:rsid w:val="00524771"/>
    <w:rsid w:val="005254AC"/>
    <w:rsid w:val="005258D3"/>
    <w:rsid w:val="00525F0C"/>
    <w:rsid w:val="0052640E"/>
    <w:rsid w:val="00526D19"/>
    <w:rsid w:val="0052713E"/>
    <w:rsid w:val="005278D6"/>
    <w:rsid w:val="00531265"/>
    <w:rsid w:val="00531815"/>
    <w:rsid w:val="00531880"/>
    <w:rsid w:val="00534CAF"/>
    <w:rsid w:val="00534CFF"/>
    <w:rsid w:val="00535154"/>
    <w:rsid w:val="005405C0"/>
    <w:rsid w:val="005409D3"/>
    <w:rsid w:val="00540AE7"/>
    <w:rsid w:val="00541B81"/>
    <w:rsid w:val="005426C9"/>
    <w:rsid w:val="00542AEF"/>
    <w:rsid w:val="00542F32"/>
    <w:rsid w:val="00544374"/>
    <w:rsid w:val="00544E84"/>
    <w:rsid w:val="0054549E"/>
    <w:rsid w:val="00546C31"/>
    <w:rsid w:val="00547204"/>
    <w:rsid w:val="0054761D"/>
    <w:rsid w:val="0055040A"/>
    <w:rsid w:val="00550F99"/>
    <w:rsid w:val="00551012"/>
    <w:rsid w:val="00552A5A"/>
    <w:rsid w:val="00552D29"/>
    <w:rsid w:val="005538B0"/>
    <w:rsid w:val="005538E0"/>
    <w:rsid w:val="005545AF"/>
    <w:rsid w:val="00554B0A"/>
    <w:rsid w:val="0055542F"/>
    <w:rsid w:val="00555776"/>
    <w:rsid w:val="00556162"/>
    <w:rsid w:val="00556A6A"/>
    <w:rsid w:val="00557D51"/>
    <w:rsid w:val="005601B1"/>
    <w:rsid w:val="005626E7"/>
    <w:rsid w:val="005627D8"/>
    <w:rsid w:val="005629CD"/>
    <w:rsid w:val="00562BD8"/>
    <w:rsid w:val="00563B2F"/>
    <w:rsid w:val="005642D0"/>
    <w:rsid w:val="0056438D"/>
    <w:rsid w:val="00567895"/>
    <w:rsid w:val="00567B7E"/>
    <w:rsid w:val="00567B82"/>
    <w:rsid w:val="00567DE4"/>
    <w:rsid w:val="00570A26"/>
    <w:rsid w:val="00571668"/>
    <w:rsid w:val="00572374"/>
    <w:rsid w:val="005727B3"/>
    <w:rsid w:val="0057315E"/>
    <w:rsid w:val="0057334F"/>
    <w:rsid w:val="0057359D"/>
    <w:rsid w:val="005743B2"/>
    <w:rsid w:val="005747E7"/>
    <w:rsid w:val="00574B69"/>
    <w:rsid w:val="00574FAF"/>
    <w:rsid w:val="005753C9"/>
    <w:rsid w:val="005756B3"/>
    <w:rsid w:val="00576AC1"/>
    <w:rsid w:val="005771D8"/>
    <w:rsid w:val="005779FF"/>
    <w:rsid w:val="00577C90"/>
    <w:rsid w:val="0058057B"/>
    <w:rsid w:val="00580AB9"/>
    <w:rsid w:val="00582E44"/>
    <w:rsid w:val="00582F78"/>
    <w:rsid w:val="00583532"/>
    <w:rsid w:val="00583EF8"/>
    <w:rsid w:val="00584C88"/>
    <w:rsid w:val="00584D9A"/>
    <w:rsid w:val="00585834"/>
    <w:rsid w:val="0058584D"/>
    <w:rsid w:val="00587467"/>
    <w:rsid w:val="00587A67"/>
    <w:rsid w:val="00587F12"/>
    <w:rsid w:val="00590B93"/>
    <w:rsid w:val="0059172A"/>
    <w:rsid w:val="0059172D"/>
    <w:rsid w:val="00591D3C"/>
    <w:rsid w:val="00592395"/>
    <w:rsid w:val="00593675"/>
    <w:rsid w:val="0059378B"/>
    <w:rsid w:val="00594440"/>
    <w:rsid w:val="00595143"/>
    <w:rsid w:val="00595BE8"/>
    <w:rsid w:val="00595F25"/>
    <w:rsid w:val="005A028F"/>
    <w:rsid w:val="005A0B73"/>
    <w:rsid w:val="005A100C"/>
    <w:rsid w:val="005A1967"/>
    <w:rsid w:val="005A21CB"/>
    <w:rsid w:val="005A2613"/>
    <w:rsid w:val="005A2636"/>
    <w:rsid w:val="005A3502"/>
    <w:rsid w:val="005A37A4"/>
    <w:rsid w:val="005A3FA0"/>
    <w:rsid w:val="005A485A"/>
    <w:rsid w:val="005A4E12"/>
    <w:rsid w:val="005A523A"/>
    <w:rsid w:val="005A550B"/>
    <w:rsid w:val="005A56CC"/>
    <w:rsid w:val="005A6FC1"/>
    <w:rsid w:val="005A6FDA"/>
    <w:rsid w:val="005A7342"/>
    <w:rsid w:val="005B05C7"/>
    <w:rsid w:val="005B0FDF"/>
    <w:rsid w:val="005B1529"/>
    <w:rsid w:val="005B227A"/>
    <w:rsid w:val="005B2476"/>
    <w:rsid w:val="005B2975"/>
    <w:rsid w:val="005B314C"/>
    <w:rsid w:val="005B3206"/>
    <w:rsid w:val="005B36BA"/>
    <w:rsid w:val="005B3C72"/>
    <w:rsid w:val="005B46DF"/>
    <w:rsid w:val="005B72EC"/>
    <w:rsid w:val="005C01C0"/>
    <w:rsid w:val="005C0339"/>
    <w:rsid w:val="005C0894"/>
    <w:rsid w:val="005C09B6"/>
    <w:rsid w:val="005C09EA"/>
    <w:rsid w:val="005C103A"/>
    <w:rsid w:val="005C11E2"/>
    <w:rsid w:val="005C1695"/>
    <w:rsid w:val="005C1C35"/>
    <w:rsid w:val="005C23DB"/>
    <w:rsid w:val="005C245F"/>
    <w:rsid w:val="005C2D64"/>
    <w:rsid w:val="005C381A"/>
    <w:rsid w:val="005C3FD9"/>
    <w:rsid w:val="005C55C9"/>
    <w:rsid w:val="005C59E2"/>
    <w:rsid w:val="005C5CBC"/>
    <w:rsid w:val="005C6809"/>
    <w:rsid w:val="005C6C21"/>
    <w:rsid w:val="005D2D27"/>
    <w:rsid w:val="005D2F73"/>
    <w:rsid w:val="005D448C"/>
    <w:rsid w:val="005D4B40"/>
    <w:rsid w:val="005D5EF5"/>
    <w:rsid w:val="005D60E5"/>
    <w:rsid w:val="005D622D"/>
    <w:rsid w:val="005D6619"/>
    <w:rsid w:val="005D7DD2"/>
    <w:rsid w:val="005E0589"/>
    <w:rsid w:val="005E1E71"/>
    <w:rsid w:val="005E2389"/>
    <w:rsid w:val="005E2D42"/>
    <w:rsid w:val="005E2DBA"/>
    <w:rsid w:val="005E3122"/>
    <w:rsid w:val="005E321E"/>
    <w:rsid w:val="005E3409"/>
    <w:rsid w:val="005E48D1"/>
    <w:rsid w:val="005E5B6A"/>
    <w:rsid w:val="005E5B73"/>
    <w:rsid w:val="005E5E3B"/>
    <w:rsid w:val="005E5FFC"/>
    <w:rsid w:val="005E6599"/>
    <w:rsid w:val="005E6AFC"/>
    <w:rsid w:val="005E6C8A"/>
    <w:rsid w:val="005F05B5"/>
    <w:rsid w:val="005F0BC1"/>
    <w:rsid w:val="005F0DC5"/>
    <w:rsid w:val="005F1520"/>
    <w:rsid w:val="005F1C7F"/>
    <w:rsid w:val="005F214D"/>
    <w:rsid w:val="005F2229"/>
    <w:rsid w:val="005F2DD6"/>
    <w:rsid w:val="005F3800"/>
    <w:rsid w:val="005F3D9D"/>
    <w:rsid w:val="005F47E7"/>
    <w:rsid w:val="005F4B1B"/>
    <w:rsid w:val="005F4C67"/>
    <w:rsid w:val="005F50CA"/>
    <w:rsid w:val="005F5119"/>
    <w:rsid w:val="005F63B9"/>
    <w:rsid w:val="005F6683"/>
    <w:rsid w:val="005F69D2"/>
    <w:rsid w:val="005F6C74"/>
    <w:rsid w:val="005F6E95"/>
    <w:rsid w:val="00600147"/>
    <w:rsid w:val="006002C3"/>
    <w:rsid w:val="006004EE"/>
    <w:rsid w:val="006014F0"/>
    <w:rsid w:val="00601B30"/>
    <w:rsid w:val="00601D56"/>
    <w:rsid w:val="006029BF"/>
    <w:rsid w:val="006029EC"/>
    <w:rsid w:val="00602F0A"/>
    <w:rsid w:val="00603220"/>
    <w:rsid w:val="006034AA"/>
    <w:rsid w:val="0060596A"/>
    <w:rsid w:val="006059D6"/>
    <w:rsid w:val="006070A5"/>
    <w:rsid w:val="00607FCF"/>
    <w:rsid w:val="006105F9"/>
    <w:rsid w:val="00610AA7"/>
    <w:rsid w:val="00610F29"/>
    <w:rsid w:val="0061105F"/>
    <w:rsid w:val="00611D40"/>
    <w:rsid w:val="00611FCA"/>
    <w:rsid w:val="0061274A"/>
    <w:rsid w:val="006140D9"/>
    <w:rsid w:val="006143C5"/>
    <w:rsid w:val="006147D3"/>
    <w:rsid w:val="00614FF7"/>
    <w:rsid w:val="00616387"/>
    <w:rsid w:val="006168AE"/>
    <w:rsid w:val="00616D73"/>
    <w:rsid w:val="00616FD9"/>
    <w:rsid w:val="0062009B"/>
    <w:rsid w:val="00620A03"/>
    <w:rsid w:val="00620E4F"/>
    <w:rsid w:val="006214CC"/>
    <w:rsid w:val="006225B1"/>
    <w:rsid w:val="006226DA"/>
    <w:rsid w:val="00622B21"/>
    <w:rsid w:val="0062317F"/>
    <w:rsid w:val="00623A74"/>
    <w:rsid w:val="00624137"/>
    <w:rsid w:val="00624442"/>
    <w:rsid w:val="0062464F"/>
    <w:rsid w:val="00624BD8"/>
    <w:rsid w:val="0062509F"/>
    <w:rsid w:val="00625B35"/>
    <w:rsid w:val="00625B43"/>
    <w:rsid w:val="006261A5"/>
    <w:rsid w:val="00626A80"/>
    <w:rsid w:val="00626F4A"/>
    <w:rsid w:val="00627D8A"/>
    <w:rsid w:val="00630762"/>
    <w:rsid w:val="00631546"/>
    <w:rsid w:val="00631DCA"/>
    <w:rsid w:val="00631F73"/>
    <w:rsid w:val="00632B25"/>
    <w:rsid w:val="0063394D"/>
    <w:rsid w:val="00633F29"/>
    <w:rsid w:val="00634070"/>
    <w:rsid w:val="006351E3"/>
    <w:rsid w:val="00635A0C"/>
    <w:rsid w:val="00636840"/>
    <w:rsid w:val="00636B02"/>
    <w:rsid w:val="00636FF0"/>
    <w:rsid w:val="006370DF"/>
    <w:rsid w:val="006379FA"/>
    <w:rsid w:val="0064051D"/>
    <w:rsid w:val="006411EB"/>
    <w:rsid w:val="006417A7"/>
    <w:rsid w:val="006425EE"/>
    <w:rsid w:val="00643E7F"/>
    <w:rsid w:val="00644F2D"/>
    <w:rsid w:val="006459CD"/>
    <w:rsid w:val="00645B44"/>
    <w:rsid w:val="00645E03"/>
    <w:rsid w:val="006468BF"/>
    <w:rsid w:val="006476E2"/>
    <w:rsid w:val="006477CE"/>
    <w:rsid w:val="00647818"/>
    <w:rsid w:val="00650199"/>
    <w:rsid w:val="006505F1"/>
    <w:rsid w:val="006507C8"/>
    <w:rsid w:val="00650E5E"/>
    <w:rsid w:val="00651379"/>
    <w:rsid w:val="006515B5"/>
    <w:rsid w:val="00651EFE"/>
    <w:rsid w:val="00651F3B"/>
    <w:rsid w:val="006549E1"/>
    <w:rsid w:val="00654BB7"/>
    <w:rsid w:val="00654F3E"/>
    <w:rsid w:val="006551BB"/>
    <w:rsid w:val="006564E0"/>
    <w:rsid w:val="00656DE7"/>
    <w:rsid w:val="006574A4"/>
    <w:rsid w:val="00660192"/>
    <w:rsid w:val="006602D0"/>
    <w:rsid w:val="006607C4"/>
    <w:rsid w:val="006608EF"/>
    <w:rsid w:val="00661E04"/>
    <w:rsid w:val="00662421"/>
    <w:rsid w:val="006625E4"/>
    <w:rsid w:val="00663AE4"/>
    <w:rsid w:val="00664894"/>
    <w:rsid w:val="00665009"/>
    <w:rsid w:val="006651C7"/>
    <w:rsid w:val="00665A8F"/>
    <w:rsid w:val="00666037"/>
    <w:rsid w:val="00666B4E"/>
    <w:rsid w:val="00666C61"/>
    <w:rsid w:val="00667583"/>
    <w:rsid w:val="00670319"/>
    <w:rsid w:val="00671282"/>
    <w:rsid w:val="006712B0"/>
    <w:rsid w:val="00672CEF"/>
    <w:rsid w:val="0067445C"/>
    <w:rsid w:val="00674602"/>
    <w:rsid w:val="006746DA"/>
    <w:rsid w:val="0067669D"/>
    <w:rsid w:val="0067674B"/>
    <w:rsid w:val="00676F2C"/>
    <w:rsid w:val="00680275"/>
    <w:rsid w:val="006807F7"/>
    <w:rsid w:val="00680CD2"/>
    <w:rsid w:val="006811E2"/>
    <w:rsid w:val="00681E50"/>
    <w:rsid w:val="0068217B"/>
    <w:rsid w:val="00684011"/>
    <w:rsid w:val="00684441"/>
    <w:rsid w:val="00686AC9"/>
    <w:rsid w:val="00686C73"/>
    <w:rsid w:val="00687640"/>
    <w:rsid w:val="0068775E"/>
    <w:rsid w:val="006879B3"/>
    <w:rsid w:val="00687B37"/>
    <w:rsid w:val="0069053A"/>
    <w:rsid w:val="0069093F"/>
    <w:rsid w:val="00692E68"/>
    <w:rsid w:val="00692F73"/>
    <w:rsid w:val="006935F8"/>
    <w:rsid w:val="00693619"/>
    <w:rsid w:val="006942CB"/>
    <w:rsid w:val="006943D7"/>
    <w:rsid w:val="00694796"/>
    <w:rsid w:val="00694E64"/>
    <w:rsid w:val="00694F89"/>
    <w:rsid w:val="006960C3"/>
    <w:rsid w:val="0069695D"/>
    <w:rsid w:val="00697246"/>
    <w:rsid w:val="006976C1"/>
    <w:rsid w:val="006A02A9"/>
    <w:rsid w:val="006A031C"/>
    <w:rsid w:val="006A0B1B"/>
    <w:rsid w:val="006A0C27"/>
    <w:rsid w:val="006A1596"/>
    <w:rsid w:val="006A18CD"/>
    <w:rsid w:val="006A2701"/>
    <w:rsid w:val="006A3535"/>
    <w:rsid w:val="006A3A7E"/>
    <w:rsid w:val="006A4054"/>
    <w:rsid w:val="006A4ABA"/>
    <w:rsid w:val="006A5030"/>
    <w:rsid w:val="006A5416"/>
    <w:rsid w:val="006A5417"/>
    <w:rsid w:val="006A5B9F"/>
    <w:rsid w:val="006A5FB6"/>
    <w:rsid w:val="006A6625"/>
    <w:rsid w:val="006A707D"/>
    <w:rsid w:val="006B1022"/>
    <w:rsid w:val="006B168C"/>
    <w:rsid w:val="006B190A"/>
    <w:rsid w:val="006B1EB7"/>
    <w:rsid w:val="006B2027"/>
    <w:rsid w:val="006B21BD"/>
    <w:rsid w:val="006B2205"/>
    <w:rsid w:val="006B2638"/>
    <w:rsid w:val="006B2B91"/>
    <w:rsid w:val="006B301F"/>
    <w:rsid w:val="006B3111"/>
    <w:rsid w:val="006B3162"/>
    <w:rsid w:val="006B324E"/>
    <w:rsid w:val="006B4FD8"/>
    <w:rsid w:val="006B5BFF"/>
    <w:rsid w:val="006B5C9A"/>
    <w:rsid w:val="006B63E6"/>
    <w:rsid w:val="006B66C3"/>
    <w:rsid w:val="006B6D8B"/>
    <w:rsid w:val="006B77FF"/>
    <w:rsid w:val="006B7A93"/>
    <w:rsid w:val="006C08DA"/>
    <w:rsid w:val="006C0955"/>
    <w:rsid w:val="006C0D13"/>
    <w:rsid w:val="006C2F9E"/>
    <w:rsid w:val="006C31E2"/>
    <w:rsid w:val="006C3BAC"/>
    <w:rsid w:val="006C4883"/>
    <w:rsid w:val="006C566B"/>
    <w:rsid w:val="006C6910"/>
    <w:rsid w:val="006C6CEE"/>
    <w:rsid w:val="006C6EFC"/>
    <w:rsid w:val="006D0CA2"/>
    <w:rsid w:val="006D1ED2"/>
    <w:rsid w:val="006D406A"/>
    <w:rsid w:val="006D47DB"/>
    <w:rsid w:val="006D4B19"/>
    <w:rsid w:val="006D4CF8"/>
    <w:rsid w:val="006D558F"/>
    <w:rsid w:val="006D5BC1"/>
    <w:rsid w:val="006D6093"/>
    <w:rsid w:val="006E11AC"/>
    <w:rsid w:val="006E21EA"/>
    <w:rsid w:val="006E38C8"/>
    <w:rsid w:val="006E3EDB"/>
    <w:rsid w:val="006E4B67"/>
    <w:rsid w:val="006E59EB"/>
    <w:rsid w:val="006E624B"/>
    <w:rsid w:val="006E644F"/>
    <w:rsid w:val="006E76CB"/>
    <w:rsid w:val="006F18F2"/>
    <w:rsid w:val="006F1FE3"/>
    <w:rsid w:val="006F2595"/>
    <w:rsid w:val="006F29E5"/>
    <w:rsid w:val="006F3095"/>
    <w:rsid w:val="006F36B9"/>
    <w:rsid w:val="006F3AEB"/>
    <w:rsid w:val="006F4883"/>
    <w:rsid w:val="006F4927"/>
    <w:rsid w:val="006F499C"/>
    <w:rsid w:val="006F58A8"/>
    <w:rsid w:val="006F6B16"/>
    <w:rsid w:val="006F7651"/>
    <w:rsid w:val="006F76C7"/>
    <w:rsid w:val="0070017C"/>
    <w:rsid w:val="007002C8"/>
    <w:rsid w:val="00700574"/>
    <w:rsid w:val="00701D9D"/>
    <w:rsid w:val="007020AC"/>
    <w:rsid w:val="00702AF8"/>
    <w:rsid w:val="00703461"/>
    <w:rsid w:val="00703938"/>
    <w:rsid w:val="00703F0E"/>
    <w:rsid w:val="007041FC"/>
    <w:rsid w:val="00704241"/>
    <w:rsid w:val="00705036"/>
    <w:rsid w:val="00705950"/>
    <w:rsid w:val="00705A0E"/>
    <w:rsid w:val="00705AA9"/>
    <w:rsid w:val="00705C4A"/>
    <w:rsid w:val="0070662D"/>
    <w:rsid w:val="007075C8"/>
    <w:rsid w:val="007076BA"/>
    <w:rsid w:val="00707875"/>
    <w:rsid w:val="00710523"/>
    <w:rsid w:val="007112FB"/>
    <w:rsid w:val="0071497A"/>
    <w:rsid w:val="007160D7"/>
    <w:rsid w:val="007163D2"/>
    <w:rsid w:val="0071686E"/>
    <w:rsid w:val="00716A44"/>
    <w:rsid w:val="007175B5"/>
    <w:rsid w:val="007175C2"/>
    <w:rsid w:val="007179AE"/>
    <w:rsid w:val="00717FF3"/>
    <w:rsid w:val="00720E28"/>
    <w:rsid w:val="00721530"/>
    <w:rsid w:val="007224AC"/>
    <w:rsid w:val="00723BD9"/>
    <w:rsid w:val="00724BD1"/>
    <w:rsid w:val="00725FC7"/>
    <w:rsid w:val="00727B83"/>
    <w:rsid w:val="00730A91"/>
    <w:rsid w:val="0073111B"/>
    <w:rsid w:val="007317A0"/>
    <w:rsid w:val="00731935"/>
    <w:rsid w:val="00732A08"/>
    <w:rsid w:val="007339BB"/>
    <w:rsid w:val="00733B56"/>
    <w:rsid w:val="007345EC"/>
    <w:rsid w:val="00734DB7"/>
    <w:rsid w:val="00735251"/>
    <w:rsid w:val="0073656A"/>
    <w:rsid w:val="00737A63"/>
    <w:rsid w:val="00740EE6"/>
    <w:rsid w:val="00740F7D"/>
    <w:rsid w:val="00741FED"/>
    <w:rsid w:val="00742BC3"/>
    <w:rsid w:val="00743064"/>
    <w:rsid w:val="00743385"/>
    <w:rsid w:val="007439B4"/>
    <w:rsid w:val="007443DD"/>
    <w:rsid w:val="00744880"/>
    <w:rsid w:val="00745504"/>
    <w:rsid w:val="0074604B"/>
    <w:rsid w:val="00746980"/>
    <w:rsid w:val="00747F18"/>
    <w:rsid w:val="0075065A"/>
    <w:rsid w:val="00750A99"/>
    <w:rsid w:val="00750C6E"/>
    <w:rsid w:val="007524BC"/>
    <w:rsid w:val="00752743"/>
    <w:rsid w:val="00752CB4"/>
    <w:rsid w:val="00753A5C"/>
    <w:rsid w:val="00753A79"/>
    <w:rsid w:val="00753D12"/>
    <w:rsid w:val="00754426"/>
    <w:rsid w:val="00755223"/>
    <w:rsid w:val="00756341"/>
    <w:rsid w:val="007563A1"/>
    <w:rsid w:val="00756441"/>
    <w:rsid w:val="007605B3"/>
    <w:rsid w:val="0076155B"/>
    <w:rsid w:val="00761FC0"/>
    <w:rsid w:val="00762DD2"/>
    <w:rsid w:val="007631B9"/>
    <w:rsid w:val="007633E8"/>
    <w:rsid w:val="00763725"/>
    <w:rsid w:val="00763F04"/>
    <w:rsid w:val="00764727"/>
    <w:rsid w:val="00764C44"/>
    <w:rsid w:val="00765140"/>
    <w:rsid w:val="007665AC"/>
    <w:rsid w:val="0076723A"/>
    <w:rsid w:val="007708F9"/>
    <w:rsid w:val="00771D0A"/>
    <w:rsid w:val="00771E26"/>
    <w:rsid w:val="00771F0A"/>
    <w:rsid w:val="00771F9D"/>
    <w:rsid w:val="007720FF"/>
    <w:rsid w:val="0077287A"/>
    <w:rsid w:val="00772E98"/>
    <w:rsid w:val="00772E9B"/>
    <w:rsid w:val="00773DF0"/>
    <w:rsid w:val="0077421C"/>
    <w:rsid w:val="007769BD"/>
    <w:rsid w:val="00776CB6"/>
    <w:rsid w:val="007778F1"/>
    <w:rsid w:val="00777AAE"/>
    <w:rsid w:val="00780425"/>
    <w:rsid w:val="007804BD"/>
    <w:rsid w:val="00780FC5"/>
    <w:rsid w:val="00781C63"/>
    <w:rsid w:val="00782653"/>
    <w:rsid w:val="00782A62"/>
    <w:rsid w:val="00783563"/>
    <w:rsid w:val="00783E1B"/>
    <w:rsid w:val="0078478C"/>
    <w:rsid w:val="00784A1B"/>
    <w:rsid w:val="00784C9E"/>
    <w:rsid w:val="007854EA"/>
    <w:rsid w:val="00785BDE"/>
    <w:rsid w:val="00785E96"/>
    <w:rsid w:val="00786584"/>
    <w:rsid w:val="007874FD"/>
    <w:rsid w:val="007910BB"/>
    <w:rsid w:val="00792AB9"/>
    <w:rsid w:val="007949BC"/>
    <w:rsid w:val="00794BE2"/>
    <w:rsid w:val="00795198"/>
    <w:rsid w:val="00795414"/>
    <w:rsid w:val="0079546E"/>
    <w:rsid w:val="007960A3"/>
    <w:rsid w:val="007A126D"/>
    <w:rsid w:val="007A2841"/>
    <w:rsid w:val="007A2BCC"/>
    <w:rsid w:val="007A3D1D"/>
    <w:rsid w:val="007A5A47"/>
    <w:rsid w:val="007A5F90"/>
    <w:rsid w:val="007A7141"/>
    <w:rsid w:val="007A71B5"/>
    <w:rsid w:val="007A7C56"/>
    <w:rsid w:val="007B01B0"/>
    <w:rsid w:val="007B0610"/>
    <w:rsid w:val="007B06DC"/>
    <w:rsid w:val="007B172F"/>
    <w:rsid w:val="007B235C"/>
    <w:rsid w:val="007B27AD"/>
    <w:rsid w:val="007B2DE2"/>
    <w:rsid w:val="007B2E7C"/>
    <w:rsid w:val="007B3A2F"/>
    <w:rsid w:val="007B3A6E"/>
    <w:rsid w:val="007B3AE5"/>
    <w:rsid w:val="007B3E9F"/>
    <w:rsid w:val="007B4551"/>
    <w:rsid w:val="007B465C"/>
    <w:rsid w:val="007B5AAA"/>
    <w:rsid w:val="007B5C12"/>
    <w:rsid w:val="007B6C0A"/>
    <w:rsid w:val="007B7CD5"/>
    <w:rsid w:val="007B7E7E"/>
    <w:rsid w:val="007C1371"/>
    <w:rsid w:val="007C1666"/>
    <w:rsid w:val="007C16C4"/>
    <w:rsid w:val="007C2267"/>
    <w:rsid w:val="007C2D62"/>
    <w:rsid w:val="007C2DCF"/>
    <w:rsid w:val="007C3C83"/>
    <w:rsid w:val="007C4275"/>
    <w:rsid w:val="007C44E4"/>
    <w:rsid w:val="007C4782"/>
    <w:rsid w:val="007C517F"/>
    <w:rsid w:val="007C523E"/>
    <w:rsid w:val="007C5550"/>
    <w:rsid w:val="007C57C5"/>
    <w:rsid w:val="007C6221"/>
    <w:rsid w:val="007C6D61"/>
    <w:rsid w:val="007C6EC9"/>
    <w:rsid w:val="007C6F24"/>
    <w:rsid w:val="007C72A5"/>
    <w:rsid w:val="007C7B32"/>
    <w:rsid w:val="007C7BA5"/>
    <w:rsid w:val="007D051A"/>
    <w:rsid w:val="007D2658"/>
    <w:rsid w:val="007D29DA"/>
    <w:rsid w:val="007D3922"/>
    <w:rsid w:val="007D3C73"/>
    <w:rsid w:val="007D47D1"/>
    <w:rsid w:val="007D4834"/>
    <w:rsid w:val="007D5995"/>
    <w:rsid w:val="007D5F8E"/>
    <w:rsid w:val="007D6F1E"/>
    <w:rsid w:val="007D7725"/>
    <w:rsid w:val="007E15F7"/>
    <w:rsid w:val="007E166C"/>
    <w:rsid w:val="007E1CDC"/>
    <w:rsid w:val="007E2387"/>
    <w:rsid w:val="007E32E0"/>
    <w:rsid w:val="007E56AD"/>
    <w:rsid w:val="007E664F"/>
    <w:rsid w:val="007E7278"/>
    <w:rsid w:val="007E7571"/>
    <w:rsid w:val="007E7644"/>
    <w:rsid w:val="007F0759"/>
    <w:rsid w:val="007F0CC9"/>
    <w:rsid w:val="007F1016"/>
    <w:rsid w:val="007F1362"/>
    <w:rsid w:val="007F1776"/>
    <w:rsid w:val="007F19CE"/>
    <w:rsid w:val="007F1D61"/>
    <w:rsid w:val="007F2F0B"/>
    <w:rsid w:val="007F32C4"/>
    <w:rsid w:val="007F335D"/>
    <w:rsid w:val="007F3A1F"/>
    <w:rsid w:val="007F52BC"/>
    <w:rsid w:val="007F6014"/>
    <w:rsid w:val="007F6E87"/>
    <w:rsid w:val="007F741C"/>
    <w:rsid w:val="007F7498"/>
    <w:rsid w:val="007F79E4"/>
    <w:rsid w:val="008017A8"/>
    <w:rsid w:val="00801D01"/>
    <w:rsid w:val="00801F7D"/>
    <w:rsid w:val="008024B2"/>
    <w:rsid w:val="008029A8"/>
    <w:rsid w:val="008030C1"/>
    <w:rsid w:val="008030E2"/>
    <w:rsid w:val="00803D14"/>
    <w:rsid w:val="00804C39"/>
    <w:rsid w:val="00805992"/>
    <w:rsid w:val="00805D88"/>
    <w:rsid w:val="0080681C"/>
    <w:rsid w:val="00806B0F"/>
    <w:rsid w:val="00807978"/>
    <w:rsid w:val="00807BD0"/>
    <w:rsid w:val="00810B07"/>
    <w:rsid w:val="0081195C"/>
    <w:rsid w:val="00811AC0"/>
    <w:rsid w:val="00811E2B"/>
    <w:rsid w:val="0081281F"/>
    <w:rsid w:val="00812A88"/>
    <w:rsid w:val="00812B79"/>
    <w:rsid w:val="00814760"/>
    <w:rsid w:val="00814886"/>
    <w:rsid w:val="008149AB"/>
    <w:rsid w:val="00815339"/>
    <w:rsid w:val="00820003"/>
    <w:rsid w:val="00820443"/>
    <w:rsid w:val="00820EB7"/>
    <w:rsid w:val="00820EE7"/>
    <w:rsid w:val="00822985"/>
    <w:rsid w:val="00823D2D"/>
    <w:rsid w:val="00824456"/>
    <w:rsid w:val="00824651"/>
    <w:rsid w:val="00824868"/>
    <w:rsid w:val="00825058"/>
    <w:rsid w:val="00825363"/>
    <w:rsid w:val="00825B67"/>
    <w:rsid w:val="00826CA7"/>
    <w:rsid w:val="008272CC"/>
    <w:rsid w:val="008309E0"/>
    <w:rsid w:val="00831D8D"/>
    <w:rsid w:val="00831E71"/>
    <w:rsid w:val="00831F61"/>
    <w:rsid w:val="0083245F"/>
    <w:rsid w:val="008326BB"/>
    <w:rsid w:val="008328CC"/>
    <w:rsid w:val="00833199"/>
    <w:rsid w:val="00833260"/>
    <w:rsid w:val="00833472"/>
    <w:rsid w:val="00834511"/>
    <w:rsid w:val="008348A5"/>
    <w:rsid w:val="00835ED6"/>
    <w:rsid w:val="008360B0"/>
    <w:rsid w:val="008369C1"/>
    <w:rsid w:val="00836D22"/>
    <w:rsid w:val="0083785F"/>
    <w:rsid w:val="00837A2A"/>
    <w:rsid w:val="00837A70"/>
    <w:rsid w:val="00837B98"/>
    <w:rsid w:val="00841484"/>
    <w:rsid w:val="00841693"/>
    <w:rsid w:val="00841C10"/>
    <w:rsid w:val="00842676"/>
    <w:rsid w:val="00843809"/>
    <w:rsid w:val="0084440B"/>
    <w:rsid w:val="00845A1D"/>
    <w:rsid w:val="00845BF7"/>
    <w:rsid w:val="00846FAF"/>
    <w:rsid w:val="00847022"/>
    <w:rsid w:val="00847432"/>
    <w:rsid w:val="00847ACF"/>
    <w:rsid w:val="00850540"/>
    <w:rsid w:val="0085088A"/>
    <w:rsid w:val="00852955"/>
    <w:rsid w:val="00853407"/>
    <w:rsid w:val="0085398B"/>
    <w:rsid w:val="00853D67"/>
    <w:rsid w:val="008549C9"/>
    <w:rsid w:val="00854AEB"/>
    <w:rsid w:val="008550BE"/>
    <w:rsid w:val="00856940"/>
    <w:rsid w:val="00856985"/>
    <w:rsid w:val="00857947"/>
    <w:rsid w:val="00857B0A"/>
    <w:rsid w:val="00857D8D"/>
    <w:rsid w:val="008600B0"/>
    <w:rsid w:val="0086015F"/>
    <w:rsid w:val="008606C9"/>
    <w:rsid w:val="00861BCE"/>
    <w:rsid w:val="008621BD"/>
    <w:rsid w:val="00862444"/>
    <w:rsid w:val="00862F38"/>
    <w:rsid w:val="0086417F"/>
    <w:rsid w:val="00864397"/>
    <w:rsid w:val="00864820"/>
    <w:rsid w:val="0086677F"/>
    <w:rsid w:val="00866858"/>
    <w:rsid w:val="00867993"/>
    <w:rsid w:val="008679AB"/>
    <w:rsid w:val="00870C99"/>
    <w:rsid w:val="008711AD"/>
    <w:rsid w:val="00871647"/>
    <w:rsid w:val="00871C26"/>
    <w:rsid w:val="0087289F"/>
    <w:rsid w:val="008732D7"/>
    <w:rsid w:val="00873C85"/>
    <w:rsid w:val="00873DE9"/>
    <w:rsid w:val="00874796"/>
    <w:rsid w:val="00874D7A"/>
    <w:rsid w:val="0087511F"/>
    <w:rsid w:val="00875664"/>
    <w:rsid w:val="008771C9"/>
    <w:rsid w:val="00877541"/>
    <w:rsid w:val="00877CB8"/>
    <w:rsid w:val="00880573"/>
    <w:rsid w:val="00881331"/>
    <w:rsid w:val="008847F6"/>
    <w:rsid w:val="00884F5D"/>
    <w:rsid w:val="0088511C"/>
    <w:rsid w:val="00885379"/>
    <w:rsid w:val="0089081F"/>
    <w:rsid w:val="00890947"/>
    <w:rsid w:val="008920D9"/>
    <w:rsid w:val="00892DDB"/>
    <w:rsid w:val="00892ED0"/>
    <w:rsid w:val="0089311F"/>
    <w:rsid w:val="00893929"/>
    <w:rsid w:val="0089474A"/>
    <w:rsid w:val="008949F5"/>
    <w:rsid w:val="00894F16"/>
    <w:rsid w:val="0089568F"/>
    <w:rsid w:val="00895871"/>
    <w:rsid w:val="00896CD0"/>
    <w:rsid w:val="00897E5B"/>
    <w:rsid w:val="008A1201"/>
    <w:rsid w:val="008A136E"/>
    <w:rsid w:val="008A13D9"/>
    <w:rsid w:val="008A221E"/>
    <w:rsid w:val="008A2B6E"/>
    <w:rsid w:val="008A2E69"/>
    <w:rsid w:val="008A3AEA"/>
    <w:rsid w:val="008A3B38"/>
    <w:rsid w:val="008A46E8"/>
    <w:rsid w:val="008A4E52"/>
    <w:rsid w:val="008A53AD"/>
    <w:rsid w:val="008A74EA"/>
    <w:rsid w:val="008B0178"/>
    <w:rsid w:val="008B06FA"/>
    <w:rsid w:val="008B315D"/>
    <w:rsid w:val="008B408D"/>
    <w:rsid w:val="008B43B0"/>
    <w:rsid w:val="008B58B4"/>
    <w:rsid w:val="008B5A79"/>
    <w:rsid w:val="008B5D1C"/>
    <w:rsid w:val="008B624A"/>
    <w:rsid w:val="008B6AF8"/>
    <w:rsid w:val="008B72AE"/>
    <w:rsid w:val="008B72D5"/>
    <w:rsid w:val="008C07EE"/>
    <w:rsid w:val="008C0A01"/>
    <w:rsid w:val="008C0B02"/>
    <w:rsid w:val="008C14B7"/>
    <w:rsid w:val="008C2438"/>
    <w:rsid w:val="008C2982"/>
    <w:rsid w:val="008C2A7D"/>
    <w:rsid w:val="008C35D0"/>
    <w:rsid w:val="008C36AA"/>
    <w:rsid w:val="008C46B0"/>
    <w:rsid w:val="008C51F0"/>
    <w:rsid w:val="008C7807"/>
    <w:rsid w:val="008C7AB6"/>
    <w:rsid w:val="008C7CF8"/>
    <w:rsid w:val="008D0C92"/>
    <w:rsid w:val="008D1F3E"/>
    <w:rsid w:val="008D2E17"/>
    <w:rsid w:val="008D382F"/>
    <w:rsid w:val="008D3E6A"/>
    <w:rsid w:val="008D42F2"/>
    <w:rsid w:val="008D63C5"/>
    <w:rsid w:val="008D6BD9"/>
    <w:rsid w:val="008E29BB"/>
    <w:rsid w:val="008E2D76"/>
    <w:rsid w:val="008E354D"/>
    <w:rsid w:val="008E360C"/>
    <w:rsid w:val="008E3D2D"/>
    <w:rsid w:val="008E3DA0"/>
    <w:rsid w:val="008E42D7"/>
    <w:rsid w:val="008E4377"/>
    <w:rsid w:val="008E61B3"/>
    <w:rsid w:val="008E6219"/>
    <w:rsid w:val="008E69DC"/>
    <w:rsid w:val="008E709B"/>
    <w:rsid w:val="008E70AB"/>
    <w:rsid w:val="008F07E9"/>
    <w:rsid w:val="008F17BC"/>
    <w:rsid w:val="008F3D17"/>
    <w:rsid w:val="008F4013"/>
    <w:rsid w:val="008F6134"/>
    <w:rsid w:val="008F6B9F"/>
    <w:rsid w:val="008F6CCB"/>
    <w:rsid w:val="008F7937"/>
    <w:rsid w:val="008F7D7C"/>
    <w:rsid w:val="00900C7B"/>
    <w:rsid w:val="009013DA"/>
    <w:rsid w:val="0090176C"/>
    <w:rsid w:val="009020C7"/>
    <w:rsid w:val="0090235A"/>
    <w:rsid w:val="00902A52"/>
    <w:rsid w:val="00902AC4"/>
    <w:rsid w:val="00902E49"/>
    <w:rsid w:val="009033D0"/>
    <w:rsid w:val="00904C50"/>
    <w:rsid w:val="00905C7A"/>
    <w:rsid w:val="00906107"/>
    <w:rsid w:val="00906BB7"/>
    <w:rsid w:val="009076AB"/>
    <w:rsid w:val="00907F96"/>
    <w:rsid w:val="0091077E"/>
    <w:rsid w:val="0091122E"/>
    <w:rsid w:val="00911A19"/>
    <w:rsid w:val="00911F6F"/>
    <w:rsid w:val="009127E9"/>
    <w:rsid w:val="00912BE0"/>
    <w:rsid w:val="00913110"/>
    <w:rsid w:val="00913327"/>
    <w:rsid w:val="00913515"/>
    <w:rsid w:val="00914938"/>
    <w:rsid w:val="009162C5"/>
    <w:rsid w:val="009163C6"/>
    <w:rsid w:val="0092030D"/>
    <w:rsid w:val="00920F85"/>
    <w:rsid w:val="00922C5E"/>
    <w:rsid w:val="0092333F"/>
    <w:rsid w:val="00924487"/>
    <w:rsid w:val="009248E1"/>
    <w:rsid w:val="00926703"/>
    <w:rsid w:val="009301E5"/>
    <w:rsid w:val="00930788"/>
    <w:rsid w:val="009311EA"/>
    <w:rsid w:val="009316A0"/>
    <w:rsid w:val="00931FE2"/>
    <w:rsid w:val="009321A4"/>
    <w:rsid w:val="009341EB"/>
    <w:rsid w:val="009343B5"/>
    <w:rsid w:val="0093539B"/>
    <w:rsid w:val="00935766"/>
    <w:rsid w:val="00935CDE"/>
    <w:rsid w:val="00936765"/>
    <w:rsid w:val="00937618"/>
    <w:rsid w:val="009405E2"/>
    <w:rsid w:val="009408E1"/>
    <w:rsid w:val="00940D22"/>
    <w:rsid w:val="009416B9"/>
    <w:rsid w:val="00942125"/>
    <w:rsid w:val="0094251D"/>
    <w:rsid w:val="00942E7D"/>
    <w:rsid w:val="00943E30"/>
    <w:rsid w:val="00944700"/>
    <w:rsid w:val="00944853"/>
    <w:rsid w:val="0094527F"/>
    <w:rsid w:val="00946B1F"/>
    <w:rsid w:val="00946EC6"/>
    <w:rsid w:val="00947160"/>
    <w:rsid w:val="00947739"/>
    <w:rsid w:val="00947BB5"/>
    <w:rsid w:val="00947F89"/>
    <w:rsid w:val="0095085B"/>
    <w:rsid w:val="00951222"/>
    <w:rsid w:val="00952A01"/>
    <w:rsid w:val="00952DF8"/>
    <w:rsid w:val="0095395F"/>
    <w:rsid w:val="00954A53"/>
    <w:rsid w:val="00954D8C"/>
    <w:rsid w:val="00955831"/>
    <w:rsid w:val="00955CF5"/>
    <w:rsid w:val="009577CC"/>
    <w:rsid w:val="00957C88"/>
    <w:rsid w:val="0096117E"/>
    <w:rsid w:val="00962218"/>
    <w:rsid w:val="00962430"/>
    <w:rsid w:val="00962AA5"/>
    <w:rsid w:val="0096309E"/>
    <w:rsid w:val="00963443"/>
    <w:rsid w:val="009642E5"/>
    <w:rsid w:val="009661CB"/>
    <w:rsid w:val="009662A0"/>
    <w:rsid w:val="0096660C"/>
    <w:rsid w:val="00966CE1"/>
    <w:rsid w:val="00970151"/>
    <w:rsid w:val="009701C3"/>
    <w:rsid w:val="00970876"/>
    <w:rsid w:val="00971132"/>
    <w:rsid w:val="00971262"/>
    <w:rsid w:val="009713B9"/>
    <w:rsid w:val="0097176D"/>
    <w:rsid w:val="00971A1A"/>
    <w:rsid w:val="00971EAD"/>
    <w:rsid w:val="00972393"/>
    <w:rsid w:val="00973D53"/>
    <w:rsid w:val="009747C5"/>
    <w:rsid w:val="00974975"/>
    <w:rsid w:val="00975A3D"/>
    <w:rsid w:val="0097630C"/>
    <w:rsid w:val="009765B4"/>
    <w:rsid w:val="009772CD"/>
    <w:rsid w:val="0097757A"/>
    <w:rsid w:val="009776D7"/>
    <w:rsid w:val="00977A0D"/>
    <w:rsid w:val="00977C82"/>
    <w:rsid w:val="009808EA"/>
    <w:rsid w:val="00980E40"/>
    <w:rsid w:val="00980FC1"/>
    <w:rsid w:val="009818E0"/>
    <w:rsid w:val="00981C9E"/>
    <w:rsid w:val="00982584"/>
    <w:rsid w:val="00982EC2"/>
    <w:rsid w:val="0098382C"/>
    <w:rsid w:val="00984E79"/>
    <w:rsid w:val="0098582E"/>
    <w:rsid w:val="00985B7E"/>
    <w:rsid w:val="009862CC"/>
    <w:rsid w:val="009873D7"/>
    <w:rsid w:val="0098780E"/>
    <w:rsid w:val="00987EB2"/>
    <w:rsid w:val="00990BAB"/>
    <w:rsid w:val="00991DA3"/>
    <w:rsid w:val="009922FD"/>
    <w:rsid w:val="009924F3"/>
    <w:rsid w:val="00993015"/>
    <w:rsid w:val="00993CEF"/>
    <w:rsid w:val="00994B23"/>
    <w:rsid w:val="0099505D"/>
    <w:rsid w:val="009956A1"/>
    <w:rsid w:val="00996F12"/>
    <w:rsid w:val="00996FC7"/>
    <w:rsid w:val="00997328"/>
    <w:rsid w:val="0099754F"/>
    <w:rsid w:val="00997899"/>
    <w:rsid w:val="00997B14"/>
    <w:rsid w:val="009A0305"/>
    <w:rsid w:val="009A05A6"/>
    <w:rsid w:val="009A11EB"/>
    <w:rsid w:val="009A1EF6"/>
    <w:rsid w:val="009A228B"/>
    <w:rsid w:val="009A266A"/>
    <w:rsid w:val="009A2E96"/>
    <w:rsid w:val="009A3019"/>
    <w:rsid w:val="009A3269"/>
    <w:rsid w:val="009A3975"/>
    <w:rsid w:val="009A494D"/>
    <w:rsid w:val="009A4B29"/>
    <w:rsid w:val="009A6113"/>
    <w:rsid w:val="009A62B7"/>
    <w:rsid w:val="009A663F"/>
    <w:rsid w:val="009A6A51"/>
    <w:rsid w:val="009A6D39"/>
    <w:rsid w:val="009A7A67"/>
    <w:rsid w:val="009B0A42"/>
    <w:rsid w:val="009B1548"/>
    <w:rsid w:val="009B266B"/>
    <w:rsid w:val="009B2B06"/>
    <w:rsid w:val="009B2B99"/>
    <w:rsid w:val="009B3172"/>
    <w:rsid w:val="009B3723"/>
    <w:rsid w:val="009B3871"/>
    <w:rsid w:val="009B46DA"/>
    <w:rsid w:val="009B50B0"/>
    <w:rsid w:val="009B54B7"/>
    <w:rsid w:val="009B552D"/>
    <w:rsid w:val="009B5AD0"/>
    <w:rsid w:val="009B68AD"/>
    <w:rsid w:val="009B6E20"/>
    <w:rsid w:val="009B74F6"/>
    <w:rsid w:val="009B74FF"/>
    <w:rsid w:val="009B7578"/>
    <w:rsid w:val="009B77D9"/>
    <w:rsid w:val="009B7ED3"/>
    <w:rsid w:val="009C12FA"/>
    <w:rsid w:val="009C2963"/>
    <w:rsid w:val="009C3788"/>
    <w:rsid w:val="009C55F0"/>
    <w:rsid w:val="009C66FD"/>
    <w:rsid w:val="009C7F10"/>
    <w:rsid w:val="009D109B"/>
    <w:rsid w:val="009D14C7"/>
    <w:rsid w:val="009D194D"/>
    <w:rsid w:val="009D38CE"/>
    <w:rsid w:val="009D435E"/>
    <w:rsid w:val="009D4544"/>
    <w:rsid w:val="009D5521"/>
    <w:rsid w:val="009D665B"/>
    <w:rsid w:val="009D6E17"/>
    <w:rsid w:val="009D6F4B"/>
    <w:rsid w:val="009D788D"/>
    <w:rsid w:val="009D7FEC"/>
    <w:rsid w:val="009E1D75"/>
    <w:rsid w:val="009E1E48"/>
    <w:rsid w:val="009E2335"/>
    <w:rsid w:val="009E30D9"/>
    <w:rsid w:val="009E3194"/>
    <w:rsid w:val="009E4BC0"/>
    <w:rsid w:val="009E607B"/>
    <w:rsid w:val="009E63EF"/>
    <w:rsid w:val="009E648E"/>
    <w:rsid w:val="009E780D"/>
    <w:rsid w:val="009F11A4"/>
    <w:rsid w:val="009F1CDD"/>
    <w:rsid w:val="009F293A"/>
    <w:rsid w:val="009F2EA6"/>
    <w:rsid w:val="009F3734"/>
    <w:rsid w:val="009F38BC"/>
    <w:rsid w:val="009F6327"/>
    <w:rsid w:val="009F663A"/>
    <w:rsid w:val="009F6F30"/>
    <w:rsid w:val="009F77F0"/>
    <w:rsid w:val="009F791E"/>
    <w:rsid w:val="009F79D4"/>
    <w:rsid w:val="00A001CC"/>
    <w:rsid w:val="00A00852"/>
    <w:rsid w:val="00A00B7A"/>
    <w:rsid w:val="00A01036"/>
    <w:rsid w:val="00A011A2"/>
    <w:rsid w:val="00A0121F"/>
    <w:rsid w:val="00A027F7"/>
    <w:rsid w:val="00A02D47"/>
    <w:rsid w:val="00A04156"/>
    <w:rsid w:val="00A05CA1"/>
    <w:rsid w:val="00A05E11"/>
    <w:rsid w:val="00A06168"/>
    <w:rsid w:val="00A06991"/>
    <w:rsid w:val="00A072C4"/>
    <w:rsid w:val="00A07B68"/>
    <w:rsid w:val="00A101D8"/>
    <w:rsid w:val="00A105B2"/>
    <w:rsid w:val="00A11C52"/>
    <w:rsid w:val="00A12271"/>
    <w:rsid w:val="00A12320"/>
    <w:rsid w:val="00A127CE"/>
    <w:rsid w:val="00A129D1"/>
    <w:rsid w:val="00A12A54"/>
    <w:rsid w:val="00A13330"/>
    <w:rsid w:val="00A13EDC"/>
    <w:rsid w:val="00A1480E"/>
    <w:rsid w:val="00A1522E"/>
    <w:rsid w:val="00A153F2"/>
    <w:rsid w:val="00A15E11"/>
    <w:rsid w:val="00A17DB6"/>
    <w:rsid w:val="00A20725"/>
    <w:rsid w:val="00A20861"/>
    <w:rsid w:val="00A20E12"/>
    <w:rsid w:val="00A210B7"/>
    <w:rsid w:val="00A21767"/>
    <w:rsid w:val="00A22387"/>
    <w:rsid w:val="00A22B2E"/>
    <w:rsid w:val="00A22C9C"/>
    <w:rsid w:val="00A2455D"/>
    <w:rsid w:val="00A24F21"/>
    <w:rsid w:val="00A2547B"/>
    <w:rsid w:val="00A25785"/>
    <w:rsid w:val="00A257E9"/>
    <w:rsid w:val="00A25F54"/>
    <w:rsid w:val="00A263A5"/>
    <w:rsid w:val="00A27464"/>
    <w:rsid w:val="00A2796E"/>
    <w:rsid w:val="00A30F6C"/>
    <w:rsid w:val="00A328C2"/>
    <w:rsid w:val="00A33138"/>
    <w:rsid w:val="00A3324D"/>
    <w:rsid w:val="00A33C16"/>
    <w:rsid w:val="00A35222"/>
    <w:rsid w:val="00A35402"/>
    <w:rsid w:val="00A35A82"/>
    <w:rsid w:val="00A37684"/>
    <w:rsid w:val="00A376B1"/>
    <w:rsid w:val="00A37702"/>
    <w:rsid w:val="00A4009A"/>
    <w:rsid w:val="00A40290"/>
    <w:rsid w:val="00A40B7B"/>
    <w:rsid w:val="00A41482"/>
    <w:rsid w:val="00A41EEE"/>
    <w:rsid w:val="00A42063"/>
    <w:rsid w:val="00A42BFB"/>
    <w:rsid w:val="00A43D16"/>
    <w:rsid w:val="00A44595"/>
    <w:rsid w:val="00A451CB"/>
    <w:rsid w:val="00A45339"/>
    <w:rsid w:val="00A4534C"/>
    <w:rsid w:val="00A4639B"/>
    <w:rsid w:val="00A46CD5"/>
    <w:rsid w:val="00A47334"/>
    <w:rsid w:val="00A47831"/>
    <w:rsid w:val="00A47A05"/>
    <w:rsid w:val="00A5111C"/>
    <w:rsid w:val="00A52814"/>
    <w:rsid w:val="00A5421A"/>
    <w:rsid w:val="00A54CA3"/>
    <w:rsid w:val="00A553EB"/>
    <w:rsid w:val="00A556C9"/>
    <w:rsid w:val="00A55A0F"/>
    <w:rsid w:val="00A56521"/>
    <w:rsid w:val="00A56B5B"/>
    <w:rsid w:val="00A57031"/>
    <w:rsid w:val="00A60A7B"/>
    <w:rsid w:val="00A61491"/>
    <w:rsid w:val="00A61938"/>
    <w:rsid w:val="00A62F44"/>
    <w:rsid w:val="00A63745"/>
    <w:rsid w:val="00A63884"/>
    <w:rsid w:val="00A642F3"/>
    <w:rsid w:val="00A64505"/>
    <w:rsid w:val="00A64A80"/>
    <w:rsid w:val="00A653BD"/>
    <w:rsid w:val="00A65526"/>
    <w:rsid w:val="00A666DB"/>
    <w:rsid w:val="00A66B1E"/>
    <w:rsid w:val="00A7120E"/>
    <w:rsid w:val="00A7132E"/>
    <w:rsid w:val="00A71D17"/>
    <w:rsid w:val="00A71E85"/>
    <w:rsid w:val="00A723FC"/>
    <w:rsid w:val="00A72629"/>
    <w:rsid w:val="00A73C5E"/>
    <w:rsid w:val="00A73CBB"/>
    <w:rsid w:val="00A74322"/>
    <w:rsid w:val="00A74E85"/>
    <w:rsid w:val="00A759A9"/>
    <w:rsid w:val="00A75D8B"/>
    <w:rsid w:val="00A767AC"/>
    <w:rsid w:val="00A76986"/>
    <w:rsid w:val="00A7703B"/>
    <w:rsid w:val="00A772F2"/>
    <w:rsid w:val="00A776FA"/>
    <w:rsid w:val="00A777A1"/>
    <w:rsid w:val="00A81FF9"/>
    <w:rsid w:val="00A83A97"/>
    <w:rsid w:val="00A83B17"/>
    <w:rsid w:val="00A848F3"/>
    <w:rsid w:val="00A86101"/>
    <w:rsid w:val="00A862BD"/>
    <w:rsid w:val="00A86D3E"/>
    <w:rsid w:val="00A87715"/>
    <w:rsid w:val="00A87849"/>
    <w:rsid w:val="00A925DC"/>
    <w:rsid w:val="00A92734"/>
    <w:rsid w:val="00A930EB"/>
    <w:rsid w:val="00A9342D"/>
    <w:rsid w:val="00A9453E"/>
    <w:rsid w:val="00A9500A"/>
    <w:rsid w:val="00A95592"/>
    <w:rsid w:val="00A95F14"/>
    <w:rsid w:val="00A95F79"/>
    <w:rsid w:val="00A96897"/>
    <w:rsid w:val="00A97694"/>
    <w:rsid w:val="00A976F1"/>
    <w:rsid w:val="00A97C03"/>
    <w:rsid w:val="00AA073C"/>
    <w:rsid w:val="00AA09D2"/>
    <w:rsid w:val="00AA0EB6"/>
    <w:rsid w:val="00AA0F27"/>
    <w:rsid w:val="00AA23CA"/>
    <w:rsid w:val="00AA4ECE"/>
    <w:rsid w:val="00AA6263"/>
    <w:rsid w:val="00AA6619"/>
    <w:rsid w:val="00AA6790"/>
    <w:rsid w:val="00AA6A28"/>
    <w:rsid w:val="00AA6DC8"/>
    <w:rsid w:val="00AA7384"/>
    <w:rsid w:val="00AB5A8D"/>
    <w:rsid w:val="00AB6099"/>
    <w:rsid w:val="00AB61D9"/>
    <w:rsid w:val="00AB65E0"/>
    <w:rsid w:val="00AB674B"/>
    <w:rsid w:val="00AB6C74"/>
    <w:rsid w:val="00AB6E56"/>
    <w:rsid w:val="00AB6F70"/>
    <w:rsid w:val="00AC0110"/>
    <w:rsid w:val="00AC3688"/>
    <w:rsid w:val="00AC3690"/>
    <w:rsid w:val="00AC3927"/>
    <w:rsid w:val="00AC3C8E"/>
    <w:rsid w:val="00AC3E74"/>
    <w:rsid w:val="00AC482B"/>
    <w:rsid w:val="00AC499E"/>
    <w:rsid w:val="00AC49DE"/>
    <w:rsid w:val="00AC52B7"/>
    <w:rsid w:val="00AC54DA"/>
    <w:rsid w:val="00AC62FD"/>
    <w:rsid w:val="00AD050F"/>
    <w:rsid w:val="00AD0717"/>
    <w:rsid w:val="00AD09A6"/>
    <w:rsid w:val="00AD0B47"/>
    <w:rsid w:val="00AD0C50"/>
    <w:rsid w:val="00AD1186"/>
    <w:rsid w:val="00AD1894"/>
    <w:rsid w:val="00AD3DF1"/>
    <w:rsid w:val="00AD4103"/>
    <w:rsid w:val="00AD4CD4"/>
    <w:rsid w:val="00AD4D4C"/>
    <w:rsid w:val="00AD5393"/>
    <w:rsid w:val="00AD6092"/>
    <w:rsid w:val="00AD76DD"/>
    <w:rsid w:val="00AE0538"/>
    <w:rsid w:val="00AE111B"/>
    <w:rsid w:val="00AE13AB"/>
    <w:rsid w:val="00AE1574"/>
    <w:rsid w:val="00AE1FD7"/>
    <w:rsid w:val="00AE2B7F"/>
    <w:rsid w:val="00AE2D4E"/>
    <w:rsid w:val="00AE32D8"/>
    <w:rsid w:val="00AE34F4"/>
    <w:rsid w:val="00AE3A0E"/>
    <w:rsid w:val="00AE4AEB"/>
    <w:rsid w:val="00AE4F5D"/>
    <w:rsid w:val="00AE6B03"/>
    <w:rsid w:val="00AE7BFA"/>
    <w:rsid w:val="00AF028E"/>
    <w:rsid w:val="00AF08BD"/>
    <w:rsid w:val="00AF1079"/>
    <w:rsid w:val="00AF1958"/>
    <w:rsid w:val="00AF19D5"/>
    <w:rsid w:val="00AF19DA"/>
    <w:rsid w:val="00AF2092"/>
    <w:rsid w:val="00AF2E04"/>
    <w:rsid w:val="00AF2EFD"/>
    <w:rsid w:val="00AF33A8"/>
    <w:rsid w:val="00AF33CA"/>
    <w:rsid w:val="00AF3991"/>
    <w:rsid w:val="00AF3BD5"/>
    <w:rsid w:val="00AF4788"/>
    <w:rsid w:val="00AF5438"/>
    <w:rsid w:val="00AF5628"/>
    <w:rsid w:val="00AF592D"/>
    <w:rsid w:val="00AF60FA"/>
    <w:rsid w:val="00AF7114"/>
    <w:rsid w:val="00AF790D"/>
    <w:rsid w:val="00AF7B7B"/>
    <w:rsid w:val="00AF7C67"/>
    <w:rsid w:val="00B01013"/>
    <w:rsid w:val="00B017E2"/>
    <w:rsid w:val="00B01857"/>
    <w:rsid w:val="00B024D4"/>
    <w:rsid w:val="00B025FA"/>
    <w:rsid w:val="00B04874"/>
    <w:rsid w:val="00B04D90"/>
    <w:rsid w:val="00B04DD4"/>
    <w:rsid w:val="00B053CF"/>
    <w:rsid w:val="00B05636"/>
    <w:rsid w:val="00B059A4"/>
    <w:rsid w:val="00B05A3B"/>
    <w:rsid w:val="00B06A4E"/>
    <w:rsid w:val="00B06CD1"/>
    <w:rsid w:val="00B0768D"/>
    <w:rsid w:val="00B077B4"/>
    <w:rsid w:val="00B10DE3"/>
    <w:rsid w:val="00B10E24"/>
    <w:rsid w:val="00B12111"/>
    <w:rsid w:val="00B12308"/>
    <w:rsid w:val="00B12570"/>
    <w:rsid w:val="00B12B3F"/>
    <w:rsid w:val="00B13283"/>
    <w:rsid w:val="00B147FD"/>
    <w:rsid w:val="00B148AD"/>
    <w:rsid w:val="00B1548E"/>
    <w:rsid w:val="00B15672"/>
    <w:rsid w:val="00B1571D"/>
    <w:rsid w:val="00B15B0D"/>
    <w:rsid w:val="00B15B38"/>
    <w:rsid w:val="00B15CE9"/>
    <w:rsid w:val="00B16555"/>
    <w:rsid w:val="00B16668"/>
    <w:rsid w:val="00B16A2D"/>
    <w:rsid w:val="00B17228"/>
    <w:rsid w:val="00B17950"/>
    <w:rsid w:val="00B17B01"/>
    <w:rsid w:val="00B2066A"/>
    <w:rsid w:val="00B214AB"/>
    <w:rsid w:val="00B228A7"/>
    <w:rsid w:val="00B23407"/>
    <w:rsid w:val="00B237CB"/>
    <w:rsid w:val="00B23A85"/>
    <w:rsid w:val="00B246DF"/>
    <w:rsid w:val="00B24C65"/>
    <w:rsid w:val="00B2538A"/>
    <w:rsid w:val="00B25888"/>
    <w:rsid w:val="00B259B5"/>
    <w:rsid w:val="00B25C8D"/>
    <w:rsid w:val="00B2673B"/>
    <w:rsid w:val="00B279B2"/>
    <w:rsid w:val="00B3059B"/>
    <w:rsid w:val="00B30EEB"/>
    <w:rsid w:val="00B31206"/>
    <w:rsid w:val="00B312B9"/>
    <w:rsid w:val="00B312DF"/>
    <w:rsid w:val="00B315D3"/>
    <w:rsid w:val="00B31639"/>
    <w:rsid w:val="00B31B64"/>
    <w:rsid w:val="00B32A0D"/>
    <w:rsid w:val="00B334D8"/>
    <w:rsid w:val="00B343FE"/>
    <w:rsid w:val="00B34885"/>
    <w:rsid w:val="00B37CF9"/>
    <w:rsid w:val="00B40A21"/>
    <w:rsid w:val="00B4119F"/>
    <w:rsid w:val="00B423A6"/>
    <w:rsid w:val="00B43AA5"/>
    <w:rsid w:val="00B44B1D"/>
    <w:rsid w:val="00B45523"/>
    <w:rsid w:val="00B456F9"/>
    <w:rsid w:val="00B45F02"/>
    <w:rsid w:val="00B47111"/>
    <w:rsid w:val="00B479D0"/>
    <w:rsid w:val="00B5008C"/>
    <w:rsid w:val="00B507EE"/>
    <w:rsid w:val="00B510C0"/>
    <w:rsid w:val="00B51271"/>
    <w:rsid w:val="00B513A1"/>
    <w:rsid w:val="00B514C7"/>
    <w:rsid w:val="00B51D3C"/>
    <w:rsid w:val="00B53686"/>
    <w:rsid w:val="00B536CE"/>
    <w:rsid w:val="00B53B83"/>
    <w:rsid w:val="00B54997"/>
    <w:rsid w:val="00B54C46"/>
    <w:rsid w:val="00B54E31"/>
    <w:rsid w:val="00B54F57"/>
    <w:rsid w:val="00B5500F"/>
    <w:rsid w:val="00B5501E"/>
    <w:rsid w:val="00B56A12"/>
    <w:rsid w:val="00B56B13"/>
    <w:rsid w:val="00B57A86"/>
    <w:rsid w:val="00B6003C"/>
    <w:rsid w:val="00B60CC3"/>
    <w:rsid w:val="00B6238A"/>
    <w:rsid w:val="00B62482"/>
    <w:rsid w:val="00B6598B"/>
    <w:rsid w:val="00B660C0"/>
    <w:rsid w:val="00B66A08"/>
    <w:rsid w:val="00B7103D"/>
    <w:rsid w:val="00B71B28"/>
    <w:rsid w:val="00B72092"/>
    <w:rsid w:val="00B72099"/>
    <w:rsid w:val="00B720FB"/>
    <w:rsid w:val="00B72B1D"/>
    <w:rsid w:val="00B72D2A"/>
    <w:rsid w:val="00B73719"/>
    <w:rsid w:val="00B74760"/>
    <w:rsid w:val="00B76FF0"/>
    <w:rsid w:val="00B77257"/>
    <w:rsid w:val="00B772EB"/>
    <w:rsid w:val="00B77AC1"/>
    <w:rsid w:val="00B8069E"/>
    <w:rsid w:val="00B80B2C"/>
    <w:rsid w:val="00B81579"/>
    <w:rsid w:val="00B821CD"/>
    <w:rsid w:val="00B82460"/>
    <w:rsid w:val="00B826B4"/>
    <w:rsid w:val="00B82BBC"/>
    <w:rsid w:val="00B840F3"/>
    <w:rsid w:val="00B849DD"/>
    <w:rsid w:val="00B84CA6"/>
    <w:rsid w:val="00B8558D"/>
    <w:rsid w:val="00B8596E"/>
    <w:rsid w:val="00B868A3"/>
    <w:rsid w:val="00B871B7"/>
    <w:rsid w:val="00B87303"/>
    <w:rsid w:val="00B87661"/>
    <w:rsid w:val="00B90DD5"/>
    <w:rsid w:val="00B913FA"/>
    <w:rsid w:val="00B915CF"/>
    <w:rsid w:val="00B939B7"/>
    <w:rsid w:val="00B93BE3"/>
    <w:rsid w:val="00B94159"/>
    <w:rsid w:val="00B94162"/>
    <w:rsid w:val="00B94ABD"/>
    <w:rsid w:val="00B94B14"/>
    <w:rsid w:val="00B94B80"/>
    <w:rsid w:val="00B94D41"/>
    <w:rsid w:val="00B97243"/>
    <w:rsid w:val="00BA0357"/>
    <w:rsid w:val="00BA0752"/>
    <w:rsid w:val="00BA177D"/>
    <w:rsid w:val="00BA29D5"/>
    <w:rsid w:val="00BA39CD"/>
    <w:rsid w:val="00BA3D91"/>
    <w:rsid w:val="00BA40E8"/>
    <w:rsid w:val="00BA42DD"/>
    <w:rsid w:val="00BA50DA"/>
    <w:rsid w:val="00BA66FA"/>
    <w:rsid w:val="00BA6D55"/>
    <w:rsid w:val="00BB012E"/>
    <w:rsid w:val="00BB054E"/>
    <w:rsid w:val="00BB1011"/>
    <w:rsid w:val="00BB1A7B"/>
    <w:rsid w:val="00BB25FC"/>
    <w:rsid w:val="00BB307A"/>
    <w:rsid w:val="00BB3931"/>
    <w:rsid w:val="00BB4B3E"/>
    <w:rsid w:val="00BB4CA7"/>
    <w:rsid w:val="00BB5222"/>
    <w:rsid w:val="00BB71AD"/>
    <w:rsid w:val="00BB72F3"/>
    <w:rsid w:val="00BB7664"/>
    <w:rsid w:val="00BB7A60"/>
    <w:rsid w:val="00BC0DD4"/>
    <w:rsid w:val="00BC15D6"/>
    <w:rsid w:val="00BC1F22"/>
    <w:rsid w:val="00BC37B7"/>
    <w:rsid w:val="00BC3A4D"/>
    <w:rsid w:val="00BC3E78"/>
    <w:rsid w:val="00BC4FD4"/>
    <w:rsid w:val="00BC5109"/>
    <w:rsid w:val="00BC559A"/>
    <w:rsid w:val="00BC59B8"/>
    <w:rsid w:val="00BC689A"/>
    <w:rsid w:val="00BC6C9C"/>
    <w:rsid w:val="00BC6DD9"/>
    <w:rsid w:val="00BD07B2"/>
    <w:rsid w:val="00BD07CF"/>
    <w:rsid w:val="00BD080B"/>
    <w:rsid w:val="00BD0ACA"/>
    <w:rsid w:val="00BD0E4B"/>
    <w:rsid w:val="00BD202F"/>
    <w:rsid w:val="00BD3F32"/>
    <w:rsid w:val="00BD4ACE"/>
    <w:rsid w:val="00BD4EF1"/>
    <w:rsid w:val="00BD55E4"/>
    <w:rsid w:val="00BD560B"/>
    <w:rsid w:val="00BD6161"/>
    <w:rsid w:val="00BD6D17"/>
    <w:rsid w:val="00BE0164"/>
    <w:rsid w:val="00BE01EC"/>
    <w:rsid w:val="00BE0A5B"/>
    <w:rsid w:val="00BE0BD8"/>
    <w:rsid w:val="00BE1012"/>
    <w:rsid w:val="00BE1B84"/>
    <w:rsid w:val="00BE2A8E"/>
    <w:rsid w:val="00BE326C"/>
    <w:rsid w:val="00BE357B"/>
    <w:rsid w:val="00BE3CC0"/>
    <w:rsid w:val="00BE42D5"/>
    <w:rsid w:val="00BE55AF"/>
    <w:rsid w:val="00BE5861"/>
    <w:rsid w:val="00BE760F"/>
    <w:rsid w:val="00BE777A"/>
    <w:rsid w:val="00BE7F93"/>
    <w:rsid w:val="00BF0A5B"/>
    <w:rsid w:val="00BF2B6E"/>
    <w:rsid w:val="00BF2CB6"/>
    <w:rsid w:val="00BF34C9"/>
    <w:rsid w:val="00BF3766"/>
    <w:rsid w:val="00BF3A7D"/>
    <w:rsid w:val="00BF3D7D"/>
    <w:rsid w:val="00BF47CB"/>
    <w:rsid w:val="00BF4E14"/>
    <w:rsid w:val="00BF5244"/>
    <w:rsid w:val="00BF539E"/>
    <w:rsid w:val="00BF55A9"/>
    <w:rsid w:val="00BF72E9"/>
    <w:rsid w:val="00C001C1"/>
    <w:rsid w:val="00C00947"/>
    <w:rsid w:val="00C00BBB"/>
    <w:rsid w:val="00C03A2E"/>
    <w:rsid w:val="00C03A8B"/>
    <w:rsid w:val="00C03C4E"/>
    <w:rsid w:val="00C03EB9"/>
    <w:rsid w:val="00C04130"/>
    <w:rsid w:val="00C045B5"/>
    <w:rsid w:val="00C04C8B"/>
    <w:rsid w:val="00C04FA8"/>
    <w:rsid w:val="00C04FB2"/>
    <w:rsid w:val="00C06A05"/>
    <w:rsid w:val="00C07AB7"/>
    <w:rsid w:val="00C1058B"/>
    <w:rsid w:val="00C105B9"/>
    <w:rsid w:val="00C124AB"/>
    <w:rsid w:val="00C12B98"/>
    <w:rsid w:val="00C132B2"/>
    <w:rsid w:val="00C135CF"/>
    <w:rsid w:val="00C140D9"/>
    <w:rsid w:val="00C15053"/>
    <w:rsid w:val="00C163DF"/>
    <w:rsid w:val="00C168C9"/>
    <w:rsid w:val="00C173F8"/>
    <w:rsid w:val="00C174D3"/>
    <w:rsid w:val="00C17A49"/>
    <w:rsid w:val="00C17DCD"/>
    <w:rsid w:val="00C20919"/>
    <w:rsid w:val="00C22D5D"/>
    <w:rsid w:val="00C22D65"/>
    <w:rsid w:val="00C2437C"/>
    <w:rsid w:val="00C2444B"/>
    <w:rsid w:val="00C24D56"/>
    <w:rsid w:val="00C25389"/>
    <w:rsid w:val="00C257DA"/>
    <w:rsid w:val="00C259A5"/>
    <w:rsid w:val="00C26DCF"/>
    <w:rsid w:val="00C26F9B"/>
    <w:rsid w:val="00C273C0"/>
    <w:rsid w:val="00C27FC4"/>
    <w:rsid w:val="00C30347"/>
    <w:rsid w:val="00C3034D"/>
    <w:rsid w:val="00C30E76"/>
    <w:rsid w:val="00C31F28"/>
    <w:rsid w:val="00C32FCC"/>
    <w:rsid w:val="00C3353B"/>
    <w:rsid w:val="00C34023"/>
    <w:rsid w:val="00C341B6"/>
    <w:rsid w:val="00C354A6"/>
    <w:rsid w:val="00C35635"/>
    <w:rsid w:val="00C36FA5"/>
    <w:rsid w:val="00C3767A"/>
    <w:rsid w:val="00C376EF"/>
    <w:rsid w:val="00C403CB"/>
    <w:rsid w:val="00C40532"/>
    <w:rsid w:val="00C417D0"/>
    <w:rsid w:val="00C42BF8"/>
    <w:rsid w:val="00C43761"/>
    <w:rsid w:val="00C43F6C"/>
    <w:rsid w:val="00C4476B"/>
    <w:rsid w:val="00C447E2"/>
    <w:rsid w:val="00C4481B"/>
    <w:rsid w:val="00C4492B"/>
    <w:rsid w:val="00C44EF2"/>
    <w:rsid w:val="00C4516F"/>
    <w:rsid w:val="00C461D2"/>
    <w:rsid w:val="00C47407"/>
    <w:rsid w:val="00C47F61"/>
    <w:rsid w:val="00C502EC"/>
    <w:rsid w:val="00C5170D"/>
    <w:rsid w:val="00C5172B"/>
    <w:rsid w:val="00C51BB5"/>
    <w:rsid w:val="00C51F8D"/>
    <w:rsid w:val="00C52273"/>
    <w:rsid w:val="00C5244F"/>
    <w:rsid w:val="00C52EBB"/>
    <w:rsid w:val="00C531C7"/>
    <w:rsid w:val="00C53268"/>
    <w:rsid w:val="00C540A2"/>
    <w:rsid w:val="00C54F2B"/>
    <w:rsid w:val="00C56481"/>
    <w:rsid w:val="00C56CD0"/>
    <w:rsid w:val="00C56FBC"/>
    <w:rsid w:val="00C570EE"/>
    <w:rsid w:val="00C57DB3"/>
    <w:rsid w:val="00C57E76"/>
    <w:rsid w:val="00C57E96"/>
    <w:rsid w:val="00C60D43"/>
    <w:rsid w:val="00C62349"/>
    <w:rsid w:val="00C62691"/>
    <w:rsid w:val="00C63174"/>
    <w:rsid w:val="00C6340F"/>
    <w:rsid w:val="00C637C6"/>
    <w:rsid w:val="00C6383D"/>
    <w:rsid w:val="00C63A5B"/>
    <w:rsid w:val="00C65703"/>
    <w:rsid w:val="00C66898"/>
    <w:rsid w:val="00C668A1"/>
    <w:rsid w:val="00C66998"/>
    <w:rsid w:val="00C66ECA"/>
    <w:rsid w:val="00C67EF8"/>
    <w:rsid w:val="00C700ED"/>
    <w:rsid w:val="00C70BE8"/>
    <w:rsid w:val="00C70FEA"/>
    <w:rsid w:val="00C71F33"/>
    <w:rsid w:val="00C729EB"/>
    <w:rsid w:val="00C75074"/>
    <w:rsid w:val="00C7599B"/>
    <w:rsid w:val="00C75CB9"/>
    <w:rsid w:val="00C762E9"/>
    <w:rsid w:val="00C76E04"/>
    <w:rsid w:val="00C7714F"/>
    <w:rsid w:val="00C80ECA"/>
    <w:rsid w:val="00C81576"/>
    <w:rsid w:val="00C81DDF"/>
    <w:rsid w:val="00C82219"/>
    <w:rsid w:val="00C82A1A"/>
    <w:rsid w:val="00C8329E"/>
    <w:rsid w:val="00C84174"/>
    <w:rsid w:val="00C84460"/>
    <w:rsid w:val="00C84891"/>
    <w:rsid w:val="00C8528E"/>
    <w:rsid w:val="00C85708"/>
    <w:rsid w:val="00C86955"/>
    <w:rsid w:val="00C8725E"/>
    <w:rsid w:val="00C876A0"/>
    <w:rsid w:val="00C9050D"/>
    <w:rsid w:val="00C913C2"/>
    <w:rsid w:val="00C91742"/>
    <w:rsid w:val="00C91C17"/>
    <w:rsid w:val="00C920C6"/>
    <w:rsid w:val="00C92D88"/>
    <w:rsid w:val="00C93129"/>
    <w:rsid w:val="00C93858"/>
    <w:rsid w:val="00C93B49"/>
    <w:rsid w:val="00C94190"/>
    <w:rsid w:val="00C95ADA"/>
    <w:rsid w:val="00C95F7D"/>
    <w:rsid w:val="00C96526"/>
    <w:rsid w:val="00C972FF"/>
    <w:rsid w:val="00C97C6D"/>
    <w:rsid w:val="00CA1A84"/>
    <w:rsid w:val="00CA288B"/>
    <w:rsid w:val="00CA2C7D"/>
    <w:rsid w:val="00CA3859"/>
    <w:rsid w:val="00CA4479"/>
    <w:rsid w:val="00CA4A67"/>
    <w:rsid w:val="00CA4F51"/>
    <w:rsid w:val="00CA50E9"/>
    <w:rsid w:val="00CA5199"/>
    <w:rsid w:val="00CA5D20"/>
    <w:rsid w:val="00CA7094"/>
    <w:rsid w:val="00CA7C20"/>
    <w:rsid w:val="00CB1699"/>
    <w:rsid w:val="00CB17A2"/>
    <w:rsid w:val="00CB1C35"/>
    <w:rsid w:val="00CB2104"/>
    <w:rsid w:val="00CB230F"/>
    <w:rsid w:val="00CB287A"/>
    <w:rsid w:val="00CB2E82"/>
    <w:rsid w:val="00CB327F"/>
    <w:rsid w:val="00CB35C3"/>
    <w:rsid w:val="00CB3F17"/>
    <w:rsid w:val="00CB5BAC"/>
    <w:rsid w:val="00CB671A"/>
    <w:rsid w:val="00CB7055"/>
    <w:rsid w:val="00CB7081"/>
    <w:rsid w:val="00CB7708"/>
    <w:rsid w:val="00CB7C07"/>
    <w:rsid w:val="00CC090C"/>
    <w:rsid w:val="00CC114D"/>
    <w:rsid w:val="00CC1D6C"/>
    <w:rsid w:val="00CC1F2A"/>
    <w:rsid w:val="00CC20AA"/>
    <w:rsid w:val="00CC2881"/>
    <w:rsid w:val="00CC382A"/>
    <w:rsid w:val="00CC3B1A"/>
    <w:rsid w:val="00CC3EFB"/>
    <w:rsid w:val="00CC5053"/>
    <w:rsid w:val="00CC5663"/>
    <w:rsid w:val="00CC56A1"/>
    <w:rsid w:val="00CC594D"/>
    <w:rsid w:val="00CC6125"/>
    <w:rsid w:val="00CC647C"/>
    <w:rsid w:val="00CC65EF"/>
    <w:rsid w:val="00CC6D8B"/>
    <w:rsid w:val="00CC7141"/>
    <w:rsid w:val="00CC7327"/>
    <w:rsid w:val="00CC7677"/>
    <w:rsid w:val="00CD0BC3"/>
    <w:rsid w:val="00CD35D8"/>
    <w:rsid w:val="00CD3748"/>
    <w:rsid w:val="00CD3850"/>
    <w:rsid w:val="00CD4CC7"/>
    <w:rsid w:val="00CD52E1"/>
    <w:rsid w:val="00CD5BF3"/>
    <w:rsid w:val="00CD63F0"/>
    <w:rsid w:val="00CE1174"/>
    <w:rsid w:val="00CE18EF"/>
    <w:rsid w:val="00CE1B82"/>
    <w:rsid w:val="00CE2546"/>
    <w:rsid w:val="00CE2822"/>
    <w:rsid w:val="00CE2C9D"/>
    <w:rsid w:val="00CE3011"/>
    <w:rsid w:val="00CE347E"/>
    <w:rsid w:val="00CE4E4D"/>
    <w:rsid w:val="00CE55E8"/>
    <w:rsid w:val="00CE5814"/>
    <w:rsid w:val="00CE68CD"/>
    <w:rsid w:val="00CE6CCA"/>
    <w:rsid w:val="00CE6D31"/>
    <w:rsid w:val="00CF040B"/>
    <w:rsid w:val="00CF0490"/>
    <w:rsid w:val="00CF0CD9"/>
    <w:rsid w:val="00CF1558"/>
    <w:rsid w:val="00CF2093"/>
    <w:rsid w:val="00CF2C33"/>
    <w:rsid w:val="00CF3B59"/>
    <w:rsid w:val="00CF45EA"/>
    <w:rsid w:val="00CF4747"/>
    <w:rsid w:val="00CF64CE"/>
    <w:rsid w:val="00CF682E"/>
    <w:rsid w:val="00CF7B52"/>
    <w:rsid w:val="00CF7E2B"/>
    <w:rsid w:val="00CF7EC0"/>
    <w:rsid w:val="00D00C13"/>
    <w:rsid w:val="00D01E43"/>
    <w:rsid w:val="00D024A4"/>
    <w:rsid w:val="00D03F35"/>
    <w:rsid w:val="00D04E59"/>
    <w:rsid w:val="00D05878"/>
    <w:rsid w:val="00D05D85"/>
    <w:rsid w:val="00D0686B"/>
    <w:rsid w:val="00D069E1"/>
    <w:rsid w:val="00D06CC7"/>
    <w:rsid w:val="00D07631"/>
    <w:rsid w:val="00D07A57"/>
    <w:rsid w:val="00D100D0"/>
    <w:rsid w:val="00D10245"/>
    <w:rsid w:val="00D10BAA"/>
    <w:rsid w:val="00D10BCA"/>
    <w:rsid w:val="00D10EBC"/>
    <w:rsid w:val="00D10EC7"/>
    <w:rsid w:val="00D113FE"/>
    <w:rsid w:val="00D12596"/>
    <w:rsid w:val="00D126D7"/>
    <w:rsid w:val="00D1287D"/>
    <w:rsid w:val="00D12A97"/>
    <w:rsid w:val="00D12BD5"/>
    <w:rsid w:val="00D13D7E"/>
    <w:rsid w:val="00D1426A"/>
    <w:rsid w:val="00D16B7C"/>
    <w:rsid w:val="00D16CBB"/>
    <w:rsid w:val="00D17A34"/>
    <w:rsid w:val="00D17AFD"/>
    <w:rsid w:val="00D17D1E"/>
    <w:rsid w:val="00D20F11"/>
    <w:rsid w:val="00D20F5A"/>
    <w:rsid w:val="00D20FFC"/>
    <w:rsid w:val="00D22544"/>
    <w:rsid w:val="00D22812"/>
    <w:rsid w:val="00D22813"/>
    <w:rsid w:val="00D23FE2"/>
    <w:rsid w:val="00D24382"/>
    <w:rsid w:val="00D25985"/>
    <w:rsid w:val="00D27DDC"/>
    <w:rsid w:val="00D310BA"/>
    <w:rsid w:val="00D320D7"/>
    <w:rsid w:val="00D331A9"/>
    <w:rsid w:val="00D3357B"/>
    <w:rsid w:val="00D335C6"/>
    <w:rsid w:val="00D33650"/>
    <w:rsid w:val="00D33C62"/>
    <w:rsid w:val="00D34762"/>
    <w:rsid w:val="00D3506A"/>
    <w:rsid w:val="00D356C9"/>
    <w:rsid w:val="00D35E06"/>
    <w:rsid w:val="00D36225"/>
    <w:rsid w:val="00D3636D"/>
    <w:rsid w:val="00D36B64"/>
    <w:rsid w:val="00D3716C"/>
    <w:rsid w:val="00D378D2"/>
    <w:rsid w:val="00D37EF8"/>
    <w:rsid w:val="00D4232A"/>
    <w:rsid w:val="00D42626"/>
    <w:rsid w:val="00D4388F"/>
    <w:rsid w:val="00D43ABC"/>
    <w:rsid w:val="00D43FE8"/>
    <w:rsid w:val="00D44697"/>
    <w:rsid w:val="00D45103"/>
    <w:rsid w:val="00D4555D"/>
    <w:rsid w:val="00D45609"/>
    <w:rsid w:val="00D462E3"/>
    <w:rsid w:val="00D468BC"/>
    <w:rsid w:val="00D46F55"/>
    <w:rsid w:val="00D4720B"/>
    <w:rsid w:val="00D47C9A"/>
    <w:rsid w:val="00D50E21"/>
    <w:rsid w:val="00D50EAA"/>
    <w:rsid w:val="00D50F83"/>
    <w:rsid w:val="00D528FF"/>
    <w:rsid w:val="00D52C85"/>
    <w:rsid w:val="00D533C1"/>
    <w:rsid w:val="00D53A90"/>
    <w:rsid w:val="00D54593"/>
    <w:rsid w:val="00D546CD"/>
    <w:rsid w:val="00D54748"/>
    <w:rsid w:val="00D54B1C"/>
    <w:rsid w:val="00D54BC7"/>
    <w:rsid w:val="00D5584D"/>
    <w:rsid w:val="00D55BFA"/>
    <w:rsid w:val="00D5670D"/>
    <w:rsid w:val="00D56744"/>
    <w:rsid w:val="00D56DA6"/>
    <w:rsid w:val="00D5787C"/>
    <w:rsid w:val="00D603D9"/>
    <w:rsid w:val="00D60832"/>
    <w:rsid w:val="00D611EF"/>
    <w:rsid w:val="00D61673"/>
    <w:rsid w:val="00D618B0"/>
    <w:rsid w:val="00D62C4D"/>
    <w:rsid w:val="00D647A8"/>
    <w:rsid w:val="00D64F17"/>
    <w:rsid w:val="00D6564F"/>
    <w:rsid w:val="00D66C6D"/>
    <w:rsid w:val="00D677F1"/>
    <w:rsid w:val="00D70E0F"/>
    <w:rsid w:val="00D71057"/>
    <w:rsid w:val="00D71255"/>
    <w:rsid w:val="00D721FC"/>
    <w:rsid w:val="00D7224D"/>
    <w:rsid w:val="00D722C7"/>
    <w:rsid w:val="00D7304E"/>
    <w:rsid w:val="00D74210"/>
    <w:rsid w:val="00D7492A"/>
    <w:rsid w:val="00D74C89"/>
    <w:rsid w:val="00D75679"/>
    <w:rsid w:val="00D76C84"/>
    <w:rsid w:val="00D7730A"/>
    <w:rsid w:val="00D7775E"/>
    <w:rsid w:val="00D77EFE"/>
    <w:rsid w:val="00D801D2"/>
    <w:rsid w:val="00D809EF"/>
    <w:rsid w:val="00D80C09"/>
    <w:rsid w:val="00D83337"/>
    <w:rsid w:val="00D835C6"/>
    <w:rsid w:val="00D83CAD"/>
    <w:rsid w:val="00D8630C"/>
    <w:rsid w:val="00D86C3A"/>
    <w:rsid w:val="00D875DF"/>
    <w:rsid w:val="00D87B01"/>
    <w:rsid w:val="00D90463"/>
    <w:rsid w:val="00D906F1"/>
    <w:rsid w:val="00D90EC9"/>
    <w:rsid w:val="00D90F49"/>
    <w:rsid w:val="00D92AE8"/>
    <w:rsid w:val="00D93D13"/>
    <w:rsid w:val="00D946CB"/>
    <w:rsid w:val="00D94EF6"/>
    <w:rsid w:val="00D94F23"/>
    <w:rsid w:val="00D95F9F"/>
    <w:rsid w:val="00D9627E"/>
    <w:rsid w:val="00D969FA"/>
    <w:rsid w:val="00D96D8C"/>
    <w:rsid w:val="00D976AB"/>
    <w:rsid w:val="00DA0D91"/>
    <w:rsid w:val="00DA12EE"/>
    <w:rsid w:val="00DA14BB"/>
    <w:rsid w:val="00DA1B26"/>
    <w:rsid w:val="00DA1D99"/>
    <w:rsid w:val="00DA23F7"/>
    <w:rsid w:val="00DA2445"/>
    <w:rsid w:val="00DA259B"/>
    <w:rsid w:val="00DA27A0"/>
    <w:rsid w:val="00DA3164"/>
    <w:rsid w:val="00DA5EB1"/>
    <w:rsid w:val="00DA63A1"/>
    <w:rsid w:val="00DA7818"/>
    <w:rsid w:val="00DA79D3"/>
    <w:rsid w:val="00DB077A"/>
    <w:rsid w:val="00DB0C30"/>
    <w:rsid w:val="00DB14FD"/>
    <w:rsid w:val="00DB185B"/>
    <w:rsid w:val="00DB1BDC"/>
    <w:rsid w:val="00DB24DC"/>
    <w:rsid w:val="00DB2CF6"/>
    <w:rsid w:val="00DB2E0F"/>
    <w:rsid w:val="00DB397F"/>
    <w:rsid w:val="00DB3CB8"/>
    <w:rsid w:val="00DB411F"/>
    <w:rsid w:val="00DB466B"/>
    <w:rsid w:val="00DB4875"/>
    <w:rsid w:val="00DB4AA7"/>
    <w:rsid w:val="00DB4F88"/>
    <w:rsid w:val="00DB5A9B"/>
    <w:rsid w:val="00DB5FA0"/>
    <w:rsid w:val="00DB7D52"/>
    <w:rsid w:val="00DC0779"/>
    <w:rsid w:val="00DC1EA0"/>
    <w:rsid w:val="00DC2B0E"/>
    <w:rsid w:val="00DC310F"/>
    <w:rsid w:val="00DC320A"/>
    <w:rsid w:val="00DC36D7"/>
    <w:rsid w:val="00DC4697"/>
    <w:rsid w:val="00DC54B9"/>
    <w:rsid w:val="00DC5B1B"/>
    <w:rsid w:val="00DC5C01"/>
    <w:rsid w:val="00DC6358"/>
    <w:rsid w:val="00DC6886"/>
    <w:rsid w:val="00DD0387"/>
    <w:rsid w:val="00DD079D"/>
    <w:rsid w:val="00DD09C1"/>
    <w:rsid w:val="00DD0E93"/>
    <w:rsid w:val="00DD1172"/>
    <w:rsid w:val="00DD11CC"/>
    <w:rsid w:val="00DD13AF"/>
    <w:rsid w:val="00DD206D"/>
    <w:rsid w:val="00DD2AC8"/>
    <w:rsid w:val="00DD4A2F"/>
    <w:rsid w:val="00DD5F65"/>
    <w:rsid w:val="00DD60B5"/>
    <w:rsid w:val="00DD637F"/>
    <w:rsid w:val="00DD6837"/>
    <w:rsid w:val="00DD731D"/>
    <w:rsid w:val="00DD7C57"/>
    <w:rsid w:val="00DE03A3"/>
    <w:rsid w:val="00DE1740"/>
    <w:rsid w:val="00DE24D9"/>
    <w:rsid w:val="00DE29CA"/>
    <w:rsid w:val="00DE2BC3"/>
    <w:rsid w:val="00DE2F29"/>
    <w:rsid w:val="00DE411E"/>
    <w:rsid w:val="00DE479D"/>
    <w:rsid w:val="00DE49E3"/>
    <w:rsid w:val="00DE6557"/>
    <w:rsid w:val="00DE6AD2"/>
    <w:rsid w:val="00DE705D"/>
    <w:rsid w:val="00DE7077"/>
    <w:rsid w:val="00DE7B84"/>
    <w:rsid w:val="00DF036C"/>
    <w:rsid w:val="00DF15C8"/>
    <w:rsid w:val="00DF1AC6"/>
    <w:rsid w:val="00DF1B10"/>
    <w:rsid w:val="00DF21BB"/>
    <w:rsid w:val="00DF2C77"/>
    <w:rsid w:val="00DF3605"/>
    <w:rsid w:val="00DF368E"/>
    <w:rsid w:val="00DF38D6"/>
    <w:rsid w:val="00DF5204"/>
    <w:rsid w:val="00DF5F87"/>
    <w:rsid w:val="00DF6397"/>
    <w:rsid w:val="00DF6DEE"/>
    <w:rsid w:val="00DF71B1"/>
    <w:rsid w:val="00DF7D02"/>
    <w:rsid w:val="00DF7DA9"/>
    <w:rsid w:val="00E006CE"/>
    <w:rsid w:val="00E00C2E"/>
    <w:rsid w:val="00E01A83"/>
    <w:rsid w:val="00E01B92"/>
    <w:rsid w:val="00E02F65"/>
    <w:rsid w:val="00E031FA"/>
    <w:rsid w:val="00E04C00"/>
    <w:rsid w:val="00E04E9A"/>
    <w:rsid w:val="00E04F6B"/>
    <w:rsid w:val="00E052D4"/>
    <w:rsid w:val="00E062CE"/>
    <w:rsid w:val="00E06B98"/>
    <w:rsid w:val="00E07DC7"/>
    <w:rsid w:val="00E10F57"/>
    <w:rsid w:val="00E11D65"/>
    <w:rsid w:val="00E13728"/>
    <w:rsid w:val="00E14055"/>
    <w:rsid w:val="00E16CE4"/>
    <w:rsid w:val="00E17FAE"/>
    <w:rsid w:val="00E20B3F"/>
    <w:rsid w:val="00E20E98"/>
    <w:rsid w:val="00E2190A"/>
    <w:rsid w:val="00E23FC2"/>
    <w:rsid w:val="00E25262"/>
    <w:rsid w:val="00E2547E"/>
    <w:rsid w:val="00E25ABF"/>
    <w:rsid w:val="00E262FB"/>
    <w:rsid w:val="00E2698D"/>
    <w:rsid w:val="00E26B79"/>
    <w:rsid w:val="00E27255"/>
    <w:rsid w:val="00E2749D"/>
    <w:rsid w:val="00E27516"/>
    <w:rsid w:val="00E303B9"/>
    <w:rsid w:val="00E30C7F"/>
    <w:rsid w:val="00E30D6F"/>
    <w:rsid w:val="00E30DD7"/>
    <w:rsid w:val="00E30EA5"/>
    <w:rsid w:val="00E318F5"/>
    <w:rsid w:val="00E31986"/>
    <w:rsid w:val="00E31E32"/>
    <w:rsid w:val="00E328C8"/>
    <w:rsid w:val="00E32A65"/>
    <w:rsid w:val="00E346CA"/>
    <w:rsid w:val="00E349D4"/>
    <w:rsid w:val="00E369C1"/>
    <w:rsid w:val="00E37829"/>
    <w:rsid w:val="00E37D76"/>
    <w:rsid w:val="00E40710"/>
    <w:rsid w:val="00E40B04"/>
    <w:rsid w:val="00E417E2"/>
    <w:rsid w:val="00E41A7C"/>
    <w:rsid w:val="00E42297"/>
    <w:rsid w:val="00E42477"/>
    <w:rsid w:val="00E428A5"/>
    <w:rsid w:val="00E42E8E"/>
    <w:rsid w:val="00E44790"/>
    <w:rsid w:val="00E447F4"/>
    <w:rsid w:val="00E44B02"/>
    <w:rsid w:val="00E454CA"/>
    <w:rsid w:val="00E45571"/>
    <w:rsid w:val="00E45EC2"/>
    <w:rsid w:val="00E4650A"/>
    <w:rsid w:val="00E47427"/>
    <w:rsid w:val="00E474AB"/>
    <w:rsid w:val="00E476A6"/>
    <w:rsid w:val="00E50A0A"/>
    <w:rsid w:val="00E50A73"/>
    <w:rsid w:val="00E52506"/>
    <w:rsid w:val="00E5260F"/>
    <w:rsid w:val="00E5379C"/>
    <w:rsid w:val="00E55736"/>
    <w:rsid w:val="00E56335"/>
    <w:rsid w:val="00E57479"/>
    <w:rsid w:val="00E604B4"/>
    <w:rsid w:val="00E61C79"/>
    <w:rsid w:val="00E631FC"/>
    <w:rsid w:val="00E64F7B"/>
    <w:rsid w:val="00E64FF5"/>
    <w:rsid w:val="00E657A3"/>
    <w:rsid w:val="00E661A6"/>
    <w:rsid w:val="00E6678A"/>
    <w:rsid w:val="00E667A5"/>
    <w:rsid w:val="00E6684C"/>
    <w:rsid w:val="00E67C7D"/>
    <w:rsid w:val="00E67D97"/>
    <w:rsid w:val="00E702DE"/>
    <w:rsid w:val="00E706F1"/>
    <w:rsid w:val="00E71EE9"/>
    <w:rsid w:val="00E72A0A"/>
    <w:rsid w:val="00E735D3"/>
    <w:rsid w:val="00E73EDA"/>
    <w:rsid w:val="00E73EE8"/>
    <w:rsid w:val="00E762FE"/>
    <w:rsid w:val="00E768A2"/>
    <w:rsid w:val="00E76BA4"/>
    <w:rsid w:val="00E7776B"/>
    <w:rsid w:val="00E80508"/>
    <w:rsid w:val="00E80AF4"/>
    <w:rsid w:val="00E8144C"/>
    <w:rsid w:val="00E814B9"/>
    <w:rsid w:val="00E83E21"/>
    <w:rsid w:val="00E84295"/>
    <w:rsid w:val="00E84868"/>
    <w:rsid w:val="00E84B1E"/>
    <w:rsid w:val="00E85D31"/>
    <w:rsid w:val="00E86DCE"/>
    <w:rsid w:val="00E905A6"/>
    <w:rsid w:val="00E90F52"/>
    <w:rsid w:val="00E912F3"/>
    <w:rsid w:val="00E91BAB"/>
    <w:rsid w:val="00E92323"/>
    <w:rsid w:val="00E9347E"/>
    <w:rsid w:val="00E94336"/>
    <w:rsid w:val="00E946B0"/>
    <w:rsid w:val="00E94A09"/>
    <w:rsid w:val="00E94A0B"/>
    <w:rsid w:val="00E95F86"/>
    <w:rsid w:val="00E962DC"/>
    <w:rsid w:val="00E96CA0"/>
    <w:rsid w:val="00E971E9"/>
    <w:rsid w:val="00E97264"/>
    <w:rsid w:val="00E97875"/>
    <w:rsid w:val="00E97EF2"/>
    <w:rsid w:val="00EA0683"/>
    <w:rsid w:val="00EA2779"/>
    <w:rsid w:val="00EA2CA1"/>
    <w:rsid w:val="00EA3105"/>
    <w:rsid w:val="00EA3B1C"/>
    <w:rsid w:val="00EA3EF1"/>
    <w:rsid w:val="00EA4BED"/>
    <w:rsid w:val="00EA573D"/>
    <w:rsid w:val="00EA619E"/>
    <w:rsid w:val="00EA663A"/>
    <w:rsid w:val="00EA73E7"/>
    <w:rsid w:val="00EB02F1"/>
    <w:rsid w:val="00EB109B"/>
    <w:rsid w:val="00EB2611"/>
    <w:rsid w:val="00EB2696"/>
    <w:rsid w:val="00EB2A31"/>
    <w:rsid w:val="00EB2CF8"/>
    <w:rsid w:val="00EB3BE7"/>
    <w:rsid w:val="00EB4B52"/>
    <w:rsid w:val="00EB512A"/>
    <w:rsid w:val="00EB52B3"/>
    <w:rsid w:val="00EB53E6"/>
    <w:rsid w:val="00EB6388"/>
    <w:rsid w:val="00EB68C8"/>
    <w:rsid w:val="00EB7077"/>
    <w:rsid w:val="00EB71D1"/>
    <w:rsid w:val="00EB76C7"/>
    <w:rsid w:val="00EC1371"/>
    <w:rsid w:val="00EC1BAB"/>
    <w:rsid w:val="00EC20B1"/>
    <w:rsid w:val="00EC2CB6"/>
    <w:rsid w:val="00EC31A3"/>
    <w:rsid w:val="00EC3312"/>
    <w:rsid w:val="00EC399C"/>
    <w:rsid w:val="00EC3C02"/>
    <w:rsid w:val="00EC3EA6"/>
    <w:rsid w:val="00EC3F34"/>
    <w:rsid w:val="00EC732A"/>
    <w:rsid w:val="00ED04AD"/>
    <w:rsid w:val="00ED11C3"/>
    <w:rsid w:val="00ED1BD1"/>
    <w:rsid w:val="00ED2606"/>
    <w:rsid w:val="00ED2B97"/>
    <w:rsid w:val="00ED326A"/>
    <w:rsid w:val="00ED3F63"/>
    <w:rsid w:val="00ED4B58"/>
    <w:rsid w:val="00ED5886"/>
    <w:rsid w:val="00ED5F40"/>
    <w:rsid w:val="00ED7E61"/>
    <w:rsid w:val="00EE05B7"/>
    <w:rsid w:val="00EE05BA"/>
    <w:rsid w:val="00EE0794"/>
    <w:rsid w:val="00EE0A1E"/>
    <w:rsid w:val="00EE1AD8"/>
    <w:rsid w:val="00EE29E1"/>
    <w:rsid w:val="00EE2C59"/>
    <w:rsid w:val="00EE3504"/>
    <w:rsid w:val="00EE3A88"/>
    <w:rsid w:val="00EE4A23"/>
    <w:rsid w:val="00EE4D3F"/>
    <w:rsid w:val="00EE52D7"/>
    <w:rsid w:val="00EE5AF1"/>
    <w:rsid w:val="00EE6118"/>
    <w:rsid w:val="00EE73DD"/>
    <w:rsid w:val="00EF0097"/>
    <w:rsid w:val="00EF01F6"/>
    <w:rsid w:val="00EF075F"/>
    <w:rsid w:val="00EF1CA6"/>
    <w:rsid w:val="00EF1F0E"/>
    <w:rsid w:val="00EF232D"/>
    <w:rsid w:val="00EF4804"/>
    <w:rsid w:val="00EF4B03"/>
    <w:rsid w:val="00EF4EA1"/>
    <w:rsid w:val="00EF54A4"/>
    <w:rsid w:val="00EF6701"/>
    <w:rsid w:val="00F0024E"/>
    <w:rsid w:val="00F00293"/>
    <w:rsid w:val="00F00E34"/>
    <w:rsid w:val="00F00FFD"/>
    <w:rsid w:val="00F0159D"/>
    <w:rsid w:val="00F01D2D"/>
    <w:rsid w:val="00F02636"/>
    <w:rsid w:val="00F027E2"/>
    <w:rsid w:val="00F0304C"/>
    <w:rsid w:val="00F03343"/>
    <w:rsid w:val="00F03B97"/>
    <w:rsid w:val="00F04A7C"/>
    <w:rsid w:val="00F04C82"/>
    <w:rsid w:val="00F05228"/>
    <w:rsid w:val="00F056FD"/>
    <w:rsid w:val="00F0591F"/>
    <w:rsid w:val="00F05D4E"/>
    <w:rsid w:val="00F0628F"/>
    <w:rsid w:val="00F069B4"/>
    <w:rsid w:val="00F07200"/>
    <w:rsid w:val="00F076DE"/>
    <w:rsid w:val="00F077F3"/>
    <w:rsid w:val="00F07D8C"/>
    <w:rsid w:val="00F1053F"/>
    <w:rsid w:val="00F10E0D"/>
    <w:rsid w:val="00F10EA4"/>
    <w:rsid w:val="00F10F95"/>
    <w:rsid w:val="00F11AAE"/>
    <w:rsid w:val="00F11C90"/>
    <w:rsid w:val="00F1208B"/>
    <w:rsid w:val="00F1249C"/>
    <w:rsid w:val="00F12B5E"/>
    <w:rsid w:val="00F12FC2"/>
    <w:rsid w:val="00F138EC"/>
    <w:rsid w:val="00F13928"/>
    <w:rsid w:val="00F13C9E"/>
    <w:rsid w:val="00F13D87"/>
    <w:rsid w:val="00F13ED2"/>
    <w:rsid w:val="00F13F1D"/>
    <w:rsid w:val="00F148E8"/>
    <w:rsid w:val="00F151BB"/>
    <w:rsid w:val="00F15791"/>
    <w:rsid w:val="00F157AB"/>
    <w:rsid w:val="00F1591E"/>
    <w:rsid w:val="00F15A94"/>
    <w:rsid w:val="00F16026"/>
    <w:rsid w:val="00F16B74"/>
    <w:rsid w:val="00F17641"/>
    <w:rsid w:val="00F1777B"/>
    <w:rsid w:val="00F17898"/>
    <w:rsid w:val="00F17C53"/>
    <w:rsid w:val="00F17CA0"/>
    <w:rsid w:val="00F2045F"/>
    <w:rsid w:val="00F23E7C"/>
    <w:rsid w:val="00F24036"/>
    <w:rsid w:val="00F24869"/>
    <w:rsid w:val="00F254A5"/>
    <w:rsid w:val="00F25BCE"/>
    <w:rsid w:val="00F27006"/>
    <w:rsid w:val="00F270D3"/>
    <w:rsid w:val="00F30703"/>
    <w:rsid w:val="00F30F79"/>
    <w:rsid w:val="00F31208"/>
    <w:rsid w:val="00F31877"/>
    <w:rsid w:val="00F32330"/>
    <w:rsid w:val="00F32AB6"/>
    <w:rsid w:val="00F330BF"/>
    <w:rsid w:val="00F3323E"/>
    <w:rsid w:val="00F33809"/>
    <w:rsid w:val="00F33EBE"/>
    <w:rsid w:val="00F35EB1"/>
    <w:rsid w:val="00F35F52"/>
    <w:rsid w:val="00F3651D"/>
    <w:rsid w:val="00F37395"/>
    <w:rsid w:val="00F374A5"/>
    <w:rsid w:val="00F37817"/>
    <w:rsid w:val="00F37E94"/>
    <w:rsid w:val="00F40084"/>
    <w:rsid w:val="00F40155"/>
    <w:rsid w:val="00F410DD"/>
    <w:rsid w:val="00F41964"/>
    <w:rsid w:val="00F41976"/>
    <w:rsid w:val="00F41B48"/>
    <w:rsid w:val="00F42558"/>
    <w:rsid w:val="00F42BD9"/>
    <w:rsid w:val="00F42F62"/>
    <w:rsid w:val="00F430A6"/>
    <w:rsid w:val="00F430A9"/>
    <w:rsid w:val="00F43120"/>
    <w:rsid w:val="00F44A98"/>
    <w:rsid w:val="00F45297"/>
    <w:rsid w:val="00F46935"/>
    <w:rsid w:val="00F46AEA"/>
    <w:rsid w:val="00F47FBB"/>
    <w:rsid w:val="00F50AA0"/>
    <w:rsid w:val="00F51188"/>
    <w:rsid w:val="00F513FE"/>
    <w:rsid w:val="00F52A94"/>
    <w:rsid w:val="00F530C1"/>
    <w:rsid w:val="00F536C4"/>
    <w:rsid w:val="00F54962"/>
    <w:rsid w:val="00F55DCE"/>
    <w:rsid w:val="00F56F4F"/>
    <w:rsid w:val="00F5700E"/>
    <w:rsid w:val="00F57C2A"/>
    <w:rsid w:val="00F57F2E"/>
    <w:rsid w:val="00F6017A"/>
    <w:rsid w:val="00F61869"/>
    <w:rsid w:val="00F62C12"/>
    <w:rsid w:val="00F62D7A"/>
    <w:rsid w:val="00F6313A"/>
    <w:rsid w:val="00F6476B"/>
    <w:rsid w:val="00F64994"/>
    <w:rsid w:val="00F65EC2"/>
    <w:rsid w:val="00F6605C"/>
    <w:rsid w:val="00F66318"/>
    <w:rsid w:val="00F66664"/>
    <w:rsid w:val="00F66D29"/>
    <w:rsid w:val="00F67073"/>
    <w:rsid w:val="00F675FB"/>
    <w:rsid w:val="00F67B5C"/>
    <w:rsid w:val="00F67C61"/>
    <w:rsid w:val="00F67EFB"/>
    <w:rsid w:val="00F70266"/>
    <w:rsid w:val="00F711F4"/>
    <w:rsid w:val="00F7199D"/>
    <w:rsid w:val="00F72717"/>
    <w:rsid w:val="00F72C46"/>
    <w:rsid w:val="00F7392F"/>
    <w:rsid w:val="00F73F09"/>
    <w:rsid w:val="00F745FF"/>
    <w:rsid w:val="00F74D1A"/>
    <w:rsid w:val="00F74F50"/>
    <w:rsid w:val="00F75ACC"/>
    <w:rsid w:val="00F75B41"/>
    <w:rsid w:val="00F77201"/>
    <w:rsid w:val="00F77C97"/>
    <w:rsid w:val="00F80405"/>
    <w:rsid w:val="00F8057A"/>
    <w:rsid w:val="00F80D79"/>
    <w:rsid w:val="00F80EBC"/>
    <w:rsid w:val="00F81260"/>
    <w:rsid w:val="00F82192"/>
    <w:rsid w:val="00F834CC"/>
    <w:rsid w:val="00F8386F"/>
    <w:rsid w:val="00F844B8"/>
    <w:rsid w:val="00F84F52"/>
    <w:rsid w:val="00F84FEA"/>
    <w:rsid w:val="00F85317"/>
    <w:rsid w:val="00F856D3"/>
    <w:rsid w:val="00F85BAD"/>
    <w:rsid w:val="00F87E65"/>
    <w:rsid w:val="00F90013"/>
    <w:rsid w:val="00F900E4"/>
    <w:rsid w:val="00F911C5"/>
    <w:rsid w:val="00F912F5"/>
    <w:rsid w:val="00F91992"/>
    <w:rsid w:val="00F92842"/>
    <w:rsid w:val="00F928E2"/>
    <w:rsid w:val="00F92E73"/>
    <w:rsid w:val="00F9387B"/>
    <w:rsid w:val="00F941CC"/>
    <w:rsid w:val="00F94B61"/>
    <w:rsid w:val="00F96503"/>
    <w:rsid w:val="00F97568"/>
    <w:rsid w:val="00FA0097"/>
    <w:rsid w:val="00FA0963"/>
    <w:rsid w:val="00FA0FF7"/>
    <w:rsid w:val="00FA360F"/>
    <w:rsid w:val="00FA3D7D"/>
    <w:rsid w:val="00FA4577"/>
    <w:rsid w:val="00FA5164"/>
    <w:rsid w:val="00FA5AF5"/>
    <w:rsid w:val="00FA632C"/>
    <w:rsid w:val="00FA638D"/>
    <w:rsid w:val="00FA64F5"/>
    <w:rsid w:val="00FA6875"/>
    <w:rsid w:val="00FA7134"/>
    <w:rsid w:val="00FA71AE"/>
    <w:rsid w:val="00FB001E"/>
    <w:rsid w:val="00FB17C2"/>
    <w:rsid w:val="00FB185E"/>
    <w:rsid w:val="00FB19DD"/>
    <w:rsid w:val="00FB1C6F"/>
    <w:rsid w:val="00FB2408"/>
    <w:rsid w:val="00FB2CBE"/>
    <w:rsid w:val="00FB30A8"/>
    <w:rsid w:val="00FB3FEB"/>
    <w:rsid w:val="00FB4109"/>
    <w:rsid w:val="00FB52CE"/>
    <w:rsid w:val="00FB53C8"/>
    <w:rsid w:val="00FB5B4D"/>
    <w:rsid w:val="00FB6609"/>
    <w:rsid w:val="00FC06B9"/>
    <w:rsid w:val="00FC2583"/>
    <w:rsid w:val="00FC2EBE"/>
    <w:rsid w:val="00FC392B"/>
    <w:rsid w:val="00FC3C40"/>
    <w:rsid w:val="00FC4553"/>
    <w:rsid w:val="00FC48FE"/>
    <w:rsid w:val="00FC6974"/>
    <w:rsid w:val="00FC7247"/>
    <w:rsid w:val="00FC7706"/>
    <w:rsid w:val="00FD1DBC"/>
    <w:rsid w:val="00FD342A"/>
    <w:rsid w:val="00FD3A0E"/>
    <w:rsid w:val="00FD3B07"/>
    <w:rsid w:val="00FD3E53"/>
    <w:rsid w:val="00FD42FB"/>
    <w:rsid w:val="00FD49E7"/>
    <w:rsid w:val="00FD528B"/>
    <w:rsid w:val="00FD5FF4"/>
    <w:rsid w:val="00FD72C5"/>
    <w:rsid w:val="00FD74AA"/>
    <w:rsid w:val="00FD77E1"/>
    <w:rsid w:val="00FE0680"/>
    <w:rsid w:val="00FE17E8"/>
    <w:rsid w:val="00FE18AA"/>
    <w:rsid w:val="00FE1C5F"/>
    <w:rsid w:val="00FE1D43"/>
    <w:rsid w:val="00FE1D63"/>
    <w:rsid w:val="00FE25D5"/>
    <w:rsid w:val="00FE2F4F"/>
    <w:rsid w:val="00FE3227"/>
    <w:rsid w:val="00FE3232"/>
    <w:rsid w:val="00FE3959"/>
    <w:rsid w:val="00FE42FA"/>
    <w:rsid w:val="00FE4A3A"/>
    <w:rsid w:val="00FE526A"/>
    <w:rsid w:val="00FE5720"/>
    <w:rsid w:val="00FE6D69"/>
    <w:rsid w:val="00FE6E33"/>
    <w:rsid w:val="00FF020D"/>
    <w:rsid w:val="00FF023D"/>
    <w:rsid w:val="00FF10D1"/>
    <w:rsid w:val="00FF2B05"/>
    <w:rsid w:val="00FF331A"/>
    <w:rsid w:val="00FF3F63"/>
    <w:rsid w:val="00FF44F7"/>
    <w:rsid w:val="00FF537D"/>
    <w:rsid w:val="00FF553D"/>
    <w:rsid w:val="00FF5A7D"/>
    <w:rsid w:val="00FF5DD8"/>
    <w:rsid w:val="00FF67F8"/>
    <w:rsid w:val="00FF69ED"/>
    <w:rsid w:val="00FF6B55"/>
    <w:rsid w:val="00FF6D7B"/>
    <w:rsid w:val="00FF791C"/>
    <w:rsid w:val="01050F22"/>
    <w:rsid w:val="01323CE1"/>
    <w:rsid w:val="01457182"/>
    <w:rsid w:val="016F4570"/>
    <w:rsid w:val="01AD7761"/>
    <w:rsid w:val="02E4675F"/>
    <w:rsid w:val="03867A61"/>
    <w:rsid w:val="03E47CA3"/>
    <w:rsid w:val="045A5A77"/>
    <w:rsid w:val="04CE5ACF"/>
    <w:rsid w:val="04F75026"/>
    <w:rsid w:val="05104339"/>
    <w:rsid w:val="05B35580"/>
    <w:rsid w:val="06A751C2"/>
    <w:rsid w:val="06FA062B"/>
    <w:rsid w:val="07046070"/>
    <w:rsid w:val="0747378A"/>
    <w:rsid w:val="076347D8"/>
    <w:rsid w:val="0816258D"/>
    <w:rsid w:val="088C3C3E"/>
    <w:rsid w:val="091332AF"/>
    <w:rsid w:val="093B4642"/>
    <w:rsid w:val="095A74B7"/>
    <w:rsid w:val="09BB68B6"/>
    <w:rsid w:val="09C63687"/>
    <w:rsid w:val="0B0725B4"/>
    <w:rsid w:val="0B0E0DD5"/>
    <w:rsid w:val="0B865CD2"/>
    <w:rsid w:val="0BAD38D7"/>
    <w:rsid w:val="0C800F2E"/>
    <w:rsid w:val="0CE1060D"/>
    <w:rsid w:val="0D803AEB"/>
    <w:rsid w:val="0DFF1BA9"/>
    <w:rsid w:val="0E5B5B67"/>
    <w:rsid w:val="0F30378A"/>
    <w:rsid w:val="0F456C44"/>
    <w:rsid w:val="0F490A74"/>
    <w:rsid w:val="0F79161A"/>
    <w:rsid w:val="0FD46187"/>
    <w:rsid w:val="10137810"/>
    <w:rsid w:val="103E7B53"/>
    <w:rsid w:val="105D20F6"/>
    <w:rsid w:val="10694333"/>
    <w:rsid w:val="10770787"/>
    <w:rsid w:val="11407EC5"/>
    <w:rsid w:val="11561326"/>
    <w:rsid w:val="11981377"/>
    <w:rsid w:val="11BE43BB"/>
    <w:rsid w:val="11F51292"/>
    <w:rsid w:val="12121201"/>
    <w:rsid w:val="121F5BBC"/>
    <w:rsid w:val="12231A7F"/>
    <w:rsid w:val="12411DD6"/>
    <w:rsid w:val="130A1042"/>
    <w:rsid w:val="13474B62"/>
    <w:rsid w:val="13C060D1"/>
    <w:rsid w:val="13EC1533"/>
    <w:rsid w:val="150D508E"/>
    <w:rsid w:val="15152C6A"/>
    <w:rsid w:val="15B439CF"/>
    <w:rsid w:val="16306D4E"/>
    <w:rsid w:val="164F42C1"/>
    <w:rsid w:val="16724F2C"/>
    <w:rsid w:val="18130E9C"/>
    <w:rsid w:val="184746E6"/>
    <w:rsid w:val="18644270"/>
    <w:rsid w:val="18D05293"/>
    <w:rsid w:val="19507F94"/>
    <w:rsid w:val="1951280F"/>
    <w:rsid w:val="19FF4D68"/>
    <w:rsid w:val="1AE469B6"/>
    <w:rsid w:val="1B067919"/>
    <w:rsid w:val="1B4A678B"/>
    <w:rsid w:val="1B6A6A09"/>
    <w:rsid w:val="1B7358A0"/>
    <w:rsid w:val="1B996822"/>
    <w:rsid w:val="1BA86C22"/>
    <w:rsid w:val="1C156F10"/>
    <w:rsid w:val="1C986C96"/>
    <w:rsid w:val="1CB431F9"/>
    <w:rsid w:val="1D41732E"/>
    <w:rsid w:val="1D8F4BBF"/>
    <w:rsid w:val="1DEF28E6"/>
    <w:rsid w:val="1E6E2E62"/>
    <w:rsid w:val="1EBC320E"/>
    <w:rsid w:val="1EDD6BE3"/>
    <w:rsid w:val="1F084384"/>
    <w:rsid w:val="1F170346"/>
    <w:rsid w:val="1F952927"/>
    <w:rsid w:val="1FE15307"/>
    <w:rsid w:val="1FE56704"/>
    <w:rsid w:val="21011411"/>
    <w:rsid w:val="217575A6"/>
    <w:rsid w:val="22114068"/>
    <w:rsid w:val="23674159"/>
    <w:rsid w:val="23EB4C2D"/>
    <w:rsid w:val="23F76E73"/>
    <w:rsid w:val="24177EEE"/>
    <w:rsid w:val="2456093D"/>
    <w:rsid w:val="24772B6D"/>
    <w:rsid w:val="249D3466"/>
    <w:rsid w:val="24EF7F12"/>
    <w:rsid w:val="25597ABD"/>
    <w:rsid w:val="25627E42"/>
    <w:rsid w:val="25801246"/>
    <w:rsid w:val="25E76F5E"/>
    <w:rsid w:val="25EF2049"/>
    <w:rsid w:val="26530439"/>
    <w:rsid w:val="2671601B"/>
    <w:rsid w:val="269D017F"/>
    <w:rsid w:val="26DD6B2C"/>
    <w:rsid w:val="27133AE9"/>
    <w:rsid w:val="27571667"/>
    <w:rsid w:val="27906EE8"/>
    <w:rsid w:val="28295B56"/>
    <w:rsid w:val="285602DD"/>
    <w:rsid w:val="28D13037"/>
    <w:rsid w:val="291A5A99"/>
    <w:rsid w:val="2937000A"/>
    <w:rsid w:val="29D517A7"/>
    <w:rsid w:val="2A5C7AA4"/>
    <w:rsid w:val="2A9D4ECE"/>
    <w:rsid w:val="2AF51D8E"/>
    <w:rsid w:val="2BE05F64"/>
    <w:rsid w:val="2C024716"/>
    <w:rsid w:val="2CA17952"/>
    <w:rsid w:val="2CB36663"/>
    <w:rsid w:val="2CC95F8C"/>
    <w:rsid w:val="2D016192"/>
    <w:rsid w:val="2D2161BF"/>
    <w:rsid w:val="2DBD50F3"/>
    <w:rsid w:val="2E021D56"/>
    <w:rsid w:val="2E665488"/>
    <w:rsid w:val="2F9B2253"/>
    <w:rsid w:val="3000764F"/>
    <w:rsid w:val="314C579E"/>
    <w:rsid w:val="31DB5204"/>
    <w:rsid w:val="325A51FB"/>
    <w:rsid w:val="32A15890"/>
    <w:rsid w:val="33692F48"/>
    <w:rsid w:val="33776F85"/>
    <w:rsid w:val="33D87832"/>
    <w:rsid w:val="342834FB"/>
    <w:rsid w:val="345E3D26"/>
    <w:rsid w:val="34B05F75"/>
    <w:rsid w:val="34EA0BC9"/>
    <w:rsid w:val="34F36363"/>
    <w:rsid w:val="35D40299"/>
    <w:rsid w:val="36281738"/>
    <w:rsid w:val="36343134"/>
    <w:rsid w:val="37E312B6"/>
    <w:rsid w:val="37E65AF9"/>
    <w:rsid w:val="3826414E"/>
    <w:rsid w:val="38B44330"/>
    <w:rsid w:val="38EA0EE2"/>
    <w:rsid w:val="38EE1532"/>
    <w:rsid w:val="38EE7D06"/>
    <w:rsid w:val="390D0136"/>
    <w:rsid w:val="39D32C64"/>
    <w:rsid w:val="39FA325F"/>
    <w:rsid w:val="3A9E45DD"/>
    <w:rsid w:val="3AA71B1A"/>
    <w:rsid w:val="3B2237A2"/>
    <w:rsid w:val="3B683452"/>
    <w:rsid w:val="3BC930E5"/>
    <w:rsid w:val="3C3B4651"/>
    <w:rsid w:val="3C546010"/>
    <w:rsid w:val="3C991F32"/>
    <w:rsid w:val="3CD958FE"/>
    <w:rsid w:val="3CED457B"/>
    <w:rsid w:val="3D073191"/>
    <w:rsid w:val="3D717B8B"/>
    <w:rsid w:val="3DA2751D"/>
    <w:rsid w:val="3E0724E0"/>
    <w:rsid w:val="3E111FAD"/>
    <w:rsid w:val="3E1F2ACC"/>
    <w:rsid w:val="3E3A458F"/>
    <w:rsid w:val="3E3D03F5"/>
    <w:rsid w:val="3E4B2610"/>
    <w:rsid w:val="3F41496C"/>
    <w:rsid w:val="3FA90C70"/>
    <w:rsid w:val="40050825"/>
    <w:rsid w:val="40F55BB6"/>
    <w:rsid w:val="411250D7"/>
    <w:rsid w:val="41682D3C"/>
    <w:rsid w:val="41A15030"/>
    <w:rsid w:val="41C41428"/>
    <w:rsid w:val="42774E32"/>
    <w:rsid w:val="42784CF1"/>
    <w:rsid w:val="427B1608"/>
    <w:rsid w:val="434E2102"/>
    <w:rsid w:val="43542D6F"/>
    <w:rsid w:val="438A44CE"/>
    <w:rsid w:val="4546004A"/>
    <w:rsid w:val="460C359D"/>
    <w:rsid w:val="4A580099"/>
    <w:rsid w:val="4A6363EB"/>
    <w:rsid w:val="4B663938"/>
    <w:rsid w:val="4B772EAC"/>
    <w:rsid w:val="4B9B6C9E"/>
    <w:rsid w:val="4BFA033D"/>
    <w:rsid w:val="4C4B1E7E"/>
    <w:rsid w:val="4C7A0AED"/>
    <w:rsid w:val="4CAA535B"/>
    <w:rsid w:val="4CAD0388"/>
    <w:rsid w:val="4CE9202B"/>
    <w:rsid w:val="4D4D1B82"/>
    <w:rsid w:val="4D4D53E1"/>
    <w:rsid w:val="4DDE2768"/>
    <w:rsid w:val="4E0E46DE"/>
    <w:rsid w:val="4E540825"/>
    <w:rsid w:val="4E611B8B"/>
    <w:rsid w:val="4E827DE1"/>
    <w:rsid w:val="4EE22A04"/>
    <w:rsid w:val="50957C06"/>
    <w:rsid w:val="51315A75"/>
    <w:rsid w:val="516B614C"/>
    <w:rsid w:val="52292A08"/>
    <w:rsid w:val="52372594"/>
    <w:rsid w:val="52573D15"/>
    <w:rsid w:val="52711405"/>
    <w:rsid w:val="527D7D1C"/>
    <w:rsid w:val="52A3528B"/>
    <w:rsid w:val="53242CDA"/>
    <w:rsid w:val="534A3B3F"/>
    <w:rsid w:val="53753280"/>
    <w:rsid w:val="53D076C3"/>
    <w:rsid w:val="556247AD"/>
    <w:rsid w:val="56621219"/>
    <w:rsid w:val="56CD6A9A"/>
    <w:rsid w:val="56F0668B"/>
    <w:rsid w:val="572D5E9E"/>
    <w:rsid w:val="57482A8C"/>
    <w:rsid w:val="57840F4C"/>
    <w:rsid w:val="57ED4927"/>
    <w:rsid w:val="58573625"/>
    <w:rsid w:val="58712753"/>
    <w:rsid w:val="58AC2BA6"/>
    <w:rsid w:val="58E9208D"/>
    <w:rsid w:val="58F10D9C"/>
    <w:rsid w:val="59205F31"/>
    <w:rsid w:val="59CB446A"/>
    <w:rsid w:val="5A286953"/>
    <w:rsid w:val="5A2F13EC"/>
    <w:rsid w:val="5A655703"/>
    <w:rsid w:val="5ADE39ED"/>
    <w:rsid w:val="5AEF79B2"/>
    <w:rsid w:val="5B1F55BB"/>
    <w:rsid w:val="5BDC343E"/>
    <w:rsid w:val="5C045D5C"/>
    <w:rsid w:val="5C0F5926"/>
    <w:rsid w:val="5C2C0286"/>
    <w:rsid w:val="5C9A6BBE"/>
    <w:rsid w:val="5CD64EEC"/>
    <w:rsid w:val="5D4D7E14"/>
    <w:rsid w:val="5DCE0DC1"/>
    <w:rsid w:val="5DE97767"/>
    <w:rsid w:val="5E14191A"/>
    <w:rsid w:val="5F861062"/>
    <w:rsid w:val="5F8C6717"/>
    <w:rsid w:val="60080A60"/>
    <w:rsid w:val="60A57532"/>
    <w:rsid w:val="60EE4B50"/>
    <w:rsid w:val="61246F20"/>
    <w:rsid w:val="617E7CE9"/>
    <w:rsid w:val="62C84897"/>
    <w:rsid w:val="630D5210"/>
    <w:rsid w:val="638C061C"/>
    <w:rsid w:val="63E43C8E"/>
    <w:rsid w:val="640A6AA6"/>
    <w:rsid w:val="640E1376"/>
    <w:rsid w:val="64583F4A"/>
    <w:rsid w:val="646802C9"/>
    <w:rsid w:val="64722C74"/>
    <w:rsid w:val="64B41760"/>
    <w:rsid w:val="64CD50B1"/>
    <w:rsid w:val="64DC5006"/>
    <w:rsid w:val="65406B56"/>
    <w:rsid w:val="6586181A"/>
    <w:rsid w:val="65A35BD1"/>
    <w:rsid w:val="66104F0F"/>
    <w:rsid w:val="66303490"/>
    <w:rsid w:val="66763D8A"/>
    <w:rsid w:val="66F63DB4"/>
    <w:rsid w:val="67284DD0"/>
    <w:rsid w:val="674212A6"/>
    <w:rsid w:val="67812797"/>
    <w:rsid w:val="68570B6A"/>
    <w:rsid w:val="68C155B5"/>
    <w:rsid w:val="6A2F247A"/>
    <w:rsid w:val="6AF142AF"/>
    <w:rsid w:val="6AF1726A"/>
    <w:rsid w:val="6AF31ABD"/>
    <w:rsid w:val="6AFA6316"/>
    <w:rsid w:val="6B141D31"/>
    <w:rsid w:val="6B455A5D"/>
    <w:rsid w:val="6BB31342"/>
    <w:rsid w:val="6CC2366F"/>
    <w:rsid w:val="6CD52AA8"/>
    <w:rsid w:val="6D480C98"/>
    <w:rsid w:val="6DB8633C"/>
    <w:rsid w:val="6DFE4F73"/>
    <w:rsid w:val="6E0C0D99"/>
    <w:rsid w:val="6E3A2668"/>
    <w:rsid w:val="6ED0363B"/>
    <w:rsid w:val="6ED91A38"/>
    <w:rsid w:val="6F077D6E"/>
    <w:rsid w:val="6F9A10D7"/>
    <w:rsid w:val="702C0672"/>
    <w:rsid w:val="702E46FD"/>
    <w:rsid w:val="707C3629"/>
    <w:rsid w:val="73903273"/>
    <w:rsid w:val="73A17354"/>
    <w:rsid w:val="73AF7CC3"/>
    <w:rsid w:val="7419148D"/>
    <w:rsid w:val="7527107F"/>
    <w:rsid w:val="75874327"/>
    <w:rsid w:val="75F26E4E"/>
    <w:rsid w:val="760C6436"/>
    <w:rsid w:val="768216BE"/>
    <w:rsid w:val="770C2D36"/>
    <w:rsid w:val="772067E2"/>
    <w:rsid w:val="774873DB"/>
    <w:rsid w:val="774B35C1"/>
    <w:rsid w:val="77535EA9"/>
    <w:rsid w:val="77626A97"/>
    <w:rsid w:val="776B185C"/>
    <w:rsid w:val="778F0C19"/>
    <w:rsid w:val="77E633FF"/>
    <w:rsid w:val="77FD32F8"/>
    <w:rsid w:val="78300CA6"/>
    <w:rsid w:val="78302F3E"/>
    <w:rsid w:val="78336D46"/>
    <w:rsid w:val="783D1BB5"/>
    <w:rsid w:val="78656BA2"/>
    <w:rsid w:val="78742EBD"/>
    <w:rsid w:val="792D74B6"/>
    <w:rsid w:val="799A33BC"/>
    <w:rsid w:val="7A065A18"/>
    <w:rsid w:val="7A845B78"/>
    <w:rsid w:val="7B5D1F83"/>
    <w:rsid w:val="7BB67714"/>
    <w:rsid w:val="7BED3DCF"/>
    <w:rsid w:val="7C3F1B77"/>
    <w:rsid w:val="7CC44534"/>
    <w:rsid w:val="7D133489"/>
    <w:rsid w:val="7D135117"/>
    <w:rsid w:val="7D2A733B"/>
    <w:rsid w:val="7DC5142E"/>
    <w:rsid w:val="7DEC19CB"/>
    <w:rsid w:val="7EB97C45"/>
    <w:rsid w:val="7EE84089"/>
    <w:rsid w:val="7EF555C3"/>
    <w:rsid w:val="7F0B206D"/>
    <w:rsid w:val="7F7A76D8"/>
    <w:rsid w:val="7F9E2B5E"/>
    <w:rsid w:val="7FD70C3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57"/>
    <w:qFormat/>
    <w:uiPriority w:val="9"/>
    <w:pPr>
      <w:keepNext/>
      <w:keepLines/>
      <w:spacing w:afterLines="100" w:line="400" w:lineRule="exact"/>
      <w:jc w:val="center"/>
      <w:outlineLvl w:val="0"/>
    </w:pPr>
    <w:rPr>
      <w:rFonts w:eastAsia="黑体" w:cstheme="minorBidi"/>
      <w:b/>
      <w:bCs/>
      <w:kern w:val="44"/>
      <w:sz w:val="32"/>
      <w:szCs w:val="44"/>
    </w:rPr>
  </w:style>
  <w:style w:type="paragraph" w:styleId="3">
    <w:name w:val="heading 2"/>
    <w:basedOn w:val="1"/>
    <w:next w:val="1"/>
    <w:link w:val="58"/>
    <w:unhideWhenUsed/>
    <w:qFormat/>
    <w:uiPriority w:val="9"/>
    <w:pPr>
      <w:keepNext/>
      <w:keepLines/>
      <w:spacing w:beforeLines="50" w:afterLines="50" w:line="400" w:lineRule="exact"/>
      <w:jc w:val="left"/>
      <w:outlineLvl w:val="1"/>
    </w:pPr>
    <w:rPr>
      <w:rFonts w:eastAsia="黑体" w:cstheme="majorBidi"/>
      <w:bCs/>
      <w:sz w:val="24"/>
      <w:szCs w:val="32"/>
    </w:rPr>
  </w:style>
  <w:style w:type="paragraph" w:styleId="4">
    <w:name w:val="heading 3"/>
    <w:basedOn w:val="1"/>
    <w:next w:val="1"/>
    <w:link w:val="59"/>
    <w:unhideWhenUsed/>
    <w:qFormat/>
    <w:uiPriority w:val="9"/>
    <w:pPr>
      <w:keepNext/>
      <w:keepLines/>
      <w:spacing w:line="400" w:lineRule="exact"/>
      <w:outlineLvl w:val="2"/>
    </w:pPr>
    <w:rPr>
      <w:rFonts w:cstheme="minorBidi"/>
      <w:b/>
      <w:bCs/>
      <w:sz w:val="24"/>
      <w:szCs w:val="32"/>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link w:val="65"/>
    <w:unhideWhenUsed/>
    <w:qFormat/>
    <w:uiPriority w:val="0"/>
    <w:pPr>
      <w:spacing w:line="400" w:lineRule="exact"/>
      <w:ind w:firstLine="200" w:firstLineChars="200"/>
    </w:pPr>
    <w:rPr>
      <w:rFonts w:eastAsia="黑体" w:asciiTheme="majorHAnsi" w:hAnsiTheme="majorHAnsi" w:cstheme="majorBidi"/>
      <w:sz w:val="20"/>
    </w:rPr>
  </w:style>
  <w:style w:type="paragraph" w:styleId="6">
    <w:name w:val="annotation text"/>
    <w:basedOn w:val="1"/>
    <w:link w:val="26"/>
    <w:unhideWhenUsed/>
    <w:qFormat/>
    <w:uiPriority w:val="0"/>
    <w:pPr>
      <w:jc w:val="left"/>
    </w:pPr>
  </w:style>
  <w:style w:type="paragraph" w:styleId="7">
    <w:name w:val="Body Text"/>
    <w:basedOn w:val="1"/>
    <w:link w:val="40"/>
    <w:qFormat/>
    <w:uiPriority w:val="0"/>
    <w:rPr>
      <w:sz w:val="28"/>
    </w:rPr>
  </w:style>
  <w:style w:type="paragraph" w:styleId="8">
    <w:name w:val="Body Text Indent"/>
    <w:basedOn w:val="1"/>
    <w:link w:val="30"/>
    <w:qFormat/>
    <w:uiPriority w:val="0"/>
    <w:pPr>
      <w:overflowPunct w:val="0"/>
      <w:ind w:firstLine="560" w:firstLineChars="200"/>
    </w:pPr>
    <w:rPr>
      <w:rFonts w:eastAsia="楷体_GB2312"/>
      <w:sz w:val="28"/>
      <w:szCs w:val="24"/>
    </w:rPr>
  </w:style>
  <w:style w:type="paragraph" w:styleId="9">
    <w:name w:val="Body Text Indent 2"/>
    <w:basedOn w:val="1"/>
    <w:link w:val="42"/>
    <w:qFormat/>
    <w:uiPriority w:val="0"/>
    <w:pPr>
      <w:spacing w:after="120" w:line="480" w:lineRule="auto"/>
      <w:ind w:left="420" w:leftChars="200"/>
    </w:pPr>
  </w:style>
  <w:style w:type="paragraph" w:styleId="10">
    <w:name w:val="Balloon Text"/>
    <w:basedOn w:val="1"/>
    <w:link w:val="24"/>
    <w:unhideWhenUsed/>
    <w:qFormat/>
    <w:uiPriority w:val="99"/>
    <w:rPr>
      <w:sz w:val="18"/>
      <w:szCs w:val="18"/>
    </w:rPr>
  </w:style>
  <w:style w:type="paragraph" w:styleId="11">
    <w:name w:val="footer"/>
    <w:basedOn w:val="1"/>
    <w:link w:val="23"/>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2">
    <w:name w:val="header"/>
    <w:basedOn w:val="1"/>
    <w:link w:val="22"/>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3">
    <w:name w:val="Subtitle"/>
    <w:basedOn w:val="1"/>
    <w:next w:val="1"/>
    <w:link w:val="35"/>
    <w:qFormat/>
    <w:uiPriority w:val="0"/>
    <w:pPr>
      <w:spacing w:before="240" w:after="60" w:line="312" w:lineRule="auto"/>
      <w:jc w:val="center"/>
      <w:outlineLvl w:val="1"/>
    </w:pPr>
    <w:rPr>
      <w:rFonts w:ascii="Cambria" w:hAnsi="Cambria"/>
      <w:b/>
      <w:bCs/>
      <w:kern w:val="28"/>
      <w:sz w:val="32"/>
      <w:szCs w:val="32"/>
    </w:rPr>
  </w:style>
  <w:style w:type="paragraph" w:styleId="14">
    <w:name w:val="Normal (Web)"/>
    <w:basedOn w:val="1"/>
    <w:unhideWhenUsed/>
    <w:qFormat/>
    <w:uiPriority w:val="99"/>
    <w:pPr>
      <w:spacing w:beforeAutospacing="1" w:afterAutospacing="1"/>
      <w:jc w:val="left"/>
    </w:pPr>
    <w:rPr>
      <w:kern w:val="0"/>
      <w:sz w:val="24"/>
    </w:rPr>
  </w:style>
  <w:style w:type="paragraph" w:styleId="15">
    <w:name w:val="annotation subject"/>
    <w:basedOn w:val="6"/>
    <w:next w:val="6"/>
    <w:link w:val="27"/>
    <w:unhideWhenUsed/>
    <w:uiPriority w:val="0"/>
    <w:rPr>
      <w:b/>
      <w:bCs/>
    </w:r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page number"/>
    <w:basedOn w:val="18"/>
    <w:qFormat/>
    <w:uiPriority w:val="0"/>
  </w:style>
  <w:style w:type="character" w:styleId="20">
    <w:name w:val="Hyperlink"/>
    <w:basedOn w:val="18"/>
    <w:unhideWhenUsed/>
    <w:qFormat/>
    <w:uiPriority w:val="0"/>
    <w:rPr>
      <w:color w:val="0000FF"/>
      <w:u w:val="single"/>
    </w:rPr>
  </w:style>
  <w:style w:type="character" w:styleId="21">
    <w:name w:val="annotation reference"/>
    <w:basedOn w:val="18"/>
    <w:unhideWhenUsed/>
    <w:uiPriority w:val="0"/>
    <w:rPr>
      <w:sz w:val="21"/>
      <w:szCs w:val="21"/>
    </w:rPr>
  </w:style>
  <w:style w:type="character" w:customStyle="1" w:styleId="22">
    <w:name w:val="页眉 Char"/>
    <w:basedOn w:val="18"/>
    <w:link w:val="12"/>
    <w:qFormat/>
    <w:uiPriority w:val="99"/>
    <w:rPr>
      <w:sz w:val="18"/>
      <w:szCs w:val="18"/>
    </w:rPr>
  </w:style>
  <w:style w:type="character" w:customStyle="1" w:styleId="23">
    <w:name w:val="页脚 Char"/>
    <w:basedOn w:val="18"/>
    <w:link w:val="11"/>
    <w:qFormat/>
    <w:uiPriority w:val="99"/>
    <w:rPr>
      <w:sz w:val="18"/>
      <w:szCs w:val="18"/>
    </w:rPr>
  </w:style>
  <w:style w:type="character" w:customStyle="1" w:styleId="24">
    <w:name w:val="批注框文本 Char"/>
    <w:basedOn w:val="18"/>
    <w:link w:val="10"/>
    <w:qFormat/>
    <w:uiPriority w:val="99"/>
    <w:rPr>
      <w:rFonts w:ascii="Times New Roman" w:hAnsi="Times New Roman" w:eastAsia="宋体" w:cs="Times New Roman"/>
      <w:sz w:val="18"/>
      <w:szCs w:val="18"/>
    </w:rPr>
  </w:style>
  <w:style w:type="character" w:customStyle="1" w:styleId="25">
    <w:name w:val="占位符文本1"/>
    <w:basedOn w:val="18"/>
    <w:semiHidden/>
    <w:qFormat/>
    <w:uiPriority w:val="99"/>
    <w:rPr>
      <w:color w:val="808080"/>
    </w:rPr>
  </w:style>
  <w:style w:type="character" w:customStyle="1" w:styleId="26">
    <w:name w:val="批注文字 Char"/>
    <w:basedOn w:val="18"/>
    <w:link w:val="6"/>
    <w:uiPriority w:val="0"/>
    <w:rPr>
      <w:kern w:val="2"/>
      <w:sz w:val="21"/>
    </w:rPr>
  </w:style>
  <w:style w:type="character" w:customStyle="1" w:styleId="27">
    <w:name w:val="批注主题 Char"/>
    <w:basedOn w:val="26"/>
    <w:link w:val="15"/>
    <w:qFormat/>
    <w:uiPriority w:val="0"/>
    <w:rPr>
      <w:b/>
      <w:bCs/>
      <w:kern w:val="2"/>
      <w:sz w:val="21"/>
    </w:rPr>
  </w:style>
  <w:style w:type="paragraph" w:styleId="28">
    <w:name w:val="List Paragraph"/>
    <w:basedOn w:val="1"/>
    <w:unhideWhenUsed/>
    <w:qFormat/>
    <w:uiPriority w:val="34"/>
    <w:pPr>
      <w:ind w:firstLine="420" w:firstLineChars="200"/>
    </w:pPr>
  </w:style>
  <w:style w:type="character" w:styleId="29">
    <w:name w:val="Placeholder Text"/>
    <w:basedOn w:val="18"/>
    <w:unhideWhenUsed/>
    <w:qFormat/>
    <w:uiPriority w:val="99"/>
    <w:rPr>
      <w:color w:val="808080"/>
    </w:rPr>
  </w:style>
  <w:style w:type="character" w:customStyle="1" w:styleId="30">
    <w:name w:val="正文文本缩进 Char"/>
    <w:basedOn w:val="18"/>
    <w:link w:val="8"/>
    <w:qFormat/>
    <w:uiPriority w:val="0"/>
    <w:rPr>
      <w:rFonts w:eastAsia="楷体_GB2312"/>
      <w:kern w:val="2"/>
      <w:sz w:val="28"/>
      <w:szCs w:val="24"/>
    </w:rPr>
  </w:style>
  <w:style w:type="character" w:customStyle="1" w:styleId="31">
    <w:name w:val="apple-converted-space"/>
    <w:basedOn w:val="18"/>
    <w:uiPriority w:val="0"/>
  </w:style>
  <w:style w:type="character" w:customStyle="1" w:styleId="32">
    <w:name w:val="Font Style16"/>
    <w:qFormat/>
    <w:uiPriority w:val="0"/>
    <w:rPr>
      <w:rFonts w:ascii="宋体" w:eastAsia="宋体" w:cs="宋体"/>
      <w:sz w:val="30"/>
      <w:szCs w:val="30"/>
    </w:rPr>
  </w:style>
  <w:style w:type="character" w:customStyle="1" w:styleId="33">
    <w:name w:val="Font Style14"/>
    <w:qFormat/>
    <w:uiPriority w:val="0"/>
    <w:rPr>
      <w:rFonts w:ascii="宋体" w:eastAsia="宋体" w:cs="宋体"/>
      <w:b/>
      <w:bCs/>
      <w:sz w:val="26"/>
      <w:szCs w:val="26"/>
    </w:rPr>
  </w:style>
  <w:style w:type="character" w:customStyle="1" w:styleId="34">
    <w:name w:val="Font Style13"/>
    <w:qFormat/>
    <w:uiPriority w:val="0"/>
    <w:rPr>
      <w:rFonts w:ascii="宋体" w:eastAsia="宋体" w:cs="宋体"/>
      <w:sz w:val="30"/>
      <w:szCs w:val="30"/>
    </w:rPr>
  </w:style>
  <w:style w:type="character" w:customStyle="1" w:styleId="35">
    <w:name w:val="副标题 Char"/>
    <w:link w:val="13"/>
    <w:qFormat/>
    <w:uiPriority w:val="0"/>
    <w:rPr>
      <w:rFonts w:ascii="Cambria" w:hAnsi="Cambria"/>
      <w:b/>
      <w:bCs/>
      <w:kern w:val="28"/>
      <w:sz w:val="32"/>
      <w:szCs w:val="32"/>
    </w:rPr>
  </w:style>
  <w:style w:type="character" w:customStyle="1" w:styleId="36">
    <w:name w:val="Font Style17"/>
    <w:qFormat/>
    <w:uiPriority w:val="0"/>
    <w:rPr>
      <w:rFonts w:ascii="宋体" w:eastAsia="宋体" w:cs="宋体"/>
      <w:sz w:val="30"/>
      <w:szCs w:val="30"/>
    </w:rPr>
  </w:style>
  <w:style w:type="character" w:customStyle="1" w:styleId="37">
    <w:name w:val="Font Style18"/>
    <w:qFormat/>
    <w:uiPriority w:val="0"/>
    <w:rPr>
      <w:rFonts w:ascii="宋体" w:eastAsia="宋体" w:cs="宋体"/>
      <w:b/>
      <w:bCs/>
      <w:sz w:val="24"/>
      <w:szCs w:val="24"/>
    </w:rPr>
  </w:style>
  <w:style w:type="character" w:customStyle="1" w:styleId="38">
    <w:name w:val="Font Style11"/>
    <w:qFormat/>
    <w:uiPriority w:val="0"/>
    <w:rPr>
      <w:rFonts w:ascii="宋体" w:eastAsia="宋体" w:cs="宋体"/>
      <w:b/>
      <w:bCs/>
      <w:spacing w:val="10"/>
      <w:sz w:val="34"/>
      <w:szCs w:val="34"/>
    </w:rPr>
  </w:style>
  <w:style w:type="character" w:customStyle="1" w:styleId="39">
    <w:name w:val="Font Style20"/>
    <w:qFormat/>
    <w:uiPriority w:val="0"/>
    <w:rPr>
      <w:rFonts w:ascii="宋体" w:eastAsia="宋体" w:cs="宋体"/>
      <w:sz w:val="30"/>
      <w:szCs w:val="30"/>
    </w:rPr>
  </w:style>
  <w:style w:type="character" w:customStyle="1" w:styleId="40">
    <w:name w:val="正文文本 Char"/>
    <w:basedOn w:val="18"/>
    <w:link w:val="7"/>
    <w:qFormat/>
    <w:uiPriority w:val="0"/>
    <w:rPr>
      <w:kern w:val="2"/>
      <w:sz w:val="28"/>
    </w:rPr>
  </w:style>
  <w:style w:type="character" w:customStyle="1" w:styleId="41">
    <w:name w:val="副标题 Char1"/>
    <w:basedOn w:val="18"/>
    <w:qFormat/>
    <w:uiPriority w:val="11"/>
    <w:rPr>
      <w:rFonts w:asciiTheme="majorHAnsi" w:hAnsiTheme="majorHAnsi" w:cstheme="majorBidi"/>
      <w:b/>
      <w:bCs/>
      <w:kern w:val="28"/>
      <w:sz w:val="32"/>
      <w:szCs w:val="32"/>
    </w:rPr>
  </w:style>
  <w:style w:type="character" w:customStyle="1" w:styleId="42">
    <w:name w:val="正文文本缩进 2 Char"/>
    <w:basedOn w:val="18"/>
    <w:link w:val="9"/>
    <w:qFormat/>
    <w:uiPriority w:val="0"/>
    <w:rPr>
      <w:kern w:val="2"/>
      <w:sz w:val="21"/>
    </w:rPr>
  </w:style>
  <w:style w:type="paragraph" w:customStyle="1" w:styleId="43">
    <w:name w:val="列出段落1"/>
    <w:basedOn w:val="1"/>
    <w:qFormat/>
    <w:uiPriority w:val="0"/>
    <w:pPr>
      <w:widowControl/>
      <w:spacing w:after="200" w:line="276" w:lineRule="auto"/>
      <w:ind w:left="720"/>
      <w:contextualSpacing/>
      <w:jc w:val="left"/>
    </w:pPr>
    <w:rPr>
      <w:rFonts w:ascii="Calibri" w:hAnsi="Calibri"/>
      <w:kern w:val="0"/>
      <w:sz w:val="22"/>
      <w:szCs w:val="22"/>
    </w:rPr>
  </w:style>
  <w:style w:type="paragraph" w:customStyle="1" w:styleId="44">
    <w:name w:val="Style7"/>
    <w:basedOn w:val="1"/>
    <w:qFormat/>
    <w:uiPriority w:val="0"/>
    <w:pPr>
      <w:adjustRightInd w:val="0"/>
      <w:spacing w:line="975" w:lineRule="exact"/>
    </w:pPr>
    <w:rPr>
      <w:rFonts w:ascii="宋体"/>
      <w:kern w:val="0"/>
      <w:sz w:val="24"/>
      <w:szCs w:val="24"/>
    </w:rPr>
  </w:style>
  <w:style w:type="paragraph" w:customStyle="1" w:styleId="45">
    <w:name w:val="段落"/>
    <w:basedOn w:val="1"/>
    <w:qFormat/>
    <w:uiPriority w:val="0"/>
    <w:pPr>
      <w:spacing w:line="360" w:lineRule="auto"/>
      <w:ind w:firstLine="200" w:firstLineChars="200"/>
    </w:pPr>
    <w:rPr>
      <w:szCs w:val="24"/>
    </w:rPr>
  </w:style>
  <w:style w:type="paragraph" w:customStyle="1" w:styleId="46">
    <w:name w:val="Char1"/>
    <w:basedOn w:val="1"/>
    <w:qFormat/>
    <w:uiPriority w:val="0"/>
    <w:pPr>
      <w:tabs>
        <w:tab w:val="left" w:pos="360"/>
      </w:tabs>
    </w:pPr>
    <w:rPr>
      <w:sz w:val="24"/>
      <w:szCs w:val="24"/>
    </w:rPr>
  </w:style>
  <w:style w:type="paragraph" w:styleId="47">
    <w:name w:val="No Spacing"/>
    <w:qFormat/>
    <w:uiPriority w:val="1"/>
    <w:pPr>
      <w:widowControl w:val="0"/>
      <w:jc w:val="both"/>
    </w:pPr>
    <w:rPr>
      <w:rFonts w:ascii="Calibri" w:hAnsi="Calibri" w:eastAsia="宋体" w:cs="Times New Roman"/>
      <w:kern w:val="2"/>
      <w:sz w:val="21"/>
      <w:szCs w:val="22"/>
      <w:lang w:val="en-US" w:eastAsia="zh-CN" w:bidi="ar-SA"/>
    </w:rPr>
  </w:style>
  <w:style w:type="paragraph" w:customStyle="1" w:styleId="48">
    <w:name w:val="p0"/>
    <w:basedOn w:val="1"/>
    <w:qFormat/>
    <w:uiPriority w:val="0"/>
    <w:pPr>
      <w:widowControl/>
      <w:adjustRightInd w:val="0"/>
      <w:snapToGrid w:val="0"/>
      <w:spacing w:after="200"/>
      <w:jc w:val="left"/>
    </w:pPr>
    <w:rPr>
      <w:rFonts w:ascii="Tahoma" w:hAnsi="Tahoma" w:cs="Tahoma"/>
      <w:kern w:val="0"/>
      <w:sz w:val="22"/>
      <w:szCs w:val="22"/>
    </w:rPr>
  </w:style>
  <w:style w:type="paragraph" w:customStyle="1" w:styleId="49">
    <w:name w:val="Char Char Char Char Char Char Char Char Char Char1"/>
    <w:basedOn w:val="1"/>
    <w:qFormat/>
    <w:uiPriority w:val="0"/>
    <w:pPr>
      <w:widowControl/>
      <w:spacing w:after="160" w:line="240" w:lineRule="exact"/>
      <w:jc w:val="left"/>
    </w:pPr>
  </w:style>
  <w:style w:type="paragraph" w:customStyle="1" w:styleId="50">
    <w:name w:val="说明书段落"/>
    <w:basedOn w:val="1"/>
    <w:qFormat/>
    <w:uiPriority w:val="0"/>
    <w:pPr>
      <w:widowControl/>
      <w:adjustRightInd w:val="0"/>
      <w:snapToGrid w:val="0"/>
      <w:spacing w:before="360" w:line="312" w:lineRule="auto"/>
      <w:ind w:firstLine="629"/>
    </w:pPr>
    <w:rPr>
      <w:rFonts w:eastAsia="楷体_GB2312"/>
      <w:w w:val="110"/>
      <w:sz w:val="28"/>
      <w:szCs w:val="24"/>
    </w:rPr>
  </w:style>
  <w:style w:type="paragraph" w:customStyle="1" w:styleId="51">
    <w:name w:val="Style3"/>
    <w:basedOn w:val="1"/>
    <w:qFormat/>
    <w:uiPriority w:val="0"/>
    <w:pPr>
      <w:adjustRightInd w:val="0"/>
      <w:spacing w:line="492" w:lineRule="exact"/>
      <w:ind w:firstLine="420"/>
    </w:pPr>
    <w:rPr>
      <w:rFonts w:ascii="宋体"/>
      <w:kern w:val="0"/>
      <w:sz w:val="24"/>
      <w:szCs w:val="24"/>
    </w:rPr>
  </w:style>
  <w:style w:type="paragraph" w:customStyle="1" w:styleId="52">
    <w:name w:val="默认段落字体 Para Char Char Char Char Char Char Char Char Char Char Char Char Char Char"/>
    <w:next w:val="1"/>
    <w:qFormat/>
    <w:uiPriority w:val="0"/>
    <w:pPr>
      <w:keepNext/>
      <w:keepLines/>
      <w:tabs>
        <w:tab w:val="left" w:pos="1035"/>
      </w:tabs>
      <w:spacing w:before="240" w:after="240"/>
      <w:ind w:left="1035" w:hanging="600"/>
      <w:outlineLvl w:val="7"/>
    </w:pPr>
    <w:rPr>
      <w:rFonts w:ascii="Times New Roman" w:hAnsi="Times New Roman" w:eastAsia="宋体" w:cs="Times New Roman"/>
      <w:lang w:val="en-US" w:eastAsia="zh-CN" w:bidi="ar-SA"/>
    </w:rPr>
  </w:style>
  <w:style w:type="paragraph" w:customStyle="1" w:styleId="53">
    <w:name w:val="Style4"/>
    <w:basedOn w:val="1"/>
    <w:qFormat/>
    <w:uiPriority w:val="0"/>
    <w:pPr>
      <w:adjustRightInd w:val="0"/>
      <w:spacing w:line="497" w:lineRule="exact"/>
    </w:pPr>
    <w:rPr>
      <w:rFonts w:ascii="宋体"/>
      <w:kern w:val="0"/>
      <w:sz w:val="24"/>
      <w:szCs w:val="24"/>
    </w:rPr>
  </w:style>
  <w:style w:type="character" w:customStyle="1" w:styleId="54">
    <w:name w:val="bjh-p"/>
    <w:basedOn w:val="18"/>
    <w:qFormat/>
    <w:uiPriority w:val="0"/>
  </w:style>
  <w:style w:type="paragraph" w:customStyle="1" w:styleId="55">
    <w:name w:val="Char"/>
    <w:basedOn w:val="1"/>
    <w:qFormat/>
    <w:uiPriority w:val="0"/>
    <w:rPr>
      <w:rFonts w:ascii="仿宋_GB2312"/>
      <w:b/>
      <w:sz w:val="30"/>
      <w:szCs w:val="32"/>
    </w:rPr>
  </w:style>
  <w:style w:type="paragraph" w:customStyle="1" w:styleId="56">
    <w:name w:val="????????¡§????????????¡§?????????????¨¬??????????¡§?????????¡§???????????¡§????o????????????¨¬??????????¡§?????????¡§????"/>
    <w:basedOn w:val="1"/>
    <w:qFormat/>
    <w:uiPriority w:val="0"/>
    <w:pPr>
      <w:widowControl/>
      <w:overflowPunct w:val="0"/>
      <w:autoSpaceDE w:val="0"/>
      <w:autoSpaceDN w:val="0"/>
      <w:adjustRightInd w:val="0"/>
      <w:jc w:val="left"/>
      <w:textAlignment w:val="baseline"/>
    </w:pPr>
    <w:rPr>
      <w:kern w:val="0"/>
      <w:sz w:val="24"/>
    </w:rPr>
  </w:style>
  <w:style w:type="character" w:customStyle="1" w:styleId="57">
    <w:name w:val="标题 1 Char"/>
    <w:basedOn w:val="18"/>
    <w:link w:val="2"/>
    <w:qFormat/>
    <w:uiPriority w:val="9"/>
    <w:rPr>
      <w:rFonts w:eastAsia="黑体" w:cstheme="minorBidi"/>
      <w:b/>
      <w:bCs/>
      <w:kern w:val="44"/>
      <w:sz w:val="32"/>
      <w:szCs w:val="44"/>
    </w:rPr>
  </w:style>
  <w:style w:type="character" w:customStyle="1" w:styleId="58">
    <w:name w:val="标题 2 Char"/>
    <w:basedOn w:val="18"/>
    <w:link w:val="3"/>
    <w:qFormat/>
    <w:uiPriority w:val="9"/>
    <w:rPr>
      <w:rFonts w:eastAsia="黑体" w:cstheme="majorBidi"/>
      <w:bCs/>
      <w:kern w:val="2"/>
      <w:sz w:val="24"/>
      <w:szCs w:val="32"/>
    </w:rPr>
  </w:style>
  <w:style w:type="character" w:customStyle="1" w:styleId="59">
    <w:name w:val="标题 3 Char"/>
    <w:basedOn w:val="18"/>
    <w:link w:val="4"/>
    <w:qFormat/>
    <w:uiPriority w:val="9"/>
    <w:rPr>
      <w:rFonts w:cstheme="minorBidi"/>
      <w:b/>
      <w:bCs/>
      <w:kern w:val="2"/>
      <w:sz w:val="24"/>
      <w:szCs w:val="32"/>
    </w:rPr>
  </w:style>
  <w:style w:type="paragraph" w:customStyle="1" w:styleId="60">
    <w:name w:val="EndNote Bibliography Title"/>
    <w:basedOn w:val="1"/>
    <w:link w:val="61"/>
    <w:qFormat/>
    <w:uiPriority w:val="0"/>
    <w:pPr>
      <w:jc w:val="center"/>
    </w:pPr>
    <w:rPr>
      <w:rFonts w:ascii="Calibri" w:hAnsi="Calibri" w:cs="Calibri" w:eastAsiaTheme="minorEastAsia"/>
      <w:sz w:val="20"/>
      <w:szCs w:val="22"/>
    </w:rPr>
  </w:style>
  <w:style w:type="character" w:customStyle="1" w:styleId="61">
    <w:name w:val="EndNote Bibliography Title Char"/>
    <w:basedOn w:val="18"/>
    <w:link w:val="60"/>
    <w:qFormat/>
    <w:uiPriority w:val="0"/>
    <w:rPr>
      <w:rFonts w:ascii="Calibri" w:hAnsi="Calibri" w:cs="Calibri" w:eastAsiaTheme="minorEastAsia"/>
      <w:kern w:val="2"/>
      <w:szCs w:val="22"/>
    </w:rPr>
  </w:style>
  <w:style w:type="paragraph" w:customStyle="1" w:styleId="62">
    <w:name w:val="EndNote Bibliography"/>
    <w:basedOn w:val="1"/>
    <w:link w:val="63"/>
    <w:qFormat/>
    <w:uiPriority w:val="0"/>
    <w:rPr>
      <w:rFonts w:ascii="Calibri" w:hAnsi="Calibri" w:cs="Calibri" w:eastAsiaTheme="minorEastAsia"/>
      <w:sz w:val="20"/>
      <w:szCs w:val="22"/>
    </w:rPr>
  </w:style>
  <w:style w:type="character" w:customStyle="1" w:styleId="63">
    <w:name w:val="EndNote Bibliography Char"/>
    <w:basedOn w:val="18"/>
    <w:link w:val="62"/>
    <w:qFormat/>
    <w:uiPriority w:val="0"/>
    <w:rPr>
      <w:rFonts w:ascii="Calibri" w:hAnsi="Calibri" w:cs="Calibri" w:eastAsiaTheme="minorEastAsia"/>
      <w:kern w:val="2"/>
      <w:szCs w:val="22"/>
    </w:rPr>
  </w:style>
  <w:style w:type="character" w:customStyle="1" w:styleId="64">
    <w:name w:val="MTEquationSection"/>
    <w:basedOn w:val="18"/>
    <w:qFormat/>
    <w:uiPriority w:val="0"/>
    <w:rPr>
      <w:vanish/>
      <w:color w:val="FF0000"/>
    </w:rPr>
  </w:style>
  <w:style w:type="character" w:customStyle="1" w:styleId="65">
    <w:name w:val="题注 Char"/>
    <w:link w:val="5"/>
    <w:qFormat/>
    <w:locked/>
    <w:uiPriority w:val="0"/>
    <w:rPr>
      <w:rFonts w:eastAsia="黑体" w:asciiTheme="majorHAnsi" w:hAnsiTheme="majorHAnsi" w:cstheme="majorBidi"/>
      <w:kern w:val="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59.bin"/><Relationship Id="rId98" Type="http://schemas.openxmlformats.org/officeDocument/2006/relationships/oleObject" Target="embeddings/oleObject58.bin"/><Relationship Id="rId97" Type="http://schemas.openxmlformats.org/officeDocument/2006/relationships/oleObject" Target="embeddings/oleObject57.bin"/><Relationship Id="rId96" Type="http://schemas.openxmlformats.org/officeDocument/2006/relationships/oleObject" Target="embeddings/oleObject56.bin"/><Relationship Id="rId95" Type="http://schemas.openxmlformats.org/officeDocument/2006/relationships/oleObject" Target="embeddings/oleObject55.bin"/><Relationship Id="rId94" Type="http://schemas.openxmlformats.org/officeDocument/2006/relationships/oleObject" Target="embeddings/oleObject54.bin"/><Relationship Id="rId93" Type="http://schemas.openxmlformats.org/officeDocument/2006/relationships/oleObject" Target="embeddings/oleObject53.bin"/><Relationship Id="rId92" Type="http://schemas.openxmlformats.org/officeDocument/2006/relationships/oleObject" Target="embeddings/oleObject52.bin"/><Relationship Id="rId91" Type="http://schemas.openxmlformats.org/officeDocument/2006/relationships/oleObject" Target="embeddings/oleObject51.bin"/><Relationship Id="rId90" Type="http://schemas.openxmlformats.org/officeDocument/2006/relationships/oleObject" Target="embeddings/oleObject50.bin"/><Relationship Id="rId9" Type="http://schemas.openxmlformats.org/officeDocument/2006/relationships/oleObject" Target="embeddings/oleObject3.bin"/><Relationship Id="rId89" Type="http://schemas.openxmlformats.org/officeDocument/2006/relationships/oleObject" Target="embeddings/oleObject49.bin"/><Relationship Id="rId88" Type="http://schemas.openxmlformats.org/officeDocument/2006/relationships/oleObject" Target="embeddings/oleObject48.bin"/><Relationship Id="rId87" Type="http://schemas.openxmlformats.org/officeDocument/2006/relationships/oleObject" Target="embeddings/oleObject47.bin"/><Relationship Id="rId86" Type="http://schemas.openxmlformats.org/officeDocument/2006/relationships/oleObject" Target="embeddings/oleObject46.bin"/><Relationship Id="rId85" Type="http://schemas.openxmlformats.org/officeDocument/2006/relationships/oleObject" Target="embeddings/oleObject45.bin"/><Relationship Id="rId84" Type="http://schemas.openxmlformats.org/officeDocument/2006/relationships/image" Target="media/image36.wmf"/><Relationship Id="rId83" Type="http://schemas.openxmlformats.org/officeDocument/2006/relationships/oleObject" Target="embeddings/oleObject44.bin"/><Relationship Id="rId82" Type="http://schemas.openxmlformats.org/officeDocument/2006/relationships/oleObject" Target="embeddings/oleObject43.bin"/><Relationship Id="rId81" Type="http://schemas.openxmlformats.org/officeDocument/2006/relationships/oleObject" Target="embeddings/oleObject42.bin"/><Relationship Id="rId80" Type="http://schemas.openxmlformats.org/officeDocument/2006/relationships/oleObject" Target="embeddings/oleObject41.bin"/><Relationship Id="rId8" Type="http://schemas.openxmlformats.org/officeDocument/2006/relationships/image" Target="media/image2.wmf"/><Relationship Id="rId79" Type="http://schemas.openxmlformats.org/officeDocument/2006/relationships/image" Target="media/image35.wmf"/><Relationship Id="rId78" Type="http://schemas.openxmlformats.org/officeDocument/2006/relationships/oleObject" Target="embeddings/oleObject40.bin"/><Relationship Id="rId77" Type="http://schemas.openxmlformats.org/officeDocument/2006/relationships/image" Target="media/image34.wmf"/><Relationship Id="rId76" Type="http://schemas.openxmlformats.org/officeDocument/2006/relationships/oleObject" Target="embeddings/oleObject39.bin"/><Relationship Id="rId75" Type="http://schemas.openxmlformats.org/officeDocument/2006/relationships/image" Target="media/image33.wmf"/><Relationship Id="rId74" Type="http://schemas.openxmlformats.org/officeDocument/2006/relationships/oleObject" Target="embeddings/oleObject38.bin"/><Relationship Id="rId73" Type="http://schemas.openxmlformats.org/officeDocument/2006/relationships/image" Target="media/image32.wmf"/><Relationship Id="rId72" Type="http://schemas.openxmlformats.org/officeDocument/2006/relationships/oleObject" Target="embeddings/oleObject37.bin"/><Relationship Id="rId71" Type="http://schemas.openxmlformats.org/officeDocument/2006/relationships/image" Target="media/image31.wmf"/><Relationship Id="rId70" Type="http://schemas.openxmlformats.org/officeDocument/2006/relationships/oleObject" Target="embeddings/oleObject36.bin"/><Relationship Id="rId7" Type="http://schemas.openxmlformats.org/officeDocument/2006/relationships/oleObject" Target="embeddings/oleObject2.bin"/><Relationship Id="rId69" Type="http://schemas.openxmlformats.org/officeDocument/2006/relationships/image" Target="media/image30.wmf"/><Relationship Id="rId68" Type="http://schemas.openxmlformats.org/officeDocument/2006/relationships/oleObject" Target="embeddings/oleObject35.bin"/><Relationship Id="rId67" Type="http://schemas.openxmlformats.org/officeDocument/2006/relationships/image" Target="media/image29.wmf"/><Relationship Id="rId66" Type="http://schemas.openxmlformats.org/officeDocument/2006/relationships/oleObject" Target="embeddings/oleObject34.bin"/><Relationship Id="rId65" Type="http://schemas.openxmlformats.org/officeDocument/2006/relationships/image" Target="media/image28.wmf"/><Relationship Id="rId64" Type="http://schemas.openxmlformats.org/officeDocument/2006/relationships/oleObject" Target="embeddings/oleObject33.bin"/><Relationship Id="rId63" Type="http://schemas.openxmlformats.org/officeDocument/2006/relationships/oleObject" Target="embeddings/oleObject32.bin"/><Relationship Id="rId62" Type="http://schemas.openxmlformats.org/officeDocument/2006/relationships/image" Target="media/image27.wmf"/><Relationship Id="rId61" Type="http://schemas.openxmlformats.org/officeDocument/2006/relationships/oleObject" Target="embeddings/oleObject31.bin"/><Relationship Id="rId60" Type="http://schemas.openxmlformats.org/officeDocument/2006/relationships/image" Target="media/image26.wmf"/><Relationship Id="rId6" Type="http://schemas.openxmlformats.org/officeDocument/2006/relationships/image" Target="media/image1.emf"/><Relationship Id="rId59" Type="http://schemas.openxmlformats.org/officeDocument/2006/relationships/oleObject" Target="embeddings/oleObject30.bin"/><Relationship Id="rId58" Type="http://schemas.openxmlformats.org/officeDocument/2006/relationships/image" Target="media/image25.wmf"/><Relationship Id="rId57" Type="http://schemas.openxmlformats.org/officeDocument/2006/relationships/oleObject" Target="embeddings/oleObject29.bin"/><Relationship Id="rId56" Type="http://schemas.openxmlformats.org/officeDocument/2006/relationships/oleObject" Target="embeddings/oleObject28.bin"/><Relationship Id="rId55" Type="http://schemas.openxmlformats.org/officeDocument/2006/relationships/image" Target="media/image24.wmf"/><Relationship Id="rId54" Type="http://schemas.openxmlformats.org/officeDocument/2006/relationships/oleObject" Target="embeddings/oleObject27.bin"/><Relationship Id="rId53" Type="http://schemas.openxmlformats.org/officeDocument/2006/relationships/image" Target="media/image23.wmf"/><Relationship Id="rId52" Type="http://schemas.openxmlformats.org/officeDocument/2006/relationships/oleObject" Target="embeddings/oleObject26.bin"/><Relationship Id="rId51" Type="http://schemas.openxmlformats.org/officeDocument/2006/relationships/image" Target="media/image22.wmf"/><Relationship Id="rId50" Type="http://schemas.openxmlformats.org/officeDocument/2006/relationships/oleObject" Target="embeddings/oleObject25.bin"/><Relationship Id="rId5" Type="http://schemas.openxmlformats.org/officeDocument/2006/relationships/oleObject" Target="embeddings/oleObject1.bin"/><Relationship Id="rId49" Type="http://schemas.openxmlformats.org/officeDocument/2006/relationships/image" Target="media/image21.wmf"/><Relationship Id="rId48" Type="http://schemas.openxmlformats.org/officeDocument/2006/relationships/oleObject" Target="embeddings/oleObject24.bin"/><Relationship Id="rId47" Type="http://schemas.openxmlformats.org/officeDocument/2006/relationships/image" Target="media/image20.wmf"/><Relationship Id="rId46" Type="http://schemas.openxmlformats.org/officeDocument/2006/relationships/oleObject" Target="embeddings/oleObject23.bin"/><Relationship Id="rId45" Type="http://schemas.openxmlformats.org/officeDocument/2006/relationships/image" Target="media/image19.wmf"/><Relationship Id="rId44" Type="http://schemas.openxmlformats.org/officeDocument/2006/relationships/oleObject" Target="embeddings/oleObject22.bin"/><Relationship Id="rId43" Type="http://schemas.openxmlformats.org/officeDocument/2006/relationships/oleObject" Target="embeddings/oleObject21.bin"/><Relationship Id="rId42" Type="http://schemas.openxmlformats.org/officeDocument/2006/relationships/oleObject" Target="embeddings/oleObject20.bin"/><Relationship Id="rId41" Type="http://schemas.openxmlformats.org/officeDocument/2006/relationships/image" Target="media/image18.wmf"/><Relationship Id="rId40" Type="http://schemas.openxmlformats.org/officeDocument/2006/relationships/oleObject" Target="embeddings/oleObject19.bin"/><Relationship Id="rId4" Type="http://schemas.openxmlformats.org/officeDocument/2006/relationships/theme" Target="theme/theme1.xml"/><Relationship Id="rId39" Type="http://schemas.openxmlformats.org/officeDocument/2006/relationships/image" Target="media/image17.wmf"/><Relationship Id="rId38" Type="http://schemas.openxmlformats.org/officeDocument/2006/relationships/oleObject" Target="embeddings/oleObject18.bin"/><Relationship Id="rId37" Type="http://schemas.openxmlformats.org/officeDocument/2006/relationships/image" Target="media/image16.wmf"/><Relationship Id="rId36" Type="http://schemas.openxmlformats.org/officeDocument/2006/relationships/oleObject" Target="embeddings/oleObject17.bin"/><Relationship Id="rId35" Type="http://schemas.openxmlformats.org/officeDocument/2006/relationships/image" Target="media/image15.wmf"/><Relationship Id="rId34" Type="http://schemas.openxmlformats.org/officeDocument/2006/relationships/oleObject" Target="embeddings/oleObject16.bin"/><Relationship Id="rId33" Type="http://schemas.openxmlformats.org/officeDocument/2006/relationships/image" Target="media/image14.wmf"/><Relationship Id="rId32" Type="http://schemas.openxmlformats.org/officeDocument/2006/relationships/oleObject" Target="embeddings/oleObject15.bin"/><Relationship Id="rId31" Type="http://schemas.openxmlformats.org/officeDocument/2006/relationships/image" Target="media/image13.wmf"/><Relationship Id="rId30" Type="http://schemas.openxmlformats.org/officeDocument/2006/relationships/oleObject" Target="embeddings/oleObject14.bin"/><Relationship Id="rId3" Type="http://schemas.openxmlformats.org/officeDocument/2006/relationships/footer" Target="footer1.xml"/><Relationship Id="rId29" Type="http://schemas.openxmlformats.org/officeDocument/2006/relationships/image" Target="media/image12.wmf"/><Relationship Id="rId28" Type="http://schemas.openxmlformats.org/officeDocument/2006/relationships/oleObject" Target="embeddings/oleObject13.bin"/><Relationship Id="rId27" Type="http://schemas.openxmlformats.org/officeDocument/2006/relationships/image" Target="media/image11.wmf"/><Relationship Id="rId26" Type="http://schemas.openxmlformats.org/officeDocument/2006/relationships/oleObject" Target="embeddings/oleObject12.bin"/><Relationship Id="rId256" Type="http://schemas.microsoft.com/office/2011/relationships/people" Target="people.xml"/><Relationship Id="rId255" Type="http://schemas.openxmlformats.org/officeDocument/2006/relationships/fontTable" Target="fontTable.xml"/><Relationship Id="rId254" Type="http://schemas.openxmlformats.org/officeDocument/2006/relationships/customXml" Target="../customXml/item1.xml"/><Relationship Id="rId253" Type="http://schemas.openxmlformats.org/officeDocument/2006/relationships/image" Target="media/image87.emf"/><Relationship Id="rId252" Type="http://schemas.openxmlformats.org/officeDocument/2006/relationships/oleObject" Target="embeddings/oleObject162.bin"/><Relationship Id="rId251" Type="http://schemas.openxmlformats.org/officeDocument/2006/relationships/image" Target="media/image86.png"/><Relationship Id="rId250" Type="http://schemas.openxmlformats.org/officeDocument/2006/relationships/image" Target="media/image85.png"/><Relationship Id="rId25" Type="http://schemas.openxmlformats.org/officeDocument/2006/relationships/image" Target="media/image10.wmf"/><Relationship Id="rId249" Type="http://schemas.openxmlformats.org/officeDocument/2006/relationships/image" Target="media/image84.emf"/><Relationship Id="rId248" Type="http://schemas.openxmlformats.org/officeDocument/2006/relationships/oleObject" Target="embeddings/oleObject161.bin"/><Relationship Id="rId247" Type="http://schemas.openxmlformats.org/officeDocument/2006/relationships/image" Target="media/image83.emf"/><Relationship Id="rId246" Type="http://schemas.openxmlformats.org/officeDocument/2006/relationships/oleObject" Target="embeddings/oleObject160.bin"/><Relationship Id="rId245" Type="http://schemas.openxmlformats.org/officeDocument/2006/relationships/image" Target="media/image82.png"/><Relationship Id="rId244" Type="http://schemas.openxmlformats.org/officeDocument/2006/relationships/image" Target="media/image81.png"/><Relationship Id="rId243" Type="http://schemas.openxmlformats.org/officeDocument/2006/relationships/image" Target="media/image80.png"/><Relationship Id="rId242" Type="http://schemas.openxmlformats.org/officeDocument/2006/relationships/image" Target="media/image79.png"/><Relationship Id="rId241" Type="http://schemas.openxmlformats.org/officeDocument/2006/relationships/image" Target="media/image78.png"/><Relationship Id="rId240" Type="http://schemas.openxmlformats.org/officeDocument/2006/relationships/image" Target="media/image77.png"/><Relationship Id="rId24" Type="http://schemas.openxmlformats.org/officeDocument/2006/relationships/oleObject" Target="embeddings/oleObject11.bin"/><Relationship Id="rId239" Type="http://schemas.openxmlformats.org/officeDocument/2006/relationships/image" Target="media/image76.png"/><Relationship Id="rId238" Type="http://schemas.openxmlformats.org/officeDocument/2006/relationships/image" Target="media/image75.jpeg"/><Relationship Id="rId237" Type="http://schemas.openxmlformats.org/officeDocument/2006/relationships/oleObject" Target="embeddings/oleObject159.bin"/><Relationship Id="rId236" Type="http://schemas.openxmlformats.org/officeDocument/2006/relationships/image" Target="media/image74.jpeg"/><Relationship Id="rId235" Type="http://schemas.openxmlformats.org/officeDocument/2006/relationships/oleObject" Target="embeddings/oleObject158.bin"/><Relationship Id="rId234" Type="http://schemas.openxmlformats.org/officeDocument/2006/relationships/oleObject" Target="embeddings/oleObject157.bin"/><Relationship Id="rId233" Type="http://schemas.openxmlformats.org/officeDocument/2006/relationships/oleObject" Target="embeddings/oleObject156.bin"/><Relationship Id="rId232" Type="http://schemas.openxmlformats.org/officeDocument/2006/relationships/oleObject" Target="embeddings/oleObject155.bin"/><Relationship Id="rId231" Type="http://schemas.openxmlformats.org/officeDocument/2006/relationships/oleObject" Target="embeddings/oleObject154.bin"/><Relationship Id="rId230" Type="http://schemas.openxmlformats.org/officeDocument/2006/relationships/image" Target="media/image73.wmf"/><Relationship Id="rId23" Type="http://schemas.openxmlformats.org/officeDocument/2006/relationships/image" Target="media/image9.wmf"/><Relationship Id="rId229" Type="http://schemas.openxmlformats.org/officeDocument/2006/relationships/oleObject" Target="embeddings/oleObject153.bin"/><Relationship Id="rId228" Type="http://schemas.openxmlformats.org/officeDocument/2006/relationships/image" Target="media/image72.wmf"/><Relationship Id="rId227" Type="http://schemas.openxmlformats.org/officeDocument/2006/relationships/oleObject" Target="embeddings/oleObject152.bin"/><Relationship Id="rId226" Type="http://schemas.openxmlformats.org/officeDocument/2006/relationships/oleObject" Target="embeddings/oleObject151.bin"/><Relationship Id="rId225" Type="http://schemas.openxmlformats.org/officeDocument/2006/relationships/oleObject" Target="embeddings/oleObject150.bin"/><Relationship Id="rId224" Type="http://schemas.openxmlformats.org/officeDocument/2006/relationships/oleObject" Target="embeddings/oleObject149.bin"/><Relationship Id="rId223" Type="http://schemas.openxmlformats.org/officeDocument/2006/relationships/oleObject" Target="embeddings/oleObject148.bin"/><Relationship Id="rId222" Type="http://schemas.openxmlformats.org/officeDocument/2006/relationships/oleObject" Target="embeddings/oleObject147.bin"/><Relationship Id="rId221" Type="http://schemas.openxmlformats.org/officeDocument/2006/relationships/oleObject" Target="embeddings/oleObject146.bin"/><Relationship Id="rId220" Type="http://schemas.openxmlformats.org/officeDocument/2006/relationships/oleObject" Target="embeddings/oleObject145.bin"/><Relationship Id="rId22" Type="http://schemas.openxmlformats.org/officeDocument/2006/relationships/oleObject" Target="embeddings/oleObject10.bin"/><Relationship Id="rId219" Type="http://schemas.openxmlformats.org/officeDocument/2006/relationships/image" Target="media/image71.wmf"/><Relationship Id="rId218" Type="http://schemas.openxmlformats.org/officeDocument/2006/relationships/oleObject" Target="embeddings/oleObject144.bin"/><Relationship Id="rId217" Type="http://schemas.openxmlformats.org/officeDocument/2006/relationships/image" Target="media/image70.wmf"/><Relationship Id="rId216" Type="http://schemas.openxmlformats.org/officeDocument/2006/relationships/oleObject" Target="embeddings/oleObject143.bin"/><Relationship Id="rId215" Type="http://schemas.openxmlformats.org/officeDocument/2006/relationships/oleObject" Target="embeddings/oleObject142.bin"/><Relationship Id="rId214" Type="http://schemas.openxmlformats.org/officeDocument/2006/relationships/oleObject" Target="embeddings/oleObject141.bin"/><Relationship Id="rId213" Type="http://schemas.openxmlformats.org/officeDocument/2006/relationships/oleObject" Target="embeddings/oleObject140.bin"/><Relationship Id="rId212" Type="http://schemas.openxmlformats.org/officeDocument/2006/relationships/oleObject" Target="embeddings/oleObject139.bin"/><Relationship Id="rId211" Type="http://schemas.openxmlformats.org/officeDocument/2006/relationships/oleObject" Target="embeddings/oleObject138.bin"/><Relationship Id="rId210" Type="http://schemas.openxmlformats.org/officeDocument/2006/relationships/oleObject" Target="embeddings/oleObject137.bin"/><Relationship Id="rId21" Type="http://schemas.openxmlformats.org/officeDocument/2006/relationships/image" Target="media/image8.wmf"/><Relationship Id="rId209" Type="http://schemas.openxmlformats.org/officeDocument/2006/relationships/oleObject" Target="embeddings/oleObject136.bin"/><Relationship Id="rId208" Type="http://schemas.openxmlformats.org/officeDocument/2006/relationships/oleObject" Target="embeddings/oleObject135.bin"/><Relationship Id="rId207" Type="http://schemas.openxmlformats.org/officeDocument/2006/relationships/oleObject" Target="embeddings/oleObject134.bin"/><Relationship Id="rId206" Type="http://schemas.openxmlformats.org/officeDocument/2006/relationships/oleObject" Target="embeddings/oleObject133.bin"/><Relationship Id="rId205" Type="http://schemas.openxmlformats.org/officeDocument/2006/relationships/oleObject" Target="embeddings/oleObject132.bin"/><Relationship Id="rId204" Type="http://schemas.openxmlformats.org/officeDocument/2006/relationships/oleObject" Target="embeddings/oleObject131.bin"/><Relationship Id="rId203" Type="http://schemas.openxmlformats.org/officeDocument/2006/relationships/oleObject" Target="embeddings/oleObject130.bin"/><Relationship Id="rId202" Type="http://schemas.openxmlformats.org/officeDocument/2006/relationships/oleObject" Target="embeddings/oleObject129.bin"/><Relationship Id="rId201" Type="http://schemas.openxmlformats.org/officeDocument/2006/relationships/oleObject" Target="embeddings/oleObject128.bin"/><Relationship Id="rId200" Type="http://schemas.openxmlformats.org/officeDocument/2006/relationships/image" Target="media/image69.wmf"/><Relationship Id="rId20" Type="http://schemas.openxmlformats.org/officeDocument/2006/relationships/oleObject" Target="embeddings/oleObject9.bin"/><Relationship Id="rId2" Type="http://schemas.openxmlformats.org/officeDocument/2006/relationships/settings" Target="settings.xml"/><Relationship Id="rId199" Type="http://schemas.openxmlformats.org/officeDocument/2006/relationships/oleObject" Target="embeddings/oleObject127.bin"/><Relationship Id="rId198" Type="http://schemas.openxmlformats.org/officeDocument/2006/relationships/image" Target="media/image68.wmf"/><Relationship Id="rId197" Type="http://schemas.openxmlformats.org/officeDocument/2006/relationships/oleObject" Target="embeddings/oleObject126.bin"/><Relationship Id="rId196" Type="http://schemas.openxmlformats.org/officeDocument/2006/relationships/image" Target="media/image67.wmf"/><Relationship Id="rId195" Type="http://schemas.openxmlformats.org/officeDocument/2006/relationships/oleObject" Target="embeddings/oleObject125.bin"/><Relationship Id="rId194" Type="http://schemas.openxmlformats.org/officeDocument/2006/relationships/oleObject" Target="embeddings/oleObject124.bin"/><Relationship Id="rId193" Type="http://schemas.openxmlformats.org/officeDocument/2006/relationships/image" Target="media/image66.wmf"/><Relationship Id="rId192" Type="http://schemas.openxmlformats.org/officeDocument/2006/relationships/oleObject" Target="embeddings/oleObject123.bin"/><Relationship Id="rId191" Type="http://schemas.openxmlformats.org/officeDocument/2006/relationships/image" Target="media/image65.wmf"/><Relationship Id="rId190" Type="http://schemas.openxmlformats.org/officeDocument/2006/relationships/oleObject" Target="embeddings/oleObject122.bin"/><Relationship Id="rId19" Type="http://schemas.openxmlformats.org/officeDocument/2006/relationships/oleObject" Target="embeddings/oleObject8.bin"/><Relationship Id="rId189" Type="http://schemas.openxmlformats.org/officeDocument/2006/relationships/image" Target="media/image64.wmf"/><Relationship Id="rId188" Type="http://schemas.openxmlformats.org/officeDocument/2006/relationships/oleObject" Target="embeddings/oleObject121.bin"/><Relationship Id="rId187" Type="http://schemas.openxmlformats.org/officeDocument/2006/relationships/image" Target="media/image63.wmf"/><Relationship Id="rId186" Type="http://schemas.openxmlformats.org/officeDocument/2006/relationships/oleObject" Target="embeddings/oleObject120.bin"/><Relationship Id="rId185" Type="http://schemas.openxmlformats.org/officeDocument/2006/relationships/image" Target="media/image62.wmf"/><Relationship Id="rId184" Type="http://schemas.openxmlformats.org/officeDocument/2006/relationships/oleObject" Target="embeddings/oleObject119.bin"/><Relationship Id="rId183" Type="http://schemas.openxmlformats.org/officeDocument/2006/relationships/image" Target="media/image61.wmf"/><Relationship Id="rId182" Type="http://schemas.openxmlformats.org/officeDocument/2006/relationships/oleObject" Target="embeddings/oleObject118.bin"/><Relationship Id="rId181" Type="http://schemas.openxmlformats.org/officeDocument/2006/relationships/image" Target="media/image60.wmf"/><Relationship Id="rId180" Type="http://schemas.openxmlformats.org/officeDocument/2006/relationships/oleObject" Target="embeddings/oleObject117.bin"/><Relationship Id="rId18" Type="http://schemas.openxmlformats.org/officeDocument/2006/relationships/image" Target="media/image7.wmf"/><Relationship Id="rId179" Type="http://schemas.openxmlformats.org/officeDocument/2006/relationships/image" Target="media/image59.wmf"/><Relationship Id="rId178" Type="http://schemas.openxmlformats.org/officeDocument/2006/relationships/oleObject" Target="embeddings/oleObject116.bin"/><Relationship Id="rId177" Type="http://schemas.openxmlformats.org/officeDocument/2006/relationships/image" Target="media/image58.wmf"/><Relationship Id="rId176" Type="http://schemas.openxmlformats.org/officeDocument/2006/relationships/oleObject" Target="embeddings/oleObject115.bin"/><Relationship Id="rId175" Type="http://schemas.openxmlformats.org/officeDocument/2006/relationships/oleObject" Target="embeddings/oleObject114.bin"/><Relationship Id="rId174" Type="http://schemas.openxmlformats.org/officeDocument/2006/relationships/oleObject" Target="embeddings/oleObject113.bin"/><Relationship Id="rId173" Type="http://schemas.openxmlformats.org/officeDocument/2006/relationships/oleObject" Target="embeddings/oleObject112.bin"/><Relationship Id="rId172" Type="http://schemas.openxmlformats.org/officeDocument/2006/relationships/oleObject" Target="embeddings/oleObject111.bin"/><Relationship Id="rId171" Type="http://schemas.openxmlformats.org/officeDocument/2006/relationships/image" Target="media/image57.wmf"/><Relationship Id="rId170" Type="http://schemas.openxmlformats.org/officeDocument/2006/relationships/oleObject" Target="embeddings/oleObject110.bin"/><Relationship Id="rId17" Type="http://schemas.openxmlformats.org/officeDocument/2006/relationships/oleObject" Target="embeddings/oleObject7.bin"/><Relationship Id="rId169" Type="http://schemas.openxmlformats.org/officeDocument/2006/relationships/oleObject" Target="embeddings/oleObject109.bin"/><Relationship Id="rId168" Type="http://schemas.openxmlformats.org/officeDocument/2006/relationships/image" Target="media/image56.wmf"/><Relationship Id="rId167" Type="http://schemas.openxmlformats.org/officeDocument/2006/relationships/oleObject" Target="embeddings/oleObject108.bin"/><Relationship Id="rId166" Type="http://schemas.openxmlformats.org/officeDocument/2006/relationships/image" Target="media/image55.wmf"/><Relationship Id="rId165" Type="http://schemas.openxmlformats.org/officeDocument/2006/relationships/oleObject" Target="embeddings/oleObject107.bin"/><Relationship Id="rId164" Type="http://schemas.openxmlformats.org/officeDocument/2006/relationships/oleObject" Target="embeddings/oleObject106.bin"/><Relationship Id="rId163" Type="http://schemas.openxmlformats.org/officeDocument/2006/relationships/oleObject" Target="embeddings/oleObject105.bin"/><Relationship Id="rId162" Type="http://schemas.openxmlformats.org/officeDocument/2006/relationships/oleObject" Target="embeddings/oleObject104.bin"/><Relationship Id="rId161" Type="http://schemas.openxmlformats.org/officeDocument/2006/relationships/oleObject" Target="embeddings/oleObject103.bin"/><Relationship Id="rId160" Type="http://schemas.openxmlformats.org/officeDocument/2006/relationships/oleObject" Target="embeddings/oleObject102.bin"/><Relationship Id="rId16" Type="http://schemas.openxmlformats.org/officeDocument/2006/relationships/image" Target="media/image6.wmf"/><Relationship Id="rId159" Type="http://schemas.openxmlformats.org/officeDocument/2006/relationships/oleObject" Target="embeddings/oleObject101.bin"/><Relationship Id="rId158" Type="http://schemas.openxmlformats.org/officeDocument/2006/relationships/image" Target="media/image54.wmf"/><Relationship Id="rId157" Type="http://schemas.openxmlformats.org/officeDocument/2006/relationships/oleObject" Target="embeddings/oleObject100.bin"/><Relationship Id="rId156" Type="http://schemas.openxmlformats.org/officeDocument/2006/relationships/image" Target="media/image53.wmf"/><Relationship Id="rId155" Type="http://schemas.openxmlformats.org/officeDocument/2006/relationships/oleObject" Target="embeddings/oleObject99.bin"/><Relationship Id="rId154" Type="http://schemas.openxmlformats.org/officeDocument/2006/relationships/image" Target="media/image52.wmf"/><Relationship Id="rId153" Type="http://schemas.openxmlformats.org/officeDocument/2006/relationships/oleObject" Target="embeddings/oleObject98.bin"/><Relationship Id="rId152" Type="http://schemas.openxmlformats.org/officeDocument/2006/relationships/image" Target="media/image51.wmf"/><Relationship Id="rId151" Type="http://schemas.openxmlformats.org/officeDocument/2006/relationships/oleObject" Target="embeddings/oleObject97.bin"/><Relationship Id="rId150" Type="http://schemas.openxmlformats.org/officeDocument/2006/relationships/image" Target="media/image50.wmf"/><Relationship Id="rId15" Type="http://schemas.openxmlformats.org/officeDocument/2006/relationships/oleObject" Target="embeddings/oleObject6.bin"/><Relationship Id="rId149" Type="http://schemas.openxmlformats.org/officeDocument/2006/relationships/oleObject" Target="embeddings/oleObject96.bin"/><Relationship Id="rId148" Type="http://schemas.openxmlformats.org/officeDocument/2006/relationships/image" Target="media/image49.wmf"/><Relationship Id="rId147" Type="http://schemas.openxmlformats.org/officeDocument/2006/relationships/oleObject" Target="embeddings/oleObject95.bin"/><Relationship Id="rId146" Type="http://schemas.openxmlformats.org/officeDocument/2006/relationships/image" Target="media/image48.wmf"/><Relationship Id="rId145" Type="http://schemas.openxmlformats.org/officeDocument/2006/relationships/oleObject" Target="embeddings/oleObject94.bin"/><Relationship Id="rId144" Type="http://schemas.openxmlformats.org/officeDocument/2006/relationships/image" Target="media/image47.wmf"/><Relationship Id="rId143" Type="http://schemas.openxmlformats.org/officeDocument/2006/relationships/oleObject" Target="embeddings/oleObject93.bin"/><Relationship Id="rId142" Type="http://schemas.openxmlformats.org/officeDocument/2006/relationships/oleObject" Target="embeddings/oleObject92.bin"/><Relationship Id="rId141" Type="http://schemas.openxmlformats.org/officeDocument/2006/relationships/oleObject" Target="embeddings/oleObject91.bin"/><Relationship Id="rId140" Type="http://schemas.openxmlformats.org/officeDocument/2006/relationships/image" Target="media/image46.wmf"/><Relationship Id="rId14" Type="http://schemas.openxmlformats.org/officeDocument/2006/relationships/image" Target="media/image5.wmf"/><Relationship Id="rId139" Type="http://schemas.openxmlformats.org/officeDocument/2006/relationships/oleObject" Target="embeddings/oleObject90.bin"/><Relationship Id="rId138" Type="http://schemas.openxmlformats.org/officeDocument/2006/relationships/image" Target="media/image45.wmf"/><Relationship Id="rId137" Type="http://schemas.openxmlformats.org/officeDocument/2006/relationships/oleObject" Target="embeddings/oleObject89.bin"/><Relationship Id="rId136" Type="http://schemas.openxmlformats.org/officeDocument/2006/relationships/image" Target="media/image44.wmf"/><Relationship Id="rId135" Type="http://schemas.openxmlformats.org/officeDocument/2006/relationships/oleObject" Target="embeddings/oleObject88.bin"/><Relationship Id="rId134" Type="http://schemas.openxmlformats.org/officeDocument/2006/relationships/oleObject" Target="embeddings/oleObject87.bin"/><Relationship Id="rId133" Type="http://schemas.openxmlformats.org/officeDocument/2006/relationships/image" Target="media/image43.wmf"/><Relationship Id="rId132" Type="http://schemas.openxmlformats.org/officeDocument/2006/relationships/oleObject" Target="embeddings/oleObject86.bin"/><Relationship Id="rId131" Type="http://schemas.openxmlformats.org/officeDocument/2006/relationships/image" Target="media/image42.wmf"/><Relationship Id="rId130" Type="http://schemas.openxmlformats.org/officeDocument/2006/relationships/oleObject" Target="embeddings/oleObject85.bin"/><Relationship Id="rId13" Type="http://schemas.openxmlformats.org/officeDocument/2006/relationships/oleObject" Target="embeddings/oleObject5.bin"/><Relationship Id="rId129" Type="http://schemas.openxmlformats.org/officeDocument/2006/relationships/image" Target="media/image41.wmf"/><Relationship Id="rId128" Type="http://schemas.openxmlformats.org/officeDocument/2006/relationships/oleObject" Target="embeddings/oleObject84.bin"/><Relationship Id="rId127" Type="http://schemas.openxmlformats.org/officeDocument/2006/relationships/image" Target="media/image40.wmf"/><Relationship Id="rId126" Type="http://schemas.openxmlformats.org/officeDocument/2006/relationships/oleObject" Target="embeddings/oleObject83.bin"/><Relationship Id="rId125" Type="http://schemas.openxmlformats.org/officeDocument/2006/relationships/image" Target="media/image39.wmf"/><Relationship Id="rId124" Type="http://schemas.openxmlformats.org/officeDocument/2006/relationships/oleObject" Target="embeddings/oleObject82.bin"/><Relationship Id="rId123" Type="http://schemas.openxmlformats.org/officeDocument/2006/relationships/image" Target="media/image38.wmf"/><Relationship Id="rId122" Type="http://schemas.openxmlformats.org/officeDocument/2006/relationships/oleObject" Target="embeddings/oleObject81.bin"/><Relationship Id="rId121" Type="http://schemas.openxmlformats.org/officeDocument/2006/relationships/image" Target="media/image37.wmf"/><Relationship Id="rId120" Type="http://schemas.openxmlformats.org/officeDocument/2006/relationships/oleObject" Target="embeddings/oleObject80.bin"/><Relationship Id="rId12" Type="http://schemas.openxmlformats.org/officeDocument/2006/relationships/image" Target="media/image4.wmf"/><Relationship Id="rId119" Type="http://schemas.openxmlformats.org/officeDocument/2006/relationships/oleObject" Target="embeddings/oleObject79.bin"/><Relationship Id="rId118" Type="http://schemas.openxmlformats.org/officeDocument/2006/relationships/oleObject" Target="embeddings/oleObject78.bin"/><Relationship Id="rId117" Type="http://schemas.openxmlformats.org/officeDocument/2006/relationships/oleObject" Target="embeddings/oleObject77.bin"/><Relationship Id="rId116" Type="http://schemas.openxmlformats.org/officeDocument/2006/relationships/oleObject" Target="embeddings/oleObject76.bin"/><Relationship Id="rId115" Type="http://schemas.openxmlformats.org/officeDocument/2006/relationships/oleObject" Target="embeddings/oleObject75.bin"/><Relationship Id="rId114" Type="http://schemas.openxmlformats.org/officeDocument/2006/relationships/oleObject" Target="embeddings/oleObject74.bin"/><Relationship Id="rId113" Type="http://schemas.openxmlformats.org/officeDocument/2006/relationships/oleObject" Target="embeddings/oleObject73.bin"/><Relationship Id="rId112" Type="http://schemas.openxmlformats.org/officeDocument/2006/relationships/oleObject" Target="embeddings/oleObject72.bin"/><Relationship Id="rId111" Type="http://schemas.openxmlformats.org/officeDocument/2006/relationships/oleObject" Target="embeddings/oleObject71.bin"/><Relationship Id="rId110" Type="http://schemas.openxmlformats.org/officeDocument/2006/relationships/oleObject" Target="embeddings/oleObject70.bin"/><Relationship Id="rId11" Type="http://schemas.openxmlformats.org/officeDocument/2006/relationships/oleObject" Target="embeddings/oleObject4.bin"/><Relationship Id="rId109" Type="http://schemas.openxmlformats.org/officeDocument/2006/relationships/oleObject" Target="embeddings/oleObject69.bin"/><Relationship Id="rId108" Type="http://schemas.openxmlformats.org/officeDocument/2006/relationships/oleObject" Target="embeddings/oleObject68.bin"/><Relationship Id="rId107" Type="http://schemas.openxmlformats.org/officeDocument/2006/relationships/oleObject" Target="embeddings/oleObject67.bin"/><Relationship Id="rId106" Type="http://schemas.openxmlformats.org/officeDocument/2006/relationships/oleObject" Target="embeddings/oleObject66.bin"/><Relationship Id="rId105" Type="http://schemas.openxmlformats.org/officeDocument/2006/relationships/oleObject" Target="embeddings/oleObject65.bin"/><Relationship Id="rId104" Type="http://schemas.openxmlformats.org/officeDocument/2006/relationships/oleObject" Target="embeddings/oleObject64.bin"/><Relationship Id="rId103" Type="http://schemas.openxmlformats.org/officeDocument/2006/relationships/oleObject" Target="embeddings/oleObject63.bin"/><Relationship Id="rId102" Type="http://schemas.openxmlformats.org/officeDocument/2006/relationships/oleObject" Target="embeddings/oleObject62.bin"/><Relationship Id="rId101" Type="http://schemas.openxmlformats.org/officeDocument/2006/relationships/oleObject" Target="embeddings/oleObject61.bin"/><Relationship Id="rId100" Type="http://schemas.openxmlformats.org/officeDocument/2006/relationships/oleObject" Target="embeddings/oleObject60.bin"/><Relationship Id="rId10" Type="http://schemas.openxmlformats.org/officeDocument/2006/relationships/image" Target="media/image3.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D9E956A-D2EC-482F-8CDB-D3F0A8FE8B6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31</Pages>
  <Words>18026</Words>
  <Characters>19480</Characters>
  <Lines>162</Lines>
  <Paragraphs>45</Paragraphs>
  <TotalTime>1</TotalTime>
  <ScaleCrop>false</ScaleCrop>
  <LinksUpToDate>false</LinksUpToDate>
  <CharactersWithSpaces>19549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2021-10-18T12:30:00Z</dcterms:created>
  <dc:creator>Administrator</dc:creator>
  <cp:lastModifiedBy>欣冉</cp:lastModifiedBy>
  <cp:lastPrinted>2023-06-08T01:01:00Z</cp:lastPrinted>
  <dcterms:modified xsi:type="dcterms:W3CDTF">2023-07-27T01:38:17Z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DA182AE362724C54B790B438DCF3C11C_12</vt:lpwstr>
  </property>
</Properties>
</file>