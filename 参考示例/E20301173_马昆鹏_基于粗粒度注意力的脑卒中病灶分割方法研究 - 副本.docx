
<file path=[Content_Types].xml><?xml version="1.0" encoding="utf-8"?>
<Types xmlns="http://schemas.openxmlformats.org/package/2006/content-types">
  <Default Extension="xml" ContentType="application/xml"/>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b/>
          <w:sz w:val="36"/>
          <w:szCs w:val="36"/>
        </w:rPr>
      </w:pPr>
      <w:r>
        <w:rPr>
          <w:szCs w:val="21"/>
        </w:rPr>
        <mc:AlternateContent>
          <mc:Choice Requires="wps">
            <w:drawing>
              <wp:anchor distT="0" distB="0" distL="114300" distR="114300" simplePos="0" relativeHeight="251664384" behindDoc="0" locked="0" layoutInCell="1" allowOverlap="1">
                <wp:simplePos x="0" y="0"/>
                <wp:positionH relativeFrom="column">
                  <wp:posOffset>-584200</wp:posOffset>
                </wp:positionH>
                <wp:positionV relativeFrom="paragraph">
                  <wp:posOffset>-394335</wp:posOffset>
                </wp:positionV>
                <wp:extent cx="2503805" cy="674370"/>
                <wp:effectExtent l="0" t="0" r="0" b="0"/>
                <wp:wrapNone/>
                <wp:docPr id="22" name="文本框 2"/>
                <wp:cNvGraphicFramePr/>
                <a:graphic xmlns:a="http://schemas.openxmlformats.org/drawingml/2006/main">
                  <a:graphicData uri="http://schemas.microsoft.com/office/word/2010/wordprocessingShape">
                    <wps:wsp>
                      <wps:cNvSpPr txBox="1"/>
                      <wps:spPr>
                        <a:xfrm>
                          <a:off x="0" y="0"/>
                          <a:ext cx="2503918" cy="674370"/>
                        </a:xfrm>
                        <a:prstGeom prst="rect">
                          <a:avLst/>
                        </a:prstGeom>
                        <a:noFill/>
                        <a:ln w="6350">
                          <a:noFill/>
                        </a:ln>
                      </wps:spPr>
                      <wps:txbx>
                        <w:txbxContent>
                          <w:p>
                            <w:pPr>
                              <w:jc w:val="left"/>
                              <w:rPr>
                                <w:rFonts w:ascii="黑体" w:hAnsi="黑体" w:eastAsia="黑体" w:cs="黑体"/>
                                <w:b/>
                                <w:bCs/>
                                <w:kern w:val="0"/>
                                <w:szCs w:val="21"/>
                              </w:rPr>
                            </w:pPr>
                            <w:r>
                              <w:rPr>
                                <w:rFonts w:hint="eastAsia" w:ascii="黑体" w:hAnsi="黑体" w:eastAsia="黑体" w:cs="黑体"/>
                                <w:b/>
                                <w:bCs/>
                                <w:kern w:val="0"/>
                                <w:szCs w:val="21"/>
                              </w:rPr>
                              <w:t>中图分类号：</w:t>
                            </w:r>
                          </w:p>
                          <w:p>
                            <w:pPr>
                              <w:jc w:val="left"/>
                              <w:rPr>
                                <w:rFonts w:ascii="黑体" w:hAnsi="黑体" w:eastAsia="黑体" w:cs="黑体"/>
                                <w:b/>
                                <w:bCs/>
                                <w:kern w:val="0"/>
                                <w:szCs w:val="21"/>
                              </w:rPr>
                            </w:pPr>
                            <w:r>
                              <w:rPr>
                                <w:rFonts w:hint="eastAsia" w:ascii="黑体" w:hAnsi="黑体" w:eastAsia="黑体" w:cs="黑体"/>
                                <w:b/>
                                <w:bCs/>
                                <w:kern w:val="0"/>
                                <w:szCs w:val="21"/>
                              </w:rPr>
                              <w:t>论文编号：</w:t>
                            </w:r>
                          </w:p>
                        </w:txbxContent>
                      </wps:txbx>
                      <wps:bodyPr wrap="square" upright="1"/>
                    </wps:wsp>
                  </a:graphicData>
                </a:graphic>
              </wp:anchor>
            </w:drawing>
          </mc:Choice>
          <mc:Fallback>
            <w:pict>
              <v:shape id="文本框 2" o:spid="_x0000_s1026" o:spt="202" type="#_x0000_t202" style="position:absolute;left:0pt;margin-left:-46pt;margin-top:-31.05pt;height:53.1pt;width:197.15pt;z-index:251664384;mso-width-relative:page;mso-height-relative:page;" filled="f" stroked="f" coordsize="21600,21600" o:gfxdata="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Mx3zx9wAAAAKAQAADwAAAAAAAAABACAAAAAiAAAAZHJzL2Rvd25y&#10;ZXYueG1sUEsBAhQAFAAAAAgAh07iQHf63nPBAQAAZgMAAA4AAAAAAAAAAQAgAAAAKwEAAGRycy9l&#10;Mm9Eb2MueG1sUEsFBgAAAAAGAAYAWQEAAF4FAAAAAA==&#10;">
                <v:fill on="f" focussize="0,0"/>
                <v:stroke on="f" weight="0.5pt"/>
                <v:imagedata o:title=""/>
                <o:lock v:ext="edit" aspectratio="f"/>
                <v:textbox>
                  <w:txbxContent>
                    <w:p>
                      <w:pPr>
                        <w:jc w:val="left"/>
                        <w:rPr>
                          <w:rFonts w:ascii="黑体" w:hAnsi="黑体" w:eastAsia="黑体" w:cs="黑体"/>
                          <w:b/>
                          <w:bCs/>
                          <w:kern w:val="0"/>
                          <w:szCs w:val="21"/>
                        </w:rPr>
                      </w:pPr>
                      <w:r>
                        <w:rPr>
                          <w:rFonts w:hint="eastAsia" w:ascii="黑体" w:hAnsi="黑体" w:eastAsia="黑体" w:cs="黑体"/>
                          <w:b/>
                          <w:bCs/>
                          <w:kern w:val="0"/>
                          <w:szCs w:val="21"/>
                        </w:rPr>
                        <w:t>中图分类号：</w:t>
                      </w:r>
                    </w:p>
                    <w:p>
                      <w:pPr>
                        <w:jc w:val="left"/>
                        <w:rPr>
                          <w:rFonts w:ascii="黑体" w:hAnsi="黑体" w:eastAsia="黑体" w:cs="黑体"/>
                          <w:b/>
                          <w:bCs/>
                          <w:kern w:val="0"/>
                          <w:szCs w:val="21"/>
                        </w:rPr>
                      </w:pPr>
                      <w:r>
                        <w:rPr>
                          <w:rFonts w:hint="eastAsia" w:ascii="黑体" w:hAnsi="黑体" w:eastAsia="黑体" w:cs="黑体"/>
                          <w:b/>
                          <w:bCs/>
                          <w:kern w:val="0"/>
                          <w:szCs w:val="21"/>
                        </w:rPr>
                        <w:t>论文编号：</w:t>
                      </w:r>
                    </w:p>
                  </w:txbxContent>
                </v:textbox>
              </v:shape>
            </w:pict>
          </mc:Fallback>
        </mc:AlternateContent>
      </w:r>
      <w:r>
        <w:rPr>
          <w:rFonts w:hint="eastAsia"/>
        </w:rPr>
        <w:drawing>
          <wp:anchor distT="0" distB="0" distL="114300" distR="114300" simplePos="0" relativeHeight="251663360" behindDoc="0" locked="0" layoutInCell="1" allowOverlap="1">
            <wp:simplePos x="0" y="0"/>
            <wp:positionH relativeFrom="page">
              <wp:align>left</wp:align>
            </wp:positionH>
            <wp:positionV relativeFrom="paragraph">
              <wp:posOffset>-900430</wp:posOffset>
            </wp:positionV>
            <wp:extent cx="7559040" cy="10819765"/>
            <wp:effectExtent l="0" t="0" r="3810" b="1270"/>
            <wp:wrapNone/>
            <wp:docPr id="44" name="图片 44" descr="扫描_1"/>
            <wp:cNvGraphicFramePr/>
            <a:graphic xmlns:a="http://schemas.openxmlformats.org/drawingml/2006/main">
              <a:graphicData uri="http://schemas.openxmlformats.org/drawingml/2006/picture">
                <pic:pic xmlns:pic="http://schemas.openxmlformats.org/drawingml/2006/picture">
                  <pic:nvPicPr>
                    <pic:cNvPr id="44" name="图片 44" descr="扫描_1"/>
                    <pic:cNvPicPr/>
                  </pic:nvPicPr>
                  <pic:blipFill>
                    <a:blip r:embed="rId11" cstate="print"/>
                    <a:stretch>
                      <a:fillRect/>
                    </a:stretch>
                  </pic:blipFill>
                  <pic:spPr>
                    <a:xfrm>
                      <a:off x="0" y="0"/>
                      <a:ext cx="7559040" cy="10819762"/>
                    </a:xfrm>
                    <a:prstGeom prst="rect">
                      <a:avLst/>
                    </a:prstGeom>
                  </pic:spPr>
                </pic:pic>
              </a:graphicData>
            </a:graphic>
          </wp:anchor>
        </w:drawing>
      </w:r>
    </w:p>
    <w:p>
      <w:pPr>
        <w:widowControl/>
        <w:jc w:val="left"/>
        <w:rPr>
          <w:rFonts w:ascii="宋体" w:hAnsi="宋体"/>
          <w:b/>
          <w:sz w:val="36"/>
          <w:szCs w:val="36"/>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5386705</wp:posOffset>
                </wp:positionV>
                <wp:extent cx="4057650" cy="17907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4057650" cy="1790700"/>
                        </a:xfrm>
                        <a:prstGeom prst="rect">
                          <a:avLst/>
                        </a:prstGeom>
                        <a:noFill/>
                        <a:ln>
                          <a:noFill/>
                        </a:ln>
                      </wps:spPr>
                      <wps:txbx>
                        <w:txbxContent>
                          <w:p>
                            <w:pPr>
                              <w:tabs>
                                <w:tab w:val="left" w:pos="3780"/>
                              </w:tabs>
                              <w:spacing w:before="50" w:after="50"/>
                              <w:ind w:left="0" w:leftChars="0" w:firstLine="0" w:firstLineChars="0"/>
                              <w:jc w:val="left"/>
                              <w:rPr>
                                <w:rFonts w:ascii="黑体" w:hAnsi="黑体" w:eastAsia="黑体"/>
                                <w:sz w:val="28"/>
                                <w:szCs w:val="28"/>
                              </w:rPr>
                            </w:pPr>
                            <w:r>
                              <w:rPr>
                                <w:rFonts w:ascii="黑体" w:hAnsi="黑体" w:eastAsia="黑体"/>
                                <w:sz w:val="28"/>
                                <w:szCs w:val="28"/>
                              </w:rPr>
                              <w:t>作者姓名</w:t>
                            </w:r>
                            <w:r>
                              <w:rPr>
                                <w:rFonts w:hint="eastAsia" w:ascii="黑体" w:hAnsi="黑体" w:eastAsia="黑体"/>
                                <w:sz w:val="28"/>
                                <w:szCs w:val="28"/>
                              </w:rPr>
                              <w:t xml:space="preserve">     马昆鹏</w:t>
                            </w:r>
                          </w:p>
                          <w:p>
                            <w:pPr>
                              <w:tabs>
                                <w:tab w:val="left" w:pos="3780"/>
                              </w:tabs>
                              <w:spacing w:before="50" w:after="50"/>
                              <w:ind w:left="0" w:leftChars="0" w:firstLine="0" w:firstLineChars="0"/>
                              <w:jc w:val="left"/>
                              <w:rPr>
                                <w:rFonts w:ascii="黑体" w:hAnsi="黑体" w:eastAsia="黑体"/>
                                <w:sz w:val="28"/>
                                <w:szCs w:val="28"/>
                              </w:rPr>
                            </w:pPr>
                            <w:r>
                              <w:rPr>
                                <w:rFonts w:hint="eastAsia" w:ascii="黑体" w:hAnsi="黑体" w:eastAsia="黑体"/>
                                <w:sz w:val="28"/>
                                <w:szCs w:val="28"/>
                              </w:rPr>
                              <w:t>一级</w:t>
                            </w:r>
                            <w:r>
                              <w:rPr>
                                <w:rFonts w:ascii="黑体" w:hAnsi="黑体" w:eastAsia="黑体"/>
                                <w:sz w:val="28"/>
                                <w:szCs w:val="28"/>
                              </w:rPr>
                              <w:t>学科</w:t>
                            </w:r>
                            <w:r>
                              <w:rPr>
                                <w:rFonts w:hint="eastAsia" w:ascii="黑体" w:hAnsi="黑体" w:eastAsia="黑体"/>
                                <w:sz w:val="28"/>
                                <w:szCs w:val="28"/>
                              </w:rPr>
                              <w:t xml:space="preserve">     电子信息</w:t>
                            </w:r>
                          </w:p>
                          <w:p>
                            <w:pPr>
                              <w:tabs>
                                <w:tab w:val="left" w:pos="3780"/>
                              </w:tabs>
                              <w:spacing w:before="50" w:after="50"/>
                              <w:ind w:left="0" w:leftChars="0" w:firstLine="0" w:firstLineChars="0"/>
                              <w:jc w:val="left"/>
                              <w:rPr>
                                <w:rFonts w:ascii="黑体" w:hAnsi="黑体" w:eastAsia="黑体"/>
                                <w:sz w:val="28"/>
                                <w:szCs w:val="28"/>
                              </w:rPr>
                            </w:pPr>
                            <w:r>
                              <w:rPr>
                                <w:rFonts w:hint="eastAsia" w:ascii="黑体" w:hAnsi="黑体" w:eastAsia="黑体"/>
                                <w:sz w:val="28"/>
                                <w:szCs w:val="28"/>
                              </w:rPr>
                              <w:t>二级</w:t>
                            </w:r>
                            <w:r>
                              <w:rPr>
                                <w:rFonts w:ascii="黑体" w:hAnsi="黑体" w:eastAsia="黑体"/>
                                <w:sz w:val="28"/>
                                <w:szCs w:val="28"/>
                              </w:rPr>
                              <w:t>学科</w:t>
                            </w:r>
                            <w:r>
                              <w:rPr>
                                <w:rFonts w:hint="eastAsia" w:ascii="黑体" w:hAnsi="黑体" w:eastAsia="黑体"/>
                                <w:sz w:val="28"/>
                                <w:szCs w:val="28"/>
                              </w:rPr>
                              <w:t xml:space="preserve">     </w:t>
                            </w:r>
                            <w:r>
                              <w:rPr>
                                <w:rFonts w:ascii="黑体" w:hAnsi="黑体" w:eastAsia="黑体"/>
                                <w:sz w:val="28"/>
                                <w:szCs w:val="28"/>
                              </w:rPr>
                              <w:t>计算机技术</w:t>
                            </w:r>
                          </w:p>
                          <w:p>
                            <w:pPr>
                              <w:tabs>
                                <w:tab w:val="left" w:pos="3780"/>
                              </w:tabs>
                              <w:spacing w:before="50" w:after="50"/>
                              <w:ind w:left="0" w:leftChars="0" w:firstLine="0" w:firstLineChars="0"/>
                              <w:jc w:val="left"/>
                              <w:rPr>
                                <w:rFonts w:ascii="黑体" w:hAnsi="黑体" w:eastAsia="黑体"/>
                                <w:sz w:val="28"/>
                                <w:szCs w:val="28"/>
                              </w:rPr>
                            </w:pPr>
                            <w:r>
                              <w:rPr>
                                <w:rFonts w:ascii="黑体" w:hAnsi="黑体" w:eastAsia="黑体"/>
                                <w:sz w:val="28"/>
                                <w:szCs w:val="28"/>
                              </w:rPr>
                              <w:t>指导教师</w:t>
                            </w:r>
                            <w:r>
                              <w:rPr>
                                <w:rFonts w:hint="eastAsia" w:ascii="黑体" w:hAnsi="黑体" w:eastAsia="黑体"/>
                                <w:sz w:val="28"/>
                                <w:szCs w:val="28"/>
                              </w:rPr>
                              <w:t xml:space="preserve">     张燕平</w:t>
                            </w:r>
                            <w:r>
                              <w:rPr>
                                <w:rFonts w:ascii="黑体" w:hAnsi="黑体" w:eastAsia="黑体"/>
                                <w:sz w:val="28"/>
                                <w:szCs w:val="28"/>
                              </w:rPr>
                              <w:t>教授</w:t>
                            </w:r>
                            <w:r>
                              <w:rPr>
                                <w:rFonts w:hint="eastAsia" w:ascii="黑体" w:hAnsi="黑体" w:eastAsia="黑体"/>
                                <w:sz w:val="28"/>
                                <w:szCs w:val="28"/>
                              </w:rPr>
                              <w:t xml:space="preserve"> </w:t>
                            </w:r>
                            <w:r>
                              <w:rPr>
                                <w:rFonts w:ascii="黑体" w:hAnsi="黑体" w:eastAsia="黑体"/>
                                <w:sz w:val="28"/>
                                <w:szCs w:val="28"/>
                              </w:rPr>
                              <w:t xml:space="preserve"> 杜秀全</w:t>
                            </w:r>
                            <w:r>
                              <w:rPr>
                                <w:rFonts w:hint="eastAsia" w:ascii="黑体" w:hAnsi="黑体" w:eastAsia="黑体"/>
                                <w:sz w:val="28"/>
                                <w:szCs w:val="28"/>
                              </w:rPr>
                              <w:t>副教授</w:t>
                            </w:r>
                          </w:p>
                        </w:txbxContent>
                      </wps:txbx>
                      <wps:bodyPr wrap="square" upright="1">
                        <a:noAutofit/>
                      </wps:bodyPr>
                    </wps:wsp>
                  </a:graphicData>
                </a:graphic>
              </wp:anchor>
            </w:drawing>
          </mc:Choice>
          <mc:Fallback>
            <w:pict>
              <v:shape id="_x0000_s1026" o:spid="_x0000_s1026" o:spt="202" type="#_x0000_t202" style="position:absolute;left:0pt;margin-top:424.15pt;height:141pt;width:319.5pt;mso-position-horizontal:center;mso-position-horizontal-relative:margin;z-index:251666432;mso-width-relative:page;mso-height-relative:page;" filled="f" stroked="f" coordsize="21600,21600" o:gfxdata="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toM6H1gAAAAkBAAAPAAAAAAAAAAEAIAAAACIAAABkcnMvZG93bnJl&#10;di54bWxQSwECFAAUAAAACACHTuJA9PW7ZcYBAAB5AwAADgAAAAAAAAABACAAAAAlAQAAZHJzL2Uy&#10;b0RvYy54bWxQSwUGAAAAAAYABgBZAQAAXQUAAAAA&#10;">
                <v:fill on="f" focussize="0,0"/>
                <v:stroke on="f"/>
                <v:imagedata o:title=""/>
                <o:lock v:ext="edit" aspectratio="f"/>
                <v:textbox>
                  <w:txbxContent>
                    <w:p>
                      <w:pPr>
                        <w:tabs>
                          <w:tab w:val="left" w:pos="3780"/>
                        </w:tabs>
                        <w:spacing w:before="50" w:after="50"/>
                        <w:ind w:left="0" w:leftChars="0" w:firstLine="0" w:firstLineChars="0"/>
                        <w:jc w:val="left"/>
                        <w:rPr>
                          <w:rFonts w:ascii="黑体" w:hAnsi="黑体" w:eastAsia="黑体"/>
                          <w:sz w:val="28"/>
                          <w:szCs w:val="28"/>
                        </w:rPr>
                      </w:pPr>
                      <w:r>
                        <w:rPr>
                          <w:rFonts w:ascii="黑体" w:hAnsi="黑体" w:eastAsia="黑体"/>
                          <w:sz w:val="28"/>
                          <w:szCs w:val="28"/>
                        </w:rPr>
                        <w:t>作者姓名</w:t>
                      </w:r>
                      <w:r>
                        <w:rPr>
                          <w:rFonts w:hint="eastAsia" w:ascii="黑体" w:hAnsi="黑体" w:eastAsia="黑体"/>
                          <w:sz w:val="28"/>
                          <w:szCs w:val="28"/>
                        </w:rPr>
                        <w:t xml:space="preserve">     马昆鹏</w:t>
                      </w:r>
                    </w:p>
                    <w:p>
                      <w:pPr>
                        <w:tabs>
                          <w:tab w:val="left" w:pos="3780"/>
                        </w:tabs>
                        <w:spacing w:before="50" w:after="50"/>
                        <w:ind w:left="0" w:leftChars="0" w:firstLine="0" w:firstLineChars="0"/>
                        <w:jc w:val="left"/>
                        <w:rPr>
                          <w:rFonts w:ascii="黑体" w:hAnsi="黑体" w:eastAsia="黑体"/>
                          <w:sz w:val="28"/>
                          <w:szCs w:val="28"/>
                        </w:rPr>
                      </w:pPr>
                      <w:r>
                        <w:rPr>
                          <w:rFonts w:hint="eastAsia" w:ascii="黑体" w:hAnsi="黑体" w:eastAsia="黑体"/>
                          <w:sz w:val="28"/>
                          <w:szCs w:val="28"/>
                        </w:rPr>
                        <w:t>一级</w:t>
                      </w:r>
                      <w:r>
                        <w:rPr>
                          <w:rFonts w:ascii="黑体" w:hAnsi="黑体" w:eastAsia="黑体"/>
                          <w:sz w:val="28"/>
                          <w:szCs w:val="28"/>
                        </w:rPr>
                        <w:t>学科</w:t>
                      </w:r>
                      <w:r>
                        <w:rPr>
                          <w:rFonts w:hint="eastAsia" w:ascii="黑体" w:hAnsi="黑体" w:eastAsia="黑体"/>
                          <w:sz w:val="28"/>
                          <w:szCs w:val="28"/>
                        </w:rPr>
                        <w:t xml:space="preserve">     电子信息</w:t>
                      </w:r>
                    </w:p>
                    <w:p>
                      <w:pPr>
                        <w:tabs>
                          <w:tab w:val="left" w:pos="3780"/>
                        </w:tabs>
                        <w:spacing w:before="50" w:after="50"/>
                        <w:ind w:left="0" w:leftChars="0" w:firstLine="0" w:firstLineChars="0"/>
                        <w:jc w:val="left"/>
                        <w:rPr>
                          <w:rFonts w:ascii="黑体" w:hAnsi="黑体" w:eastAsia="黑体"/>
                          <w:sz w:val="28"/>
                          <w:szCs w:val="28"/>
                        </w:rPr>
                      </w:pPr>
                      <w:r>
                        <w:rPr>
                          <w:rFonts w:hint="eastAsia" w:ascii="黑体" w:hAnsi="黑体" w:eastAsia="黑体"/>
                          <w:sz w:val="28"/>
                          <w:szCs w:val="28"/>
                        </w:rPr>
                        <w:t>二级</w:t>
                      </w:r>
                      <w:r>
                        <w:rPr>
                          <w:rFonts w:ascii="黑体" w:hAnsi="黑体" w:eastAsia="黑体"/>
                          <w:sz w:val="28"/>
                          <w:szCs w:val="28"/>
                        </w:rPr>
                        <w:t>学科</w:t>
                      </w:r>
                      <w:r>
                        <w:rPr>
                          <w:rFonts w:hint="eastAsia" w:ascii="黑体" w:hAnsi="黑体" w:eastAsia="黑体"/>
                          <w:sz w:val="28"/>
                          <w:szCs w:val="28"/>
                        </w:rPr>
                        <w:t xml:space="preserve">     </w:t>
                      </w:r>
                      <w:r>
                        <w:rPr>
                          <w:rFonts w:ascii="黑体" w:hAnsi="黑体" w:eastAsia="黑体"/>
                          <w:sz w:val="28"/>
                          <w:szCs w:val="28"/>
                        </w:rPr>
                        <w:t>计算机技术</w:t>
                      </w:r>
                    </w:p>
                    <w:p>
                      <w:pPr>
                        <w:tabs>
                          <w:tab w:val="left" w:pos="3780"/>
                        </w:tabs>
                        <w:spacing w:before="50" w:after="50"/>
                        <w:ind w:left="0" w:leftChars="0" w:firstLine="0" w:firstLineChars="0"/>
                        <w:jc w:val="left"/>
                        <w:rPr>
                          <w:rFonts w:ascii="黑体" w:hAnsi="黑体" w:eastAsia="黑体"/>
                          <w:sz w:val="28"/>
                          <w:szCs w:val="28"/>
                        </w:rPr>
                      </w:pPr>
                      <w:r>
                        <w:rPr>
                          <w:rFonts w:ascii="黑体" w:hAnsi="黑体" w:eastAsia="黑体"/>
                          <w:sz w:val="28"/>
                          <w:szCs w:val="28"/>
                        </w:rPr>
                        <w:t>指导教师</w:t>
                      </w:r>
                      <w:r>
                        <w:rPr>
                          <w:rFonts w:hint="eastAsia" w:ascii="黑体" w:hAnsi="黑体" w:eastAsia="黑体"/>
                          <w:sz w:val="28"/>
                          <w:szCs w:val="28"/>
                        </w:rPr>
                        <w:t xml:space="preserve">     张燕平</w:t>
                      </w:r>
                      <w:r>
                        <w:rPr>
                          <w:rFonts w:ascii="黑体" w:hAnsi="黑体" w:eastAsia="黑体"/>
                          <w:sz w:val="28"/>
                          <w:szCs w:val="28"/>
                        </w:rPr>
                        <w:t>教授</w:t>
                      </w:r>
                      <w:r>
                        <w:rPr>
                          <w:rFonts w:hint="eastAsia" w:ascii="黑体" w:hAnsi="黑体" w:eastAsia="黑体"/>
                          <w:sz w:val="28"/>
                          <w:szCs w:val="28"/>
                        </w:rPr>
                        <w:t xml:space="preserve"> </w:t>
                      </w:r>
                      <w:r>
                        <w:rPr>
                          <w:rFonts w:ascii="黑体" w:hAnsi="黑体" w:eastAsia="黑体"/>
                          <w:sz w:val="28"/>
                          <w:szCs w:val="28"/>
                        </w:rPr>
                        <w:t xml:space="preserve"> 杜秀全</w:t>
                      </w:r>
                      <w:r>
                        <w:rPr>
                          <w:rFonts w:hint="eastAsia" w:ascii="黑体" w:hAnsi="黑体" w:eastAsia="黑体"/>
                          <w:sz w:val="28"/>
                          <w:szCs w:val="28"/>
                        </w:rPr>
                        <w:t>副教授</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2864485</wp:posOffset>
                </wp:positionV>
                <wp:extent cx="5977255" cy="1318895"/>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5977255" cy="1318895"/>
                        </a:xfrm>
                        <a:prstGeom prst="rect">
                          <a:avLst/>
                        </a:prstGeom>
                        <a:noFill/>
                        <a:ln>
                          <a:noFill/>
                        </a:ln>
                      </wps:spPr>
                      <wps:txbx>
                        <w:txbxContent>
                          <w:p>
                            <w:pPr>
                              <w:jc w:val="center"/>
                              <w:rPr>
                                <w:rFonts w:ascii="黑体" w:hAnsi="黑体" w:eastAsia="黑体"/>
                                <w:b/>
                                <w:bCs/>
                                <w:sz w:val="64"/>
                                <w:szCs w:val="64"/>
                              </w:rPr>
                            </w:pPr>
                            <w:r>
                              <w:rPr>
                                <w:rFonts w:hint="eastAsia" w:ascii="黑体" w:hAnsi="黑体" w:eastAsia="黑体"/>
                                <w:b/>
                                <w:bCs/>
                                <w:sz w:val="64"/>
                                <w:szCs w:val="64"/>
                              </w:rPr>
                              <w:t>基于粗粒度注意力的脑卒中病灶分割方法研究</w:t>
                            </w:r>
                          </w:p>
                          <w:p>
                            <w:pPr>
                              <w:jc w:val="center"/>
                              <w:rPr>
                                <w:rFonts w:ascii="黑体" w:hAnsi="黑体" w:eastAsia="黑体"/>
                                <w:b/>
                                <w:sz w:val="32"/>
                                <w:szCs w:val="32"/>
                              </w:rPr>
                            </w:pPr>
                          </w:p>
                          <w:p>
                            <w:pPr>
                              <w:rPr>
                                <w:rFonts w:ascii="宋体" w:hAnsi="宋体" w:cs="宋体"/>
                                <w:b/>
                                <w:sz w:val="44"/>
                                <w:szCs w:val="44"/>
                              </w:rPr>
                            </w:pPr>
                          </w:p>
                          <w:p/>
                        </w:txbxContent>
                      </wps:txbx>
                      <wps:bodyPr upright="1"/>
                    </wps:wsp>
                  </a:graphicData>
                </a:graphic>
              </wp:anchor>
            </w:drawing>
          </mc:Choice>
          <mc:Fallback>
            <w:pict>
              <v:shape id="_x0000_s1026" o:spid="_x0000_s1026" o:spt="202" type="#_x0000_t202" style="position:absolute;left:0pt;margin-top:225.55pt;height:103.85pt;width:470.65pt;mso-position-horizontal:center;mso-position-horizontal-relative:margin;z-index:251665408;mso-width-relative:page;mso-height-relative:page;" filled="f" stroked="f" coordsize="21600,21600" o:gfxdata="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orpoytYA&#10;AAAIAQAADwAAAAAAAAABACAAAAAiAAAAZHJzL2Rvd25yZXYueG1sUEsBAhQAFAAAAAgAh07iQAyz&#10;j2yvAQAAUQMAAA4AAAAAAAAAAQAgAAAAJQEAAGRycy9lMm9Eb2MueG1sUEsFBgAAAAAGAAYAWQEA&#10;AEYFAAAAAA==&#10;">
                <v:fill on="f" focussize="0,0"/>
                <v:stroke on="f"/>
                <v:imagedata o:title=""/>
                <o:lock v:ext="edit" aspectratio="f"/>
                <v:textbox>
                  <w:txbxContent>
                    <w:p>
                      <w:pPr>
                        <w:jc w:val="center"/>
                        <w:rPr>
                          <w:rFonts w:ascii="黑体" w:hAnsi="黑体" w:eastAsia="黑体"/>
                          <w:b/>
                          <w:bCs/>
                          <w:sz w:val="64"/>
                          <w:szCs w:val="64"/>
                        </w:rPr>
                      </w:pPr>
                      <w:r>
                        <w:rPr>
                          <w:rFonts w:hint="eastAsia" w:ascii="黑体" w:hAnsi="黑体" w:eastAsia="黑体"/>
                          <w:b/>
                          <w:bCs/>
                          <w:sz w:val="64"/>
                          <w:szCs w:val="64"/>
                        </w:rPr>
                        <w:t>基于粗粒度注意力的脑卒中病灶分割方法研究</w:t>
                      </w:r>
                    </w:p>
                    <w:p>
                      <w:pPr>
                        <w:jc w:val="center"/>
                        <w:rPr>
                          <w:rFonts w:ascii="黑体" w:hAnsi="黑体" w:eastAsia="黑体"/>
                          <w:b/>
                          <w:sz w:val="32"/>
                          <w:szCs w:val="32"/>
                        </w:rPr>
                      </w:pPr>
                    </w:p>
                    <w:p>
                      <w:pPr>
                        <w:rPr>
                          <w:rFonts w:ascii="宋体" w:hAnsi="宋体" w:cs="宋体"/>
                          <w:b/>
                          <w:sz w:val="44"/>
                          <w:szCs w:val="44"/>
                        </w:rPr>
                      </w:pPr>
                    </w:p>
                    <w:p/>
                  </w:txbxContent>
                </v:textbox>
              </v:shape>
            </w:pict>
          </mc:Fallback>
        </mc:AlternateContent>
      </w:r>
      <w:r>
        <w:rPr>
          <w:rFonts w:ascii="宋体" w:hAnsi="宋体"/>
          <w:b/>
          <w:sz w:val="36"/>
          <w:szCs w:val="36"/>
        </w:rPr>
        <w:br w:type="page"/>
      </w:r>
    </w:p>
    <w:p>
      <w:pPr>
        <w:jc w:val="center"/>
        <w:rPr>
          <w:rFonts w:ascii="宋体" w:hAnsi="宋体"/>
          <w:b/>
          <w:sz w:val="36"/>
          <w:szCs w:val="36"/>
        </w:rPr>
      </w:pPr>
    </w:p>
    <w:p>
      <w:pPr>
        <w:spacing w:before="50" w:after="50"/>
        <w:jc w:val="center"/>
        <w:rPr>
          <w:rFonts w:eastAsia="黑体" w:cs="Times New Roman"/>
          <w:b/>
          <w:sz w:val="36"/>
          <w:szCs w:val="36"/>
        </w:rPr>
      </w:pPr>
    </w:p>
    <w:p>
      <w:pPr>
        <w:jc w:val="center"/>
        <w:rPr>
          <w:rFonts w:eastAsia="黑体" w:cs="Times New Roman"/>
          <w:b/>
          <w:sz w:val="36"/>
          <w:szCs w:val="36"/>
        </w:rPr>
      </w:pPr>
      <w:r>
        <w:rPr>
          <w:rFonts w:eastAsia="黑体" w:cs="Times New Roman"/>
          <w:b/>
          <w:sz w:val="36"/>
          <w:szCs w:val="36"/>
        </w:rPr>
        <w:t>Research on Segmentation Method of Stroke Lesion Based on Coarse-Grained Attention</w:t>
      </w:r>
    </w:p>
    <w:p>
      <w:pPr>
        <w:ind w:firstLine="482"/>
        <w:jc w:val="center"/>
        <w:rPr>
          <w:rFonts w:eastAsia="黑体" w:cs="Times New Roman"/>
          <w:b/>
          <w:sz w:val="36"/>
          <w:szCs w:val="36"/>
        </w:rPr>
      </w:pPr>
    </w:p>
    <w:p>
      <w:pPr>
        <w:spacing w:before="50" w:after="50"/>
        <w:ind w:firstLine="480"/>
        <w:jc w:val="center"/>
        <w:rPr>
          <w:szCs w:val="21"/>
        </w:rPr>
      </w:pPr>
    </w:p>
    <w:p>
      <w:pPr>
        <w:jc w:val="center"/>
        <w:rPr>
          <w:rFonts w:cs="Times New Roman"/>
          <w:sz w:val="28"/>
          <w:szCs w:val="28"/>
        </w:rPr>
      </w:pPr>
      <w:r>
        <w:rPr>
          <w:rFonts w:cs="Times New Roman"/>
          <w:sz w:val="28"/>
          <w:szCs w:val="28"/>
        </w:rPr>
        <w:t>A Dissertation Submitted for the Degree of Master</w:t>
      </w:r>
    </w:p>
    <w:p>
      <w:pPr>
        <w:spacing w:before="50" w:after="50"/>
        <w:ind w:firstLine="480"/>
        <w:jc w:val="center"/>
        <w:rPr>
          <w:szCs w:val="21"/>
        </w:rPr>
      </w:pPr>
    </w:p>
    <w:p>
      <w:pPr>
        <w:spacing w:before="50" w:after="50"/>
        <w:ind w:firstLine="480"/>
        <w:jc w:val="center"/>
        <w:rPr>
          <w:szCs w:val="21"/>
        </w:rPr>
      </w:pPr>
      <w:r>
        <w:rPr>
          <w:szCs w:val="21"/>
        </w:rPr>
        <w:t> </w:t>
      </w:r>
    </w:p>
    <w:p>
      <w:pPr>
        <w:spacing w:before="50" w:after="50"/>
        <w:ind w:firstLine="480"/>
        <w:jc w:val="center"/>
        <w:rPr>
          <w:szCs w:val="21"/>
        </w:rPr>
      </w:pPr>
      <w:r>
        <w:rPr>
          <w:szCs w:val="21"/>
        </w:rPr>
        <w:t> </w:t>
      </w:r>
    </w:p>
    <w:p>
      <w:pPr>
        <w:spacing w:before="50" w:after="50"/>
        <w:ind w:firstLine="480"/>
        <w:jc w:val="center"/>
        <w:rPr>
          <w:szCs w:val="21"/>
        </w:rPr>
      </w:pPr>
      <w:r>
        <w:rPr>
          <w:szCs w:val="21"/>
        </w:rPr>
        <w:t> </w:t>
      </w:r>
    </w:p>
    <w:p>
      <w:pPr>
        <w:spacing w:before="50" w:after="50"/>
        <w:ind w:firstLine="480"/>
        <w:jc w:val="center"/>
        <w:rPr>
          <w:rFonts w:cs="Times New Roman"/>
          <w:szCs w:val="21"/>
        </w:rPr>
      </w:pPr>
    </w:p>
    <w:p>
      <w:pPr>
        <w:widowControl/>
        <w:jc w:val="left"/>
        <w:rPr>
          <w:rFonts w:cs="Times New Roman"/>
          <w:b/>
          <w:sz w:val="30"/>
          <w:szCs w:val="30"/>
        </w:rPr>
      </w:pPr>
    </w:p>
    <w:p>
      <w:pPr>
        <w:ind w:firstLine="2711" w:firstLineChars="900"/>
        <w:rPr>
          <w:rFonts w:cs="Times New Roman"/>
          <w:b/>
          <w:sz w:val="30"/>
          <w:szCs w:val="30"/>
        </w:rPr>
      </w:pPr>
      <w:r>
        <w:rPr>
          <w:rFonts w:cs="Times New Roman"/>
          <w:b/>
          <w:sz w:val="30"/>
          <w:szCs w:val="30"/>
        </w:rPr>
        <w:t>Candidate：Ma Kunpeng</w:t>
      </w:r>
    </w:p>
    <w:p>
      <w:pPr>
        <w:ind w:firstLine="480"/>
        <w:jc w:val="center"/>
        <w:rPr>
          <w:rFonts w:cs="Times New Roman"/>
          <w:szCs w:val="21"/>
        </w:rPr>
      </w:pPr>
    </w:p>
    <w:p>
      <w:pPr>
        <w:rPr>
          <w:rFonts w:cs="Times New Roman"/>
          <w:b/>
          <w:sz w:val="30"/>
          <w:szCs w:val="30"/>
        </w:rPr>
      </w:pPr>
      <w:r>
        <w:rPr>
          <w:rFonts w:cs="Times New Roman"/>
          <w:b/>
          <w:sz w:val="30"/>
          <w:szCs w:val="30"/>
        </w:rPr>
        <w:t>Supervisor：Prof. ZHANG Yanping</w:t>
      </w:r>
      <w:r>
        <w:rPr>
          <w:rFonts w:hint="eastAsia" w:cs="Times New Roman"/>
          <w:b/>
          <w:sz w:val="30"/>
          <w:szCs w:val="30"/>
        </w:rPr>
        <w:t>、Asso</w:t>
      </w:r>
      <w:r>
        <w:rPr>
          <w:rFonts w:cs="Times New Roman"/>
          <w:b/>
          <w:sz w:val="30"/>
          <w:szCs w:val="30"/>
        </w:rPr>
        <w:t>ciate Prof.DU Xiuquan</w:t>
      </w:r>
    </w:p>
    <w:p>
      <w:pPr>
        <w:spacing w:before="50" w:after="50"/>
        <w:ind w:firstLine="480"/>
        <w:jc w:val="center"/>
        <w:rPr>
          <w:szCs w:val="21"/>
        </w:rPr>
      </w:pPr>
      <w:r>
        <w:rPr>
          <w:szCs w:val="21"/>
        </w:rPr>
        <w:t> </w:t>
      </w:r>
    </w:p>
    <w:p>
      <w:pPr>
        <w:widowControl/>
        <w:jc w:val="left"/>
        <w:rPr>
          <w:rFonts w:eastAsia="黑体" w:cs="Times New Roman"/>
          <w:b/>
          <w:szCs w:val="24"/>
        </w:rPr>
      </w:pPr>
      <w:r>
        <w:rPr>
          <w:rFonts w:eastAsia="黑体" w:cs="Times New Roman"/>
          <w:b/>
          <w:szCs w:val="24"/>
        </w:rPr>
        <w:br w:type="page"/>
      </w:r>
    </w:p>
    <w:p>
      <w:pPr>
        <w:spacing w:before="50" w:after="50"/>
        <w:rPr>
          <w:rFonts w:eastAsia="黑体" w:cs="Times New Roman"/>
          <w:b/>
          <w:szCs w:val="24"/>
        </w:rPr>
      </w:pPr>
      <w:r>
        <w:rPr>
          <w:rFonts w:hint="eastAsia" w:eastAsia="黑体" w:cs="Times New Roman"/>
          <w:b/>
          <w:szCs w:val="24"/>
        </w:rPr>
        <w:t>图分类号：</w:t>
      </w:r>
      <w:r>
        <w:rPr>
          <w:rFonts w:eastAsia="黑体" w:cs="Times New Roman"/>
          <w:b/>
          <w:szCs w:val="24"/>
        </w:rPr>
        <w:t xml:space="preserve"> </w:t>
      </w:r>
    </w:p>
    <w:p>
      <w:pPr>
        <w:spacing w:before="50" w:after="50"/>
        <w:rPr>
          <w:rFonts w:eastAsia="黑体" w:cs="Times New Roman"/>
          <w:szCs w:val="24"/>
        </w:rPr>
      </w:pPr>
      <w:r>
        <w:rPr>
          <w:rFonts w:hint="eastAsia" w:eastAsia="黑体" w:cs="Times New Roman"/>
          <w:b/>
          <w:bCs/>
          <w:szCs w:val="21"/>
        </w:rPr>
        <w:t>论文编号：</w:t>
      </w:r>
    </w:p>
    <w:p>
      <w:pPr>
        <w:spacing w:before="50" w:after="50"/>
        <w:jc w:val="center"/>
        <w:rPr>
          <w:rFonts w:eastAsia="黑体" w:cs="Times New Roman"/>
          <w:sz w:val="36"/>
          <w:szCs w:val="24"/>
        </w:rPr>
      </w:pPr>
      <w:r>
        <w:rPr>
          <w:rFonts w:eastAsia="黑体" w:cs="Times New Roman"/>
          <w:sz w:val="36"/>
          <w:szCs w:val="24"/>
        </w:rPr>
        <w:t> </w:t>
      </w:r>
    </w:p>
    <w:p>
      <w:pPr>
        <w:spacing w:before="50" w:after="50"/>
        <w:jc w:val="center"/>
        <w:rPr>
          <w:rFonts w:eastAsia="黑体" w:cs="Times New Roman"/>
          <w:sz w:val="36"/>
          <w:szCs w:val="24"/>
        </w:rPr>
      </w:pPr>
      <w:r>
        <w:rPr>
          <w:rFonts w:eastAsia="黑体" w:cs="Times New Roman"/>
          <w:sz w:val="36"/>
          <w:szCs w:val="24"/>
        </w:rPr>
        <w:t> </w:t>
      </w:r>
    </w:p>
    <w:p>
      <w:pPr>
        <w:spacing w:before="50" w:after="50"/>
        <w:jc w:val="center"/>
        <w:rPr>
          <w:rFonts w:eastAsia="黑体" w:cs="Times New Roman"/>
          <w:sz w:val="36"/>
          <w:szCs w:val="24"/>
        </w:rPr>
      </w:pPr>
      <w:r>
        <w:rPr>
          <w:rFonts w:eastAsia="黑体" w:cs="Times New Roman"/>
          <w:sz w:val="36"/>
          <w:szCs w:val="24"/>
        </w:rPr>
        <w:t> </w:t>
      </w:r>
    </w:p>
    <w:p>
      <w:pPr>
        <w:spacing w:before="50" w:after="50"/>
        <w:jc w:val="center"/>
        <w:rPr>
          <w:rFonts w:cs="Times New Roman"/>
          <w:sz w:val="36"/>
          <w:szCs w:val="24"/>
        </w:rPr>
      </w:pPr>
      <w:r>
        <w:rPr>
          <w:rFonts w:hint="eastAsia" w:eastAsia="黑体" w:cs="Times New Roman"/>
          <w:sz w:val="36"/>
          <w:szCs w:val="24"/>
        </w:rPr>
        <w:t>硕</w:t>
      </w:r>
      <w:r>
        <w:rPr>
          <w:rFonts w:eastAsia="黑体" w:cs="Times New Roman"/>
          <w:sz w:val="36"/>
          <w:szCs w:val="24"/>
        </w:rPr>
        <w:t xml:space="preserve">  </w:t>
      </w:r>
      <w:r>
        <w:rPr>
          <w:rFonts w:hint="eastAsia" w:eastAsia="黑体" w:cs="Times New Roman"/>
          <w:sz w:val="36"/>
          <w:szCs w:val="24"/>
        </w:rPr>
        <w:t>士</w:t>
      </w:r>
      <w:r>
        <w:rPr>
          <w:rFonts w:eastAsia="黑体" w:cs="Times New Roman"/>
          <w:sz w:val="36"/>
          <w:szCs w:val="24"/>
        </w:rPr>
        <w:t xml:space="preserve">  </w:t>
      </w:r>
      <w:r>
        <w:rPr>
          <w:rFonts w:hint="eastAsia" w:eastAsia="黑体" w:cs="Times New Roman"/>
          <w:sz w:val="36"/>
          <w:szCs w:val="24"/>
        </w:rPr>
        <w:t>学</w:t>
      </w:r>
      <w:r>
        <w:rPr>
          <w:rFonts w:eastAsia="黑体" w:cs="Times New Roman"/>
          <w:sz w:val="36"/>
          <w:szCs w:val="24"/>
        </w:rPr>
        <w:t xml:space="preserve">  </w:t>
      </w:r>
      <w:r>
        <w:rPr>
          <w:rFonts w:hint="eastAsia" w:eastAsia="黑体" w:cs="Times New Roman"/>
          <w:sz w:val="36"/>
          <w:szCs w:val="24"/>
        </w:rPr>
        <w:t>位</w:t>
      </w:r>
      <w:r>
        <w:rPr>
          <w:rFonts w:eastAsia="黑体" w:cs="Times New Roman"/>
          <w:sz w:val="36"/>
          <w:szCs w:val="24"/>
        </w:rPr>
        <w:t xml:space="preserve">  </w:t>
      </w:r>
      <w:r>
        <w:rPr>
          <w:rFonts w:hint="eastAsia" w:eastAsia="黑体" w:cs="Times New Roman"/>
          <w:sz w:val="36"/>
          <w:szCs w:val="24"/>
        </w:rPr>
        <w:t>论</w:t>
      </w:r>
      <w:r>
        <w:rPr>
          <w:rFonts w:eastAsia="黑体" w:cs="Times New Roman"/>
          <w:sz w:val="36"/>
          <w:szCs w:val="24"/>
        </w:rPr>
        <w:t xml:space="preserve">  </w:t>
      </w:r>
      <w:r>
        <w:rPr>
          <w:rFonts w:hint="eastAsia" w:eastAsia="黑体" w:cs="Times New Roman"/>
          <w:sz w:val="36"/>
          <w:szCs w:val="24"/>
        </w:rPr>
        <w:t>文</w:t>
      </w:r>
    </w:p>
    <w:p>
      <w:pPr>
        <w:spacing w:before="50" w:after="50"/>
        <w:rPr>
          <w:rFonts w:cs="Times New Roman"/>
          <w:szCs w:val="24"/>
        </w:rPr>
      </w:pPr>
      <w:r>
        <w:rPr>
          <w:rFonts w:cs="Times New Roman"/>
          <w:szCs w:val="24"/>
        </w:rPr>
        <w:t> </w:t>
      </w:r>
    </w:p>
    <w:p>
      <w:pPr>
        <w:spacing w:before="50" w:after="50"/>
        <w:rPr>
          <w:rFonts w:cs="Times New Roman"/>
          <w:szCs w:val="24"/>
        </w:rPr>
      </w:pPr>
      <w:r>
        <w:rPr>
          <w:rFonts w:cs="Times New Roman"/>
          <w:szCs w:val="24"/>
        </w:rPr>
        <w:t> </w:t>
      </w:r>
    </w:p>
    <w:p>
      <w:pPr>
        <w:spacing w:before="50" w:after="50"/>
        <w:rPr>
          <w:rFonts w:cs="Times New Roman"/>
          <w:szCs w:val="24"/>
        </w:rPr>
      </w:pPr>
      <w:r>
        <w:rPr>
          <w:rFonts w:cs="Times New Roman"/>
          <w:szCs w:val="24"/>
        </w:rPr>
        <w:t> </w:t>
      </w:r>
    </w:p>
    <w:p>
      <w:pPr>
        <w:jc w:val="center"/>
        <w:rPr>
          <w:rFonts w:ascii="黑体" w:hAnsi="黑体" w:eastAsia="黑体"/>
          <w:b/>
          <w:bCs/>
          <w:sz w:val="48"/>
          <w:szCs w:val="48"/>
        </w:rPr>
      </w:pPr>
      <w:r>
        <w:rPr>
          <w:rFonts w:hint="eastAsia" w:ascii="黑体" w:hAnsi="黑体" w:eastAsia="黑体"/>
          <w:b/>
          <w:bCs/>
          <w:sz w:val="48"/>
          <w:szCs w:val="48"/>
        </w:rPr>
        <w:t>基于粗粒度注意力的脑卒中病灶分割方法研究</w:t>
      </w:r>
    </w:p>
    <w:p>
      <w:pPr>
        <w:spacing w:before="50" w:after="50"/>
        <w:jc w:val="center"/>
        <w:rPr>
          <w:rFonts w:ascii="黑体" w:hAnsi="黑体" w:eastAsia="黑体"/>
          <w:b/>
          <w:bCs/>
          <w:sz w:val="48"/>
          <w:szCs w:val="48"/>
        </w:rPr>
      </w:pPr>
    </w:p>
    <w:p>
      <w:pPr>
        <w:spacing w:before="50" w:after="50"/>
        <w:jc w:val="center"/>
        <w:rPr>
          <w:rFonts w:ascii="黑体" w:hAnsi="黑体" w:eastAsia="黑体"/>
          <w:b/>
          <w:sz w:val="48"/>
          <w:szCs w:val="48"/>
        </w:rPr>
      </w:pPr>
    </w:p>
    <w:p>
      <w:pPr>
        <w:spacing w:before="50" w:after="50"/>
        <w:jc w:val="center"/>
        <w:rPr>
          <w:rFonts w:ascii="黑体" w:eastAsia="黑体" w:cs="Times New Roman"/>
          <w:b/>
          <w:sz w:val="48"/>
          <w:szCs w:val="48"/>
        </w:rPr>
      </w:pPr>
    </w:p>
    <w:p>
      <w:pPr>
        <w:spacing w:before="50" w:after="50"/>
        <w:ind w:firstLine="480"/>
        <w:jc w:val="center"/>
        <w:rPr>
          <w:rFonts w:cs="Times New Roman"/>
          <w:szCs w:val="24"/>
        </w:rPr>
      </w:pPr>
    </w:p>
    <w:p>
      <w:pPr>
        <w:spacing w:before="50" w:after="50"/>
        <w:ind w:firstLine="480"/>
        <w:jc w:val="center"/>
        <w:rPr>
          <w:rFonts w:cs="Times New Roman"/>
          <w:szCs w:val="24"/>
        </w:rPr>
      </w:pPr>
    </w:p>
    <w:p>
      <w:pPr>
        <w:spacing w:before="50" w:after="50"/>
        <w:ind w:firstLine="480"/>
        <w:jc w:val="center"/>
        <w:rPr>
          <w:rFonts w:hint="eastAsia" w:cs="Times New Roman"/>
          <w:szCs w:val="24"/>
        </w:rPr>
      </w:pPr>
      <w:r>
        <w:rPr>
          <w:rFonts w:cs="Times New Roman"/>
          <w:szCs w:val="24"/>
        </w:rPr>
        <w:t> </w:t>
      </w:r>
    </w:p>
    <w:p>
      <w:pPr>
        <w:spacing w:before="50" w:after="50"/>
        <w:rPr>
          <w:rFonts w:cs="Times New Roman"/>
          <w:szCs w:val="24"/>
        </w:rPr>
      </w:pPr>
      <w:r>
        <w:rPr>
          <w:rFonts w:cs="Times New Roman"/>
          <w:szCs w:val="24"/>
        </w:rPr>
        <w:t> </w:t>
      </w:r>
    </w:p>
    <w:p>
      <w:pPr>
        <w:spacing w:line="480" w:lineRule="auto"/>
        <w:ind w:left="22" w:hanging="21" w:hangingChars="9"/>
        <w:rPr>
          <w:rFonts w:cs="Times New Roman"/>
          <w:szCs w:val="24"/>
        </w:rPr>
      </w:pPr>
      <w:r>
        <w:rPr>
          <w:rFonts w:hint="eastAsia" w:cs="Times New Roman"/>
          <w:szCs w:val="24"/>
        </w:rPr>
        <w:t>作者姓名</w:t>
      </w:r>
      <w:r>
        <w:rPr>
          <w:rFonts w:cs="Times New Roman"/>
          <w:szCs w:val="24"/>
        </w:rPr>
        <w:t xml:space="preserve">       </w:t>
      </w:r>
      <w:r>
        <w:rPr>
          <w:rFonts w:hint="eastAsia" w:cs="Times New Roman"/>
          <w:szCs w:val="24"/>
        </w:rPr>
        <w:t>马昆鹏</w:t>
      </w:r>
      <w:r>
        <w:rPr>
          <w:rFonts w:cs="Times New Roman"/>
          <w:szCs w:val="24"/>
        </w:rPr>
        <w:t xml:space="preserve">                 </w:t>
      </w:r>
      <w:r>
        <w:rPr>
          <w:rFonts w:hint="eastAsia" w:cs="Times New Roman"/>
          <w:szCs w:val="24"/>
        </w:rPr>
        <w:t xml:space="preserve">申请学位级别 </w:t>
      </w:r>
      <w:r>
        <w:rPr>
          <w:rFonts w:cs="Times New Roman"/>
          <w:szCs w:val="24"/>
        </w:rPr>
        <w:t xml:space="preserve">    </w:t>
      </w:r>
      <w:r>
        <w:rPr>
          <w:rFonts w:hint="eastAsia" w:cs="Times New Roman"/>
          <w:szCs w:val="24"/>
        </w:rPr>
        <w:t>工学硕士</w:t>
      </w:r>
    </w:p>
    <w:p>
      <w:pPr>
        <w:spacing w:line="480" w:lineRule="auto"/>
        <w:ind w:left="22" w:hanging="21" w:hangingChars="9"/>
        <w:rPr>
          <w:rFonts w:cs="Times New Roman"/>
          <w:szCs w:val="24"/>
        </w:rPr>
      </w:pPr>
      <w:r>
        <w:rPr>
          <w:rFonts w:hint="eastAsia" w:cs="Times New Roman"/>
          <w:szCs w:val="24"/>
        </w:rPr>
        <w:t>指导教师姓名</w:t>
      </w:r>
      <w:r>
        <w:rPr>
          <w:rFonts w:cs="Times New Roman"/>
          <w:szCs w:val="24"/>
        </w:rPr>
        <w:t xml:space="preserve">   </w:t>
      </w:r>
      <w:r>
        <w:rPr>
          <w:rFonts w:hint="eastAsia" w:cs="Times New Roman"/>
          <w:szCs w:val="24"/>
        </w:rPr>
        <w:t>张燕平、杜秀全</w:t>
      </w:r>
      <w:r>
        <w:rPr>
          <w:rFonts w:cs="Times New Roman"/>
          <w:szCs w:val="24"/>
        </w:rPr>
        <w:t xml:space="preserve">         </w:t>
      </w:r>
      <w:r>
        <w:rPr>
          <w:rFonts w:hint="eastAsia" w:cs="Times New Roman"/>
          <w:szCs w:val="24"/>
        </w:rPr>
        <w:t>职</w:t>
      </w:r>
      <w:r>
        <w:rPr>
          <w:rFonts w:cs="Times New Roman"/>
          <w:szCs w:val="24"/>
        </w:rPr>
        <w:t xml:space="preserve">    </w:t>
      </w:r>
      <w:r>
        <w:rPr>
          <w:rFonts w:hint="eastAsia" w:cs="Times New Roman"/>
          <w:szCs w:val="24"/>
        </w:rPr>
        <w:t xml:space="preserve">称 </w:t>
      </w:r>
      <w:r>
        <w:rPr>
          <w:rFonts w:cs="Times New Roman"/>
          <w:szCs w:val="24"/>
        </w:rPr>
        <w:t xml:space="preserve">        </w:t>
      </w:r>
      <w:r>
        <w:rPr>
          <w:rFonts w:hint="eastAsia" w:cs="Times New Roman"/>
          <w:szCs w:val="24"/>
        </w:rPr>
        <w:t>教授/副教授</w:t>
      </w:r>
    </w:p>
    <w:p>
      <w:pPr>
        <w:spacing w:line="480" w:lineRule="auto"/>
        <w:ind w:left="22" w:hanging="21" w:hangingChars="9"/>
        <w:rPr>
          <w:rFonts w:cs="Times New Roman"/>
          <w:szCs w:val="24"/>
        </w:rPr>
      </w:pPr>
      <w:r>
        <w:rPr>
          <w:rFonts w:hint="eastAsia" w:cs="Times New Roman"/>
          <w:szCs w:val="24"/>
        </w:rPr>
        <w:t xml:space="preserve">学科专业 </w:t>
      </w:r>
      <w:r>
        <w:rPr>
          <w:rFonts w:cs="Times New Roman"/>
          <w:szCs w:val="24"/>
        </w:rPr>
        <w:t xml:space="preserve">      </w:t>
      </w:r>
      <w:r>
        <w:rPr>
          <w:rFonts w:hint="eastAsia" w:cs="Times New Roman"/>
          <w:szCs w:val="24"/>
        </w:rPr>
        <w:t>计算机技术</w:t>
      </w:r>
      <w:r>
        <w:rPr>
          <w:rFonts w:cs="Times New Roman"/>
          <w:szCs w:val="24"/>
        </w:rPr>
        <w:t xml:space="preserve">             </w:t>
      </w:r>
      <w:r>
        <w:rPr>
          <w:rFonts w:hint="eastAsia" w:cs="Times New Roman"/>
          <w:szCs w:val="24"/>
        </w:rPr>
        <w:t xml:space="preserve">研究方向 </w:t>
      </w:r>
      <w:r>
        <w:rPr>
          <w:rFonts w:cs="Times New Roman"/>
          <w:szCs w:val="24"/>
        </w:rPr>
        <w:t xml:space="preserve">        </w:t>
      </w:r>
      <w:r>
        <w:rPr>
          <w:rFonts w:hint="eastAsia" w:cs="Times New Roman"/>
          <w:szCs w:val="24"/>
        </w:rPr>
        <w:t>医学图像处理</w:t>
      </w:r>
    </w:p>
    <w:p>
      <w:pPr>
        <w:spacing w:line="480" w:lineRule="auto"/>
        <w:ind w:left="22" w:hanging="21" w:hangingChars="9"/>
        <w:rPr>
          <w:rFonts w:cs="Times New Roman"/>
          <w:szCs w:val="24"/>
        </w:rPr>
      </w:pPr>
      <w:r>
        <w:rPr>
          <w:rFonts w:hint="eastAsia" w:cs="Times New Roman"/>
          <w:szCs w:val="24"/>
        </w:rPr>
        <w:t>学习时间自</w:t>
      </w:r>
      <w:r>
        <w:rPr>
          <w:rFonts w:cs="Times New Roman"/>
          <w:szCs w:val="24"/>
        </w:rPr>
        <w:t xml:space="preserve">     2020</w:t>
      </w:r>
      <w:r>
        <w:rPr>
          <w:rFonts w:hint="eastAsia" w:cs="Times New Roman"/>
          <w:szCs w:val="24"/>
        </w:rPr>
        <w:t>年</w:t>
      </w:r>
      <w:r>
        <w:rPr>
          <w:rFonts w:cs="Times New Roman"/>
          <w:szCs w:val="24"/>
        </w:rPr>
        <w:t xml:space="preserve"> 9 </w:t>
      </w:r>
      <w:r>
        <w:rPr>
          <w:rFonts w:hint="eastAsia" w:cs="Times New Roman"/>
          <w:szCs w:val="24"/>
        </w:rPr>
        <w:t>月</w:t>
      </w:r>
      <w:r>
        <w:rPr>
          <w:rFonts w:cs="Times New Roman"/>
          <w:szCs w:val="24"/>
        </w:rPr>
        <w:t xml:space="preserve"> 1 </w:t>
      </w:r>
      <w:r>
        <w:rPr>
          <w:rFonts w:hint="eastAsia" w:cs="Times New Roman"/>
          <w:szCs w:val="24"/>
        </w:rPr>
        <w:t>日</w:t>
      </w:r>
      <w:r>
        <w:rPr>
          <w:rFonts w:cs="Times New Roman"/>
          <w:szCs w:val="24"/>
        </w:rPr>
        <w:t xml:space="preserve">      </w:t>
      </w:r>
      <w:r>
        <w:rPr>
          <w:rFonts w:hint="eastAsia" w:cs="Times New Roman"/>
          <w:szCs w:val="24"/>
        </w:rPr>
        <w:t>起至</w:t>
      </w:r>
      <w:r>
        <w:rPr>
          <w:rFonts w:cs="Times New Roman"/>
          <w:szCs w:val="24"/>
        </w:rPr>
        <w:t xml:space="preserve">   2023</w:t>
      </w:r>
      <w:r>
        <w:rPr>
          <w:rFonts w:hint="eastAsia" w:cs="Times New Roman"/>
          <w:szCs w:val="24"/>
        </w:rPr>
        <w:t>年</w:t>
      </w:r>
      <w:r>
        <w:rPr>
          <w:rFonts w:cs="Times New Roman"/>
          <w:szCs w:val="24"/>
        </w:rPr>
        <w:t xml:space="preserve"> 6 </w:t>
      </w:r>
      <w:r>
        <w:rPr>
          <w:rFonts w:hint="eastAsia" w:cs="Times New Roman"/>
          <w:szCs w:val="24"/>
        </w:rPr>
        <w:t xml:space="preserve">月 </w:t>
      </w:r>
      <w:r>
        <w:rPr>
          <w:rFonts w:cs="Times New Roman"/>
          <w:szCs w:val="24"/>
        </w:rPr>
        <w:t xml:space="preserve">1 </w:t>
      </w:r>
      <w:r>
        <w:rPr>
          <w:rFonts w:hint="eastAsia" w:cs="Times New Roman"/>
          <w:szCs w:val="24"/>
        </w:rPr>
        <w:t>日止</w:t>
      </w:r>
    </w:p>
    <w:p>
      <w:pPr>
        <w:spacing w:line="480" w:lineRule="auto"/>
        <w:ind w:left="22" w:hanging="21" w:hangingChars="9"/>
        <w:rPr>
          <w:rFonts w:cs="Times New Roman"/>
          <w:szCs w:val="24"/>
        </w:rPr>
      </w:pPr>
      <w:r>
        <w:rPr>
          <w:rFonts w:hint="eastAsia" w:cs="Times New Roman"/>
          <w:szCs w:val="24"/>
        </w:rPr>
        <w:t>论文提交日期</w:t>
      </w:r>
      <w:r>
        <w:rPr>
          <w:rFonts w:cs="Times New Roman"/>
          <w:szCs w:val="24"/>
        </w:rPr>
        <w:t xml:space="preserve">   2023</w:t>
      </w:r>
      <w:r>
        <w:rPr>
          <w:rFonts w:hint="eastAsia" w:cs="Times New Roman"/>
          <w:szCs w:val="24"/>
        </w:rPr>
        <w:t xml:space="preserve">年 </w:t>
      </w:r>
      <w:r>
        <w:rPr>
          <w:rFonts w:cs="Times New Roman"/>
          <w:szCs w:val="24"/>
        </w:rPr>
        <w:t xml:space="preserve">4 </w:t>
      </w:r>
      <w:r>
        <w:rPr>
          <w:rFonts w:hint="eastAsia" w:cs="Times New Roman"/>
          <w:szCs w:val="24"/>
        </w:rPr>
        <w:t xml:space="preserve">月 </w:t>
      </w:r>
      <w:r>
        <w:rPr>
          <w:rFonts w:cs="Times New Roman"/>
          <w:szCs w:val="24"/>
        </w:rPr>
        <w:t xml:space="preserve">30 </w:t>
      </w:r>
      <w:r>
        <w:rPr>
          <w:rFonts w:hint="eastAsia" w:cs="Times New Roman"/>
          <w:szCs w:val="24"/>
        </w:rPr>
        <w:t>日</w:t>
      </w:r>
      <w:r>
        <w:rPr>
          <w:rFonts w:cs="Times New Roman"/>
          <w:szCs w:val="24"/>
        </w:rPr>
        <w:t xml:space="preserve">     </w:t>
      </w:r>
      <w:r>
        <w:rPr>
          <w:rFonts w:hint="eastAsia" w:cs="Times New Roman"/>
          <w:szCs w:val="24"/>
        </w:rPr>
        <w:t>论文答辩日期</w:t>
      </w:r>
      <w:r>
        <w:rPr>
          <w:rFonts w:cs="Times New Roman"/>
          <w:szCs w:val="24"/>
        </w:rPr>
        <w:t xml:space="preserve">   2023</w:t>
      </w:r>
      <w:r>
        <w:rPr>
          <w:rFonts w:hint="eastAsia" w:cs="Times New Roman"/>
          <w:szCs w:val="24"/>
        </w:rPr>
        <w:t>年</w:t>
      </w:r>
      <w:r>
        <w:rPr>
          <w:rFonts w:cs="Times New Roman"/>
          <w:szCs w:val="24"/>
        </w:rPr>
        <w:t xml:space="preserve"> 5 </w:t>
      </w:r>
      <w:r>
        <w:rPr>
          <w:rFonts w:hint="eastAsia" w:cs="Times New Roman"/>
          <w:szCs w:val="24"/>
        </w:rPr>
        <w:t>月</w:t>
      </w:r>
      <w:r>
        <w:rPr>
          <w:rFonts w:cs="Times New Roman"/>
          <w:szCs w:val="24"/>
        </w:rPr>
        <w:t xml:space="preserve">16 </w:t>
      </w:r>
      <w:r>
        <w:rPr>
          <w:rFonts w:hint="eastAsia" w:cs="Times New Roman"/>
          <w:szCs w:val="24"/>
        </w:rPr>
        <w:t>日</w:t>
      </w:r>
    </w:p>
    <w:p>
      <w:pPr>
        <w:spacing w:line="480" w:lineRule="auto"/>
        <w:jc w:val="center"/>
        <w:rPr>
          <w:rFonts w:ascii="仿宋_GB2312" w:eastAsia="仿宋_GB2312"/>
          <w:sz w:val="48"/>
          <w:szCs w:val="21"/>
        </w:rPr>
      </w:pPr>
    </w:p>
    <w:p>
      <w:pPr>
        <w:spacing w:line="480" w:lineRule="auto"/>
        <w:jc w:val="center"/>
        <w:rPr>
          <w:rFonts w:ascii="仿宋_GB2312" w:eastAsia="仿宋_GB2312"/>
          <w:sz w:val="48"/>
          <w:szCs w:val="21"/>
        </w:rPr>
      </w:pPr>
      <w:r>
        <w:rPr>
          <w:rFonts w:hint="eastAsia" w:ascii="仿宋_GB2312" w:eastAsia="仿宋_GB2312"/>
          <w:sz w:val="48"/>
          <w:szCs w:val="21"/>
        </w:rPr>
        <w:t>独创性声明</w:t>
      </w:r>
    </w:p>
    <w:p>
      <w:pPr>
        <w:spacing w:line="480" w:lineRule="auto"/>
        <w:ind w:firstLine="420"/>
        <w:jc w:val="center"/>
        <w:rPr>
          <w:rFonts w:ascii="仿宋_GB2312" w:eastAsia="仿宋_GB2312"/>
          <w:szCs w:val="21"/>
        </w:rPr>
      </w:pPr>
    </w:p>
    <w:p>
      <w:pPr>
        <w:spacing w:line="480" w:lineRule="auto"/>
        <w:ind w:firstLine="540" w:firstLineChars="225"/>
        <w:rPr>
          <w:rFonts w:ascii="仿宋_GB2312" w:eastAsia="仿宋_GB2312"/>
          <w:szCs w:val="21"/>
        </w:rPr>
      </w:pPr>
      <w:r>
        <w:rPr>
          <w:rFonts w:hint="eastAsia" w:ascii="仿宋_GB2312" w:eastAsia="仿宋_GB2312"/>
          <w:szCs w:val="21"/>
        </w:rPr>
        <w:t>本人声明所呈交的学位论文是本人在导师指导下进行的研究工作及取得的研究成果。据我所知，除了文中特别加以标注和致谢的地方外，论文中不包含其他人已经发表或撰写过的研究成果，也不包含为获得安徽大学或其他教育机构的学位或证书而使用过的材料。如有学术不端行为，一切后果由本人承担，与导师和安徽大学无关。</w:t>
      </w:r>
    </w:p>
    <w:p>
      <w:pPr>
        <w:spacing w:line="480" w:lineRule="auto"/>
        <w:rPr>
          <w:rFonts w:ascii="仿宋_GB2312" w:eastAsia="仿宋_GB2312"/>
          <w:szCs w:val="21"/>
        </w:rPr>
      </w:pPr>
      <w:r>
        <w:rPr>
          <w:rFonts w:hint="eastAsia" w:ascii="仿宋_GB2312" w:eastAsia="仿宋_GB2312"/>
          <w:szCs w:val="21"/>
        </w:rPr>
        <w:t>学位论文作者签名：　　　　　　　　　签字日期：　　　　年　　月　　日</w:t>
      </w:r>
    </w:p>
    <w:p>
      <w:pPr>
        <w:spacing w:line="480" w:lineRule="auto"/>
        <w:jc w:val="center"/>
        <w:rPr>
          <w:rFonts w:ascii="仿宋_GB2312" w:eastAsia="仿宋_GB2312"/>
          <w:szCs w:val="21"/>
        </w:rPr>
      </w:pPr>
    </w:p>
    <w:p>
      <w:pPr>
        <w:spacing w:line="480" w:lineRule="auto"/>
        <w:jc w:val="center"/>
        <w:rPr>
          <w:rFonts w:ascii="仿宋_GB2312" w:eastAsia="仿宋_GB2312"/>
          <w:szCs w:val="21"/>
        </w:rPr>
      </w:pPr>
    </w:p>
    <w:p>
      <w:pPr>
        <w:spacing w:line="480" w:lineRule="auto"/>
        <w:ind w:firstLine="420"/>
        <w:jc w:val="center"/>
        <w:rPr>
          <w:rFonts w:ascii="仿宋_GB2312" w:eastAsia="仿宋_GB2312"/>
          <w:sz w:val="48"/>
          <w:szCs w:val="21"/>
        </w:rPr>
      </w:pPr>
      <w:r>
        <w:rPr>
          <w:rFonts w:hint="eastAsia" w:ascii="仿宋_GB2312" w:eastAsia="仿宋_GB2312"/>
          <w:sz w:val="48"/>
          <w:szCs w:val="21"/>
        </w:rPr>
        <w:t>学位论文版权使用授权书</w:t>
      </w:r>
    </w:p>
    <w:p>
      <w:pPr>
        <w:spacing w:line="480" w:lineRule="auto"/>
        <w:ind w:firstLine="420"/>
        <w:jc w:val="center"/>
        <w:rPr>
          <w:rFonts w:ascii="仿宋_GB2312" w:eastAsia="仿宋_GB2312"/>
          <w:szCs w:val="21"/>
        </w:rPr>
      </w:pPr>
      <w:r>
        <w:rPr>
          <w:rFonts w:hint="eastAsia" w:ascii="仿宋_GB2312" w:eastAsia="仿宋_GB2312"/>
          <w:szCs w:val="21"/>
        </w:rPr>
        <w:t xml:space="preserve"> </w:t>
      </w:r>
      <w:r>
        <w:rPr>
          <w:rFonts w:ascii="仿宋_GB2312" w:eastAsia="仿宋_GB2312"/>
          <w:szCs w:val="21"/>
        </w:rPr>
        <w:t xml:space="preserve">            </w:t>
      </w:r>
    </w:p>
    <w:p>
      <w:pPr>
        <w:spacing w:line="480" w:lineRule="auto"/>
        <w:ind w:firstLine="540" w:firstLineChars="225"/>
        <w:rPr>
          <w:rFonts w:ascii="仿宋_GB2312" w:eastAsia="仿宋_GB2312"/>
          <w:szCs w:val="21"/>
        </w:rPr>
      </w:pPr>
      <w:r>
        <w:rPr>
          <w:rFonts w:hint="eastAsia" w:ascii="仿宋_GB2312" w:eastAsia="仿宋_GB2312"/>
          <w:szCs w:val="21"/>
        </w:rPr>
        <w:t>本学位论文作者完全了解安徽大学有关保留、使用学位论文的规定，有权保留并向国家有关部门或机构送交论文的复印件和磁盘，允许论文被查阅和借阅。本人授权安徽大学可以将学位论文的全部或部分内容编入有关数据库进行检索，可以采用影印、缩印或扫描等复制手段保存、汇编学位论文。</w:t>
      </w:r>
    </w:p>
    <w:p>
      <w:pPr>
        <w:spacing w:line="480" w:lineRule="auto"/>
        <w:ind w:firstLine="420"/>
        <w:rPr>
          <w:rFonts w:ascii="仿宋_GB2312" w:eastAsia="仿宋_GB2312"/>
          <w:szCs w:val="21"/>
        </w:rPr>
      </w:pPr>
      <w:r>
        <w:rPr>
          <w:rFonts w:hint="eastAsia" w:ascii="仿宋_GB2312" w:eastAsia="仿宋_GB2312"/>
          <w:szCs w:val="21"/>
        </w:rPr>
        <w:t>（保密的学位论文在解密后适用本授权书）</w:t>
      </w:r>
    </w:p>
    <w:p>
      <w:pPr>
        <w:spacing w:line="480" w:lineRule="auto"/>
        <w:rPr>
          <w:rFonts w:ascii="仿宋_GB2312" w:eastAsia="仿宋_GB2312"/>
          <w:szCs w:val="21"/>
        </w:rPr>
      </w:pPr>
      <w:r>
        <w:rPr>
          <w:rFonts w:hint="eastAsia" w:ascii="仿宋_GB2312" w:eastAsia="仿宋_GB2312"/>
          <w:szCs w:val="21"/>
        </w:rPr>
        <w:t>学位论文作者签名：　　　　　　　　　导师签名：</w:t>
      </w:r>
    </w:p>
    <w:p>
      <w:pPr>
        <w:spacing w:before="156" w:beforeLines="50" w:after="156" w:afterLines="50"/>
        <w:rPr>
          <w:rFonts w:ascii="仿宋_GB2312" w:eastAsia="仿宋_GB2312"/>
          <w:szCs w:val="21"/>
        </w:rPr>
      </w:pPr>
      <w:r>
        <w:rPr>
          <w:rFonts w:hint="eastAsia" w:ascii="仿宋_GB2312" w:eastAsia="仿宋_GB2312"/>
          <w:szCs w:val="21"/>
        </w:rPr>
        <w:t xml:space="preserve">签字日期：　　 年　　月　　日　 </w:t>
      </w:r>
      <w:r>
        <w:rPr>
          <w:rFonts w:ascii="仿宋_GB2312" w:eastAsia="仿宋_GB2312"/>
          <w:szCs w:val="21"/>
        </w:rPr>
        <w:t xml:space="preserve"> </w:t>
      </w:r>
      <w:r>
        <w:rPr>
          <w:rFonts w:hint="eastAsia" w:ascii="仿宋_GB2312" w:eastAsia="仿宋_GB2312"/>
          <w:szCs w:val="21"/>
        </w:rPr>
        <w:t>签字日期：　　　　　年　　月　　日</w:t>
      </w:r>
    </w:p>
    <w:p>
      <w:pPr>
        <w:rPr>
          <w:rFonts w:ascii="宋体" w:hAnsi="宋体"/>
          <w:b/>
          <w:sz w:val="36"/>
          <w:szCs w:val="36"/>
        </w:rPr>
      </w:pPr>
    </w:p>
    <w:p>
      <w:pPr>
        <w:widowControl/>
        <w:jc w:val="left"/>
        <w:rPr>
          <w:rFonts w:ascii="宋体" w:hAnsi="宋体"/>
          <w:b/>
          <w:sz w:val="36"/>
          <w:szCs w:val="36"/>
        </w:rPr>
      </w:pPr>
      <w:bookmarkStart w:id="0" w:name="_Hlk95773762"/>
      <w:bookmarkEnd w:id="0"/>
      <w:r>
        <mc:AlternateContent>
          <mc:Choice Requires="wps">
            <w:drawing>
              <wp:anchor distT="0" distB="0" distL="114300" distR="114300" simplePos="0" relativeHeight="251660288" behindDoc="0" locked="0" layoutInCell="1" allowOverlap="1">
                <wp:simplePos x="0" y="0"/>
                <wp:positionH relativeFrom="margin">
                  <wp:posOffset>850900</wp:posOffset>
                </wp:positionH>
                <wp:positionV relativeFrom="paragraph">
                  <wp:posOffset>5382260</wp:posOffset>
                </wp:positionV>
                <wp:extent cx="3968750" cy="17907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3968750" cy="1790700"/>
                        </a:xfrm>
                        <a:prstGeom prst="rect">
                          <a:avLst/>
                        </a:prstGeom>
                        <a:noFill/>
                        <a:ln>
                          <a:noFill/>
                        </a:ln>
                      </wps:spPr>
                      <wps:txbx>
                        <w:txbxContent>
                          <w:p>
                            <w:pPr>
                              <w:tabs>
                                <w:tab w:val="left" w:pos="3780"/>
                              </w:tabs>
                              <w:spacing w:before="50" w:after="50"/>
                              <w:ind w:firstLine="180" w:firstLineChars="50"/>
                              <w:jc w:val="left"/>
                              <w:rPr>
                                <w:rFonts w:hint="eastAsia" w:ascii="黑体" w:hAnsi="黑体" w:eastAsia="黑体"/>
                                <w:sz w:val="28"/>
                                <w:szCs w:val="28"/>
                              </w:rPr>
                            </w:pPr>
                            <w:r>
                              <w:rPr>
                                <w:rFonts w:hint="eastAsia" w:eastAsia="黑体"/>
                                <w:spacing w:val="40"/>
                                <w:sz w:val="28"/>
                              </w:rPr>
                              <w:t>作者姓名</w:t>
                            </w:r>
                            <w:r>
                              <w:rPr>
                                <w:rFonts w:hint="eastAsia" w:ascii="黑体" w:hAnsi="黑体" w:eastAsia="黑体"/>
                                <w:sz w:val="28"/>
                                <w:szCs w:val="28"/>
                              </w:rPr>
                              <w:t xml:space="preserve">     </w:t>
                            </w:r>
                            <w:r>
                              <w:rPr>
                                <w:rFonts w:ascii="黑体" w:hAnsi="黑体" w:eastAsia="黑体"/>
                                <w:sz w:val="28"/>
                                <w:szCs w:val="28"/>
                              </w:rPr>
                              <w:t xml:space="preserve">          马昆鹏</w:t>
                            </w:r>
                          </w:p>
                          <w:p>
                            <w:pPr>
                              <w:tabs>
                                <w:tab w:val="left" w:pos="3780"/>
                              </w:tabs>
                              <w:spacing w:before="50" w:after="50"/>
                              <w:ind w:firstLine="180" w:firstLineChars="50"/>
                              <w:jc w:val="left"/>
                              <w:rPr>
                                <w:rFonts w:ascii="黑体" w:hAnsi="黑体" w:eastAsia="黑体"/>
                                <w:sz w:val="28"/>
                                <w:szCs w:val="28"/>
                              </w:rPr>
                            </w:pPr>
                            <w:r>
                              <w:rPr>
                                <w:rFonts w:hint="eastAsia" w:eastAsia="黑体"/>
                                <w:spacing w:val="40"/>
                                <w:sz w:val="28"/>
                              </w:rPr>
                              <w:t>专业学位类别</w:t>
                            </w:r>
                            <w:r>
                              <w:rPr>
                                <w:rFonts w:hint="eastAsia" w:ascii="黑体" w:hAnsi="黑体" w:eastAsia="黑体"/>
                                <w:sz w:val="28"/>
                                <w:szCs w:val="28"/>
                              </w:rPr>
                              <w:t xml:space="preserve">     </w:t>
                            </w:r>
                            <w:r>
                              <w:rPr>
                                <w:rFonts w:ascii="黑体" w:hAnsi="黑体" w:eastAsia="黑体"/>
                                <w:sz w:val="28"/>
                                <w:szCs w:val="28"/>
                              </w:rPr>
                              <w:t xml:space="preserve">    </w:t>
                            </w:r>
                            <w:r>
                              <w:rPr>
                                <w:rFonts w:hint="eastAsia" w:ascii="黑体" w:hAnsi="黑体" w:eastAsia="黑体"/>
                                <w:sz w:val="28"/>
                                <w:szCs w:val="28"/>
                              </w:rPr>
                              <w:t>工 程</w:t>
                            </w:r>
                          </w:p>
                          <w:p>
                            <w:pPr>
                              <w:tabs>
                                <w:tab w:val="left" w:pos="3780"/>
                              </w:tabs>
                              <w:spacing w:before="50" w:after="50"/>
                              <w:ind w:firstLine="180" w:firstLineChars="50"/>
                              <w:jc w:val="left"/>
                              <w:rPr>
                                <w:rFonts w:ascii="黑体" w:hAnsi="黑体" w:eastAsia="黑体"/>
                                <w:sz w:val="28"/>
                                <w:szCs w:val="28"/>
                              </w:rPr>
                            </w:pPr>
                            <w:r>
                              <w:rPr>
                                <w:rFonts w:hint="eastAsia" w:eastAsia="黑体"/>
                                <w:spacing w:val="40"/>
                                <w:sz w:val="28"/>
                              </w:rPr>
                              <w:t>专业学位领域</w:t>
                            </w:r>
                            <w:r>
                              <w:rPr>
                                <w:rFonts w:hint="eastAsia" w:ascii="黑体" w:hAnsi="黑体" w:eastAsia="黑体"/>
                                <w:sz w:val="28"/>
                                <w:szCs w:val="28"/>
                              </w:rPr>
                              <w:t xml:space="preserve">     </w:t>
                            </w:r>
                            <w:r>
                              <w:rPr>
                                <w:rFonts w:ascii="黑体" w:hAnsi="黑体" w:eastAsia="黑体"/>
                                <w:sz w:val="28"/>
                                <w:szCs w:val="28"/>
                              </w:rPr>
                              <w:t>计</w:t>
                            </w:r>
                            <w:r>
                              <w:rPr>
                                <w:rFonts w:hint="eastAsia" w:ascii="黑体" w:hAnsi="黑体" w:eastAsia="黑体"/>
                                <w:sz w:val="28"/>
                                <w:szCs w:val="28"/>
                              </w:rPr>
                              <w:t xml:space="preserve"> </w:t>
                            </w:r>
                            <w:r>
                              <w:rPr>
                                <w:rFonts w:ascii="黑体" w:hAnsi="黑体" w:eastAsia="黑体"/>
                                <w:sz w:val="28"/>
                                <w:szCs w:val="28"/>
                              </w:rPr>
                              <w:t>算</w:t>
                            </w:r>
                            <w:r>
                              <w:rPr>
                                <w:rFonts w:hint="eastAsia" w:ascii="黑体" w:hAnsi="黑体" w:eastAsia="黑体"/>
                                <w:sz w:val="28"/>
                                <w:szCs w:val="28"/>
                              </w:rPr>
                              <w:t xml:space="preserve"> </w:t>
                            </w:r>
                            <w:r>
                              <w:rPr>
                                <w:rFonts w:ascii="黑体" w:hAnsi="黑体" w:eastAsia="黑体"/>
                                <w:sz w:val="28"/>
                                <w:szCs w:val="28"/>
                              </w:rPr>
                              <w:t>机</w:t>
                            </w:r>
                            <w:r>
                              <w:rPr>
                                <w:rFonts w:hint="eastAsia" w:ascii="黑体" w:hAnsi="黑体" w:eastAsia="黑体"/>
                                <w:sz w:val="28"/>
                                <w:szCs w:val="28"/>
                              </w:rPr>
                              <w:t xml:space="preserve"> </w:t>
                            </w:r>
                            <w:r>
                              <w:rPr>
                                <w:rFonts w:ascii="黑体" w:hAnsi="黑体" w:eastAsia="黑体"/>
                                <w:sz w:val="28"/>
                                <w:szCs w:val="28"/>
                              </w:rPr>
                              <w:t>技</w:t>
                            </w:r>
                            <w:r>
                              <w:rPr>
                                <w:rFonts w:hint="eastAsia" w:ascii="黑体" w:hAnsi="黑体" w:eastAsia="黑体"/>
                                <w:sz w:val="28"/>
                                <w:szCs w:val="28"/>
                              </w:rPr>
                              <w:t xml:space="preserve"> </w:t>
                            </w:r>
                            <w:r>
                              <w:rPr>
                                <w:rFonts w:ascii="黑体" w:hAnsi="黑体" w:eastAsia="黑体"/>
                                <w:sz w:val="28"/>
                                <w:szCs w:val="28"/>
                              </w:rPr>
                              <w:t>术</w:t>
                            </w:r>
                          </w:p>
                          <w:p>
                            <w:pPr>
                              <w:tabs>
                                <w:tab w:val="left" w:pos="3780"/>
                              </w:tabs>
                              <w:spacing w:before="50" w:after="50"/>
                              <w:ind w:firstLine="180" w:firstLineChars="50"/>
                              <w:jc w:val="left"/>
                              <w:rPr>
                                <w:rFonts w:hint="eastAsia" w:ascii="黑体" w:hAnsi="黑体" w:eastAsia="黑体"/>
                                <w:sz w:val="28"/>
                                <w:szCs w:val="28"/>
                              </w:rPr>
                            </w:pPr>
                            <w:r>
                              <w:rPr>
                                <w:rFonts w:hint="eastAsia" w:eastAsia="黑体"/>
                                <w:spacing w:val="40"/>
                                <w:sz w:val="28"/>
                              </w:rPr>
                              <w:t>指导教师</w:t>
                            </w:r>
                            <w:r>
                              <w:rPr>
                                <w:rFonts w:hint="eastAsia" w:ascii="黑体" w:hAnsi="黑体" w:eastAsia="黑体"/>
                                <w:sz w:val="28"/>
                                <w:szCs w:val="28"/>
                              </w:rPr>
                              <w:t xml:space="preserve">     </w:t>
                            </w:r>
                            <w:r>
                              <w:rPr>
                                <w:rFonts w:ascii="黑体" w:hAnsi="黑体" w:eastAsia="黑体"/>
                                <w:sz w:val="28"/>
                                <w:szCs w:val="28"/>
                              </w:rPr>
                              <w:t xml:space="preserve">          张燕平</w:t>
                            </w:r>
                            <w:r>
                              <w:rPr>
                                <w:rFonts w:hint="eastAsia" w:ascii="黑体" w:hAnsi="黑体" w:eastAsia="黑体"/>
                                <w:sz w:val="28"/>
                                <w:szCs w:val="28"/>
                              </w:rPr>
                              <w:t>、杜秀全</w:t>
                            </w:r>
                          </w:p>
                        </w:txbxContent>
                      </wps:txbx>
                      <wps:bodyPr wrap="square" upright="1">
                        <a:noAutofit/>
                      </wps:bodyPr>
                    </wps:wsp>
                  </a:graphicData>
                </a:graphic>
              </wp:anchor>
            </w:drawing>
          </mc:Choice>
          <mc:Fallback>
            <w:pict>
              <v:shape id="_x0000_s1026" o:spid="_x0000_s1026" o:spt="202" type="#_x0000_t202" style="position:absolute;left:0pt;margin-left:67pt;margin-top:423.8pt;height:141pt;width:312.5pt;mso-position-horizontal-relative:margin;z-index:251660288;mso-width-relative:page;mso-height-relative:page;" filled="f" stroked="f" coordsize="21600,21600" o:gfxdata="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Z6gknYAAAADAEAAA8AAAAAAAAAAQAgAAAAIgAAAGRycy9kb3du&#10;cmV2LnhtbFBLAQIUABQAAAAIAIdO4kAT6EQqxgEAAHkDAAAOAAAAAAAAAAEAIAAAACcBAABkcnMv&#10;ZTJvRG9jLnhtbFBLBQYAAAAABgAGAFkBAABfBQAAAAA=&#10;">
                <v:fill on="f" focussize="0,0"/>
                <v:stroke on="f"/>
                <v:imagedata o:title=""/>
                <o:lock v:ext="edit" aspectratio="f"/>
                <v:textbox>
                  <w:txbxContent>
                    <w:p>
                      <w:pPr>
                        <w:tabs>
                          <w:tab w:val="left" w:pos="3780"/>
                        </w:tabs>
                        <w:spacing w:before="50" w:after="50"/>
                        <w:ind w:firstLine="180" w:firstLineChars="50"/>
                        <w:jc w:val="left"/>
                        <w:rPr>
                          <w:rFonts w:hint="eastAsia" w:ascii="黑体" w:hAnsi="黑体" w:eastAsia="黑体"/>
                          <w:sz w:val="28"/>
                          <w:szCs w:val="28"/>
                        </w:rPr>
                      </w:pPr>
                      <w:r>
                        <w:rPr>
                          <w:rFonts w:hint="eastAsia" w:eastAsia="黑体"/>
                          <w:spacing w:val="40"/>
                          <w:sz w:val="28"/>
                        </w:rPr>
                        <w:t>作者姓名</w:t>
                      </w:r>
                      <w:r>
                        <w:rPr>
                          <w:rFonts w:hint="eastAsia" w:ascii="黑体" w:hAnsi="黑体" w:eastAsia="黑体"/>
                          <w:sz w:val="28"/>
                          <w:szCs w:val="28"/>
                        </w:rPr>
                        <w:t xml:space="preserve">     </w:t>
                      </w:r>
                      <w:r>
                        <w:rPr>
                          <w:rFonts w:ascii="黑体" w:hAnsi="黑体" w:eastAsia="黑体"/>
                          <w:sz w:val="28"/>
                          <w:szCs w:val="28"/>
                        </w:rPr>
                        <w:t xml:space="preserve">          马昆鹏</w:t>
                      </w:r>
                    </w:p>
                    <w:p>
                      <w:pPr>
                        <w:tabs>
                          <w:tab w:val="left" w:pos="3780"/>
                        </w:tabs>
                        <w:spacing w:before="50" w:after="50"/>
                        <w:ind w:firstLine="180" w:firstLineChars="50"/>
                        <w:jc w:val="left"/>
                        <w:rPr>
                          <w:rFonts w:ascii="黑体" w:hAnsi="黑体" w:eastAsia="黑体"/>
                          <w:sz w:val="28"/>
                          <w:szCs w:val="28"/>
                        </w:rPr>
                      </w:pPr>
                      <w:r>
                        <w:rPr>
                          <w:rFonts w:hint="eastAsia" w:eastAsia="黑体"/>
                          <w:spacing w:val="40"/>
                          <w:sz w:val="28"/>
                        </w:rPr>
                        <w:t>专业学位类别</w:t>
                      </w:r>
                      <w:r>
                        <w:rPr>
                          <w:rFonts w:hint="eastAsia" w:ascii="黑体" w:hAnsi="黑体" w:eastAsia="黑体"/>
                          <w:sz w:val="28"/>
                          <w:szCs w:val="28"/>
                        </w:rPr>
                        <w:t xml:space="preserve">     </w:t>
                      </w:r>
                      <w:r>
                        <w:rPr>
                          <w:rFonts w:ascii="黑体" w:hAnsi="黑体" w:eastAsia="黑体"/>
                          <w:sz w:val="28"/>
                          <w:szCs w:val="28"/>
                        </w:rPr>
                        <w:t xml:space="preserve">    </w:t>
                      </w:r>
                      <w:r>
                        <w:rPr>
                          <w:rFonts w:hint="eastAsia" w:ascii="黑体" w:hAnsi="黑体" w:eastAsia="黑体"/>
                          <w:sz w:val="28"/>
                          <w:szCs w:val="28"/>
                        </w:rPr>
                        <w:t>工 程</w:t>
                      </w:r>
                    </w:p>
                    <w:p>
                      <w:pPr>
                        <w:tabs>
                          <w:tab w:val="left" w:pos="3780"/>
                        </w:tabs>
                        <w:spacing w:before="50" w:after="50"/>
                        <w:ind w:firstLine="180" w:firstLineChars="50"/>
                        <w:jc w:val="left"/>
                        <w:rPr>
                          <w:rFonts w:ascii="黑体" w:hAnsi="黑体" w:eastAsia="黑体"/>
                          <w:sz w:val="28"/>
                          <w:szCs w:val="28"/>
                        </w:rPr>
                      </w:pPr>
                      <w:r>
                        <w:rPr>
                          <w:rFonts w:hint="eastAsia" w:eastAsia="黑体"/>
                          <w:spacing w:val="40"/>
                          <w:sz w:val="28"/>
                        </w:rPr>
                        <w:t>专业学位领域</w:t>
                      </w:r>
                      <w:r>
                        <w:rPr>
                          <w:rFonts w:hint="eastAsia" w:ascii="黑体" w:hAnsi="黑体" w:eastAsia="黑体"/>
                          <w:sz w:val="28"/>
                          <w:szCs w:val="28"/>
                        </w:rPr>
                        <w:t xml:space="preserve">     </w:t>
                      </w:r>
                      <w:r>
                        <w:rPr>
                          <w:rFonts w:ascii="黑体" w:hAnsi="黑体" w:eastAsia="黑体"/>
                          <w:sz w:val="28"/>
                          <w:szCs w:val="28"/>
                        </w:rPr>
                        <w:t>计</w:t>
                      </w:r>
                      <w:r>
                        <w:rPr>
                          <w:rFonts w:hint="eastAsia" w:ascii="黑体" w:hAnsi="黑体" w:eastAsia="黑体"/>
                          <w:sz w:val="28"/>
                          <w:szCs w:val="28"/>
                        </w:rPr>
                        <w:t xml:space="preserve"> </w:t>
                      </w:r>
                      <w:r>
                        <w:rPr>
                          <w:rFonts w:ascii="黑体" w:hAnsi="黑体" w:eastAsia="黑体"/>
                          <w:sz w:val="28"/>
                          <w:szCs w:val="28"/>
                        </w:rPr>
                        <w:t>算</w:t>
                      </w:r>
                      <w:r>
                        <w:rPr>
                          <w:rFonts w:hint="eastAsia" w:ascii="黑体" w:hAnsi="黑体" w:eastAsia="黑体"/>
                          <w:sz w:val="28"/>
                          <w:szCs w:val="28"/>
                        </w:rPr>
                        <w:t xml:space="preserve"> </w:t>
                      </w:r>
                      <w:r>
                        <w:rPr>
                          <w:rFonts w:ascii="黑体" w:hAnsi="黑体" w:eastAsia="黑体"/>
                          <w:sz w:val="28"/>
                          <w:szCs w:val="28"/>
                        </w:rPr>
                        <w:t>机</w:t>
                      </w:r>
                      <w:r>
                        <w:rPr>
                          <w:rFonts w:hint="eastAsia" w:ascii="黑体" w:hAnsi="黑体" w:eastAsia="黑体"/>
                          <w:sz w:val="28"/>
                          <w:szCs w:val="28"/>
                        </w:rPr>
                        <w:t xml:space="preserve"> </w:t>
                      </w:r>
                      <w:r>
                        <w:rPr>
                          <w:rFonts w:ascii="黑体" w:hAnsi="黑体" w:eastAsia="黑体"/>
                          <w:sz w:val="28"/>
                          <w:szCs w:val="28"/>
                        </w:rPr>
                        <w:t>技</w:t>
                      </w:r>
                      <w:r>
                        <w:rPr>
                          <w:rFonts w:hint="eastAsia" w:ascii="黑体" w:hAnsi="黑体" w:eastAsia="黑体"/>
                          <w:sz w:val="28"/>
                          <w:szCs w:val="28"/>
                        </w:rPr>
                        <w:t xml:space="preserve"> </w:t>
                      </w:r>
                      <w:r>
                        <w:rPr>
                          <w:rFonts w:ascii="黑体" w:hAnsi="黑体" w:eastAsia="黑体"/>
                          <w:sz w:val="28"/>
                          <w:szCs w:val="28"/>
                        </w:rPr>
                        <w:t>术</w:t>
                      </w:r>
                    </w:p>
                    <w:p>
                      <w:pPr>
                        <w:tabs>
                          <w:tab w:val="left" w:pos="3780"/>
                        </w:tabs>
                        <w:spacing w:before="50" w:after="50"/>
                        <w:ind w:firstLine="180" w:firstLineChars="50"/>
                        <w:jc w:val="left"/>
                        <w:rPr>
                          <w:rFonts w:hint="eastAsia" w:ascii="黑体" w:hAnsi="黑体" w:eastAsia="黑体"/>
                          <w:sz w:val="28"/>
                          <w:szCs w:val="28"/>
                        </w:rPr>
                      </w:pPr>
                      <w:r>
                        <w:rPr>
                          <w:rFonts w:hint="eastAsia" w:eastAsia="黑体"/>
                          <w:spacing w:val="40"/>
                          <w:sz w:val="28"/>
                        </w:rPr>
                        <w:t>指导教师</w:t>
                      </w:r>
                      <w:r>
                        <w:rPr>
                          <w:rFonts w:hint="eastAsia" w:ascii="黑体" w:hAnsi="黑体" w:eastAsia="黑体"/>
                          <w:sz w:val="28"/>
                          <w:szCs w:val="28"/>
                        </w:rPr>
                        <w:t xml:space="preserve">     </w:t>
                      </w:r>
                      <w:r>
                        <w:rPr>
                          <w:rFonts w:ascii="黑体" w:hAnsi="黑体" w:eastAsia="黑体"/>
                          <w:sz w:val="28"/>
                          <w:szCs w:val="28"/>
                        </w:rPr>
                        <w:t xml:space="preserve">          张燕平</w:t>
                      </w:r>
                      <w:r>
                        <w:rPr>
                          <w:rFonts w:hint="eastAsia" w:ascii="黑体" w:hAnsi="黑体" w:eastAsia="黑体"/>
                          <w:sz w:val="28"/>
                          <w:szCs w:val="28"/>
                        </w:rPr>
                        <w:t>、杜秀全</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1368425</wp:posOffset>
                </wp:positionV>
                <wp:extent cx="4465955" cy="12065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465675" cy="1206500"/>
                        </a:xfrm>
                        <a:prstGeom prst="rect">
                          <a:avLst/>
                        </a:prstGeom>
                        <a:noFill/>
                        <a:ln w="6350">
                          <a:noFill/>
                        </a:ln>
                      </wps:spPr>
                      <wps:txbx>
                        <w:txbxContent>
                          <w:p>
                            <w:pPr>
                              <w:tabs>
                                <w:tab w:val="left" w:pos="3240"/>
                              </w:tabs>
                              <w:spacing w:before="50" w:after="50"/>
                              <w:jc w:val="center"/>
                              <w:rPr>
                                <w:rFonts w:eastAsia="华文行楷"/>
                                <w:sz w:val="84"/>
                                <w:szCs w:val="56"/>
                              </w:rPr>
                            </w:pPr>
                            <w:r>
                              <w:rPr>
                                <w:rFonts w:hint="eastAsia" w:eastAsia="华文行楷"/>
                                <w:sz w:val="84"/>
                                <w:szCs w:val="56"/>
                              </w:rPr>
                              <w:t>专业硕士学位论文</w:t>
                            </w:r>
                          </w:p>
                          <w:p>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07.75pt;height:95pt;width:351.65pt;mso-position-horizontal:center;mso-position-horizontal-relative:margin;z-index:251662336;mso-width-relative:page;mso-height-relative:page;" filled="f" stroked="f" coordsize="21600,21600" o:gfxdata="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&#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J3hbZAAAACAEAAA8AAAAAAAAAAQAgAAAAIgAAAGRy&#10;cy9kb3ducmV2LnhtbFBLAQIUABQAAAAIAIdO4kBS8DOZPQIAAGcEAAAOAAAAAAAAAAEAIAAAACgB&#10;AABkcnMvZTJvRG9jLnhtbFBLBQYAAAAABgAGAFkBAADXBQAAAAA=&#10;">
                <v:fill on="f" focussize="0,0"/>
                <v:stroke on="f" weight="0.5pt"/>
                <v:imagedata o:title=""/>
                <o:lock v:ext="edit" aspectratio="f"/>
                <v:textbox>
                  <w:txbxContent>
                    <w:p>
                      <w:pPr>
                        <w:tabs>
                          <w:tab w:val="left" w:pos="3240"/>
                        </w:tabs>
                        <w:spacing w:before="50" w:after="50"/>
                        <w:jc w:val="center"/>
                        <w:rPr>
                          <w:rFonts w:eastAsia="华文行楷"/>
                          <w:sz w:val="84"/>
                          <w:szCs w:val="56"/>
                        </w:rPr>
                      </w:pPr>
                      <w:r>
                        <w:rPr>
                          <w:rFonts w:hint="eastAsia" w:eastAsia="华文行楷"/>
                          <w:sz w:val="84"/>
                          <w:szCs w:val="56"/>
                        </w:rPr>
                        <w:t>专业硕士学位论文</w:t>
                      </w:r>
                    </w:p>
                    <w:p>
                      <w:pPr>
                        <w:jc w:val="center"/>
                      </w:pP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2864485</wp:posOffset>
                </wp:positionV>
                <wp:extent cx="5977255" cy="1318895"/>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5977255" cy="1318895"/>
                        </a:xfrm>
                        <a:prstGeom prst="rect">
                          <a:avLst/>
                        </a:prstGeom>
                        <a:noFill/>
                        <a:ln>
                          <a:noFill/>
                        </a:ln>
                      </wps:spPr>
                      <wps:txbx>
                        <w:txbxContent>
                          <w:p>
                            <w:pPr>
                              <w:jc w:val="center"/>
                              <w:rPr>
                                <w:rFonts w:ascii="黑体" w:hAnsi="黑体" w:eastAsia="黑体"/>
                                <w:b/>
                                <w:bCs/>
                                <w:sz w:val="64"/>
                                <w:szCs w:val="64"/>
                              </w:rPr>
                            </w:pPr>
                            <w:r>
                              <w:rPr>
                                <w:rFonts w:hint="eastAsia" w:ascii="黑体" w:hAnsi="黑体" w:eastAsia="黑体"/>
                                <w:b/>
                                <w:bCs/>
                                <w:sz w:val="64"/>
                                <w:szCs w:val="64"/>
                              </w:rPr>
                              <w:t>基于粗粒度注意力的脑卒中病灶分割方法研究</w:t>
                            </w:r>
                          </w:p>
                          <w:p>
                            <w:pPr>
                              <w:jc w:val="center"/>
                              <w:rPr>
                                <w:rFonts w:ascii="黑体" w:hAnsi="黑体" w:eastAsia="黑体"/>
                                <w:b/>
                                <w:sz w:val="32"/>
                                <w:szCs w:val="32"/>
                              </w:rPr>
                            </w:pPr>
                          </w:p>
                          <w:p>
                            <w:pPr>
                              <w:rPr>
                                <w:rFonts w:ascii="宋体" w:hAnsi="宋体" w:cs="宋体"/>
                                <w:b/>
                                <w:sz w:val="44"/>
                                <w:szCs w:val="44"/>
                              </w:rPr>
                            </w:pPr>
                          </w:p>
                          <w:p/>
                        </w:txbxContent>
                      </wps:txbx>
                      <wps:bodyPr upright="1"/>
                    </wps:wsp>
                  </a:graphicData>
                </a:graphic>
              </wp:anchor>
            </w:drawing>
          </mc:Choice>
          <mc:Fallback>
            <w:pict>
              <v:shape id="_x0000_s1026" o:spid="_x0000_s1026" o:spt="202" type="#_x0000_t202" style="position:absolute;left:0pt;margin-top:225.55pt;height:103.85pt;width:470.65pt;mso-position-horizontal:center;mso-position-horizontal-relative:margin;z-index:251659264;mso-width-relative:page;mso-height-relative:page;" filled="f" stroked="f" coordsize="21600,21600" o:gfxdata="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orpoytYA&#10;AAAIAQAADwAAAAAAAAABACAAAAAiAAAAZHJzL2Rvd25yZXYueG1sUEsBAhQAFAAAAAgAh07iQKaJ&#10;Y8OvAQAAUQMAAA4AAAAAAAAAAQAgAAAAJQEAAGRycy9lMm9Eb2MueG1sUEsFBgAAAAAGAAYAWQEA&#10;AEYFAAAAAA==&#10;">
                <v:fill on="f" focussize="0,0"/>
                <v:stroke on="f"/>
                <v:imagedata o:title=""/>
                <o:lock v:ext="edit" aspectratio="f"/>
                <v:textbox>
                  <w:txbxContent>
                    <w:p>
                      <w:pPr>
                        <w:jc w:val="center"/>
                        <w:rPr>
                          <w:rFonts w:ascii="黑体" w:hAnsi="黑体" w:eastAsia="黑体"/>
                          <w:b/>
                          <w:bCs/>
                          <w:sz w:val="64"/>
                          <w:szCs w:val="64"/>
                        </w:rPr>
                      </w:pPr>
                      <w:r>
                        <w:rPr>
                          <w:rFonts w:hint="eastAsia" w:ascii="黑体" w:hAnsi="黑体" w:eastAsia="黑体"/>
                          <w:b/>
                          <w:bCs/>
                          <w:sz w:val="64"/>
                          <w:szCs w:val="64"/>
                        </w:rPr>
                        <w:t>基于粗粒度注意力的脑卒中病灶分割方法研究</w:t>
                      </w:r>
                    </w:p>
                    <w:p>
                      <w:pPr>
                        <w:jc w:val="center"/>
                        <w:rPr>
                          <w:rFonts w:ascii="黑体" w:hAnsi="黑体" w:eastAsia="黑体"/>
                          <w:b/>
                          <w:sz w:val="32"/>
                          <w:szCs w:val="32"/>
                        </w:rPr>
                      </w:pPr>
                    </w:p>
                    <w:p>
                      <w:pPr>
                        <w:rPr>
                          <w:rFonts w:ascii="宋体" w:hAnsi="宋体" w:cs="宋体"/>
                          <w:b/>
                          <w:sz w:val="44"/>
                          <w:szCs w:val="44"/>
                        </w:rPr>
                      </w:pPr>
                    </w:p>
                    <w:p/>
                  </w:txbxContent>
                </v:textbox>
              </v:shape>
            </w:pict>
          </mc:Fallback>
        </mc:AlternateContent>
      </w:r>
      <w:r>
        <w:rPr>
          <w:rFonts w:ascii="宋体" w:hAnsi="宋体"/>
          <w:b/>
          <w:sz w:val="36"/>
          <w:szCs w:val="36"/>
        </w:rPr>
        <w:br w:type="page"/>
      </w:r>
    </w:p>
    <w:p>
      <w:pPr>
        <w:keepNext w:val="0"/>
        <w:keepLines w:val="0"/>
        <w:pageBreakBefore w:val="0"/>
        <w:widowControl w:val="0"/>
        <w:kinsoku/>
        <w:wordWrap/>
        <w:overflowPunct/>
        <w:topLinePunct w:val="0"/>
        <w:autoSpaceDE/>
        <w:autoSpaceDN/>
        <w:bidi w:val="0"/>
        <w:adjustRightInd/>
        <w:snapToGrid/>
        <w:jc w:val="center"/>
        <w:textAlignment w:val="auto"/>
        <w:outlineLvl w:val="0"/>
        <w:rPr>
          <w:rFonts w:ascii="黑体" w:hAnsi="黑体" w:eastAsia="黑体"/>
          <w:b/>
          <w:bCs/>
          <w:sz w:val="32"/>
          <w:szCs w:val="32"/>
        </w:rPr>
      </w:pPr>
      <w:r>
        <w:rPr>
          <w:rFonts w:hint="eastAsia" w:ascii="黑体" w:hAnsi="黑体" w:eastAsia="黑体"/>
          <w:b/>
          <w:bCs/>
          <w:sz w:val="32"/>
          <w:szCs w:val="32"/>
        </w:rPr>
        <w:t xml:space="preserve">摘 </w:t>
      </w:r>
      <w:r>
        <w:rPr>
          <w:rFonts w:ascii="黑体" w:hAnsi="黑体" w:eastAsia="黑体"/>
          <w:b/>
          <w:bCs/>
          <w:sz w:val="32"/>
          <w:szCs w:val="32"/>
        </w:rPr>
        <w:t xml:space="preserve"> </w:t>
      </w:r>
      <w:r>
        <w:rPr>
          <w:rFonts w:hint="eastAsia" w:ascii="黑体" w:hAnsi="黑体" w:eastAsia="黑体"/>
          <w:b/>
          <w:bCs/>
          <w:sz w:val="32"/>
          <w:szCs w:val="32"/>
        </w:rPr>
        <w:t>要</w:t>
      </w:r>
    </w:p>
    <w:p/>
    <w:p>
      <w:pPr>
        <w:bidi w:val="0"/>
      </w:pPr>
      <w:bookmarkStart w:id="1" w:name="_Hlk123416536"/>
      <w:r>
        <w:rPr>
          <w:rFonts w:hint="eastAsia"/>
        </w:rPr>
        <w:t>自动和准确的脑卒中病灶分割对于临床评估脑卒中的病变状态至关重要，是建立脑疾病计算机辅助诊断系统的关键任务。尽管现有的深度学习方法已经在医学图像病灶分割领域取得了显著的效果，但它们在脑卒中分割上的进一步应用仍然受到以下因素的阻碍：(1)类内不一致，病灶区域内的特征存在较大的差异性；(2)类间模糊，病灶区域在外观上与正常脑组织相似；(3)正负样本不平衡，代表病灶的正样本数量远远少于代表正常脑组织的负样本数量。为了应对脑卒中分割中的这些挑战，实现病灶的更精准分割。本文的主要工作如下：</w:t>
      </w:r>
    </w:p>
    <w:p>
      <w:pPr>
        <w:overflowPunct w:val="0"/>
        <w:ind w:firstLine="480" w:firstLineChars="200"/>
        <w:rPr>
          <w:rFonts w:cs="Times New Roman"/>
          <w:szCs w:val="24"/>
        </w:rPr>
      </w:pPr>
      <w:r>
        <w:rPr>
          <w:rFonts w:hint="eastAsia" w:cs="Times New Roman"/>
          <w:szCs w:val="24"/>
        </w:rPr>
        <w:t>1</w:t>
      </w:r>
      <w:r>
        <w:rPr>
          <w:rFonts w:cs="Times New Roman"/>
          <w:szCs w:val="24"/>
        </w:rPr>
        <w:t>.</w:t>
      </w:r>
      <w:r>
        <w:rPr>
          <w:rFonts w:hint="eastAsia" w:cs="Times New Roman"/>
          <w:szCs w:val="24"/>
        </w:rPr>
        <w:t>针对类内不一致和类间模糊问题，本文提出注意力引导多尺度恢复网络。首先，在网络编码阶段使用粗粒度图像块注意力模块，以多级和显式的监督方式获得基于图像块的粗粒度注意力图，通过基于图像块级别的加权技术实现目标空间上下文信息的显著表示，缓解了类内不一致在编码阶段的影响。其次，为了获得更精准的边界分割以应对类间模糊挑战，使用新设计的跨维度特征融合模块捕获不同维度特征通道间的全局上下文信息，以进一步指导2D和3D特征的选择性融合，弥补2D卷积边界学习能力的不足。最后，由于编码阶段的池化操作会造成边界和空间信息的丢失，所以在解码阶</w:t>
      </w:r>
      <w:bookmarkStart w:id="392" w:name="_GoBack"/>
      <w:bookmarkEnd w:id="392"/>
      <w:r>
        <w:rPr>
          <w:rFonts w:hint="eastAsia" w:cs="Times New Roman"/>
          <w:szCs w:val="24"/>
        </w:rPr>
        <w:t>段，使用多尺度反卷积上采样代替线性插值恢复特征图分辨率，利用多尺度上下文信息来恢复丢失的细节信息。</w:t>
      </w:r>
    </w:p>
    <w:p>
      <w:pPr>
        <w:overflowPunct w:val="0"/>
        <w:ind w:firstLine="480" w:firstLineChars="200"/>
        <w:rPr>
          <w:rFonts w:cs="Times New Roman"/>
          <w:szCs w:val="24"/>
        </w:rPr>
      </w:pPr>
      <w:r>
        <w:rPr>
          <w:rFonts w:hint="eastAsia" w:cs="Times New Roman"/>
          <w:szCs w:val="24"/>
        </w:rPr>
        <w:t>2</w:t>
      </w:r>
      <w:r>
        <w:rPr>
          <w:rFonts w:cs="Times New Roman"/>
          <w:szCs w:val="24"/>
        </w:rPr>
        <w:t>.</w:t>
      </w:r>
      <w:r>
        <w:rPr>
          <w:rFonts w:hint="eastAsia" w:cs="Times New Roman"/>
          <w:szCs w:val="24"/>
        </w:rPr>
        <w:t>针对正负样本不平衡和解码阶段的类内不一致挑战造成的分割结果假阴性偏高问题，我们提出了目标感知监督残差学习网络。针对正负样本不平衡问题，设计了一个目标感知损失函数，通过聚焦因子扩展损失计算的高权重区域，在高度关注正样本损失的同时补偿目标周围的负样本损失。提升了分割结果的召回率，同时避免了精确率的失衡。然后，设计了粗粒度残差学习模块，在解码阶段逐步修复丢失的残差特征，缓解了解码阶段中类内不一致导致的假阴性偏高的问题。其中，反向注意力单元和正向注意力单元分别抑制冗余的已识别目标和背景噪声，使网络更集中的提取残差目标区域中的重要特征。</w:t>
      </w:r>
    </w:p>
    <w:p>
      <w:pPr>
        <w:overflowPunct w:val="0"/>
        <w:ind w:firstLine="480" w:firstLineChars="200"/>
        <w:rPr>
          <w:rFonts w:cs="Times New Roman"/>
          <w:szCs w:val="24"/>
        </w:rPr>
      </w:pPr>
      <w:r>
        <w:rPr>
          <w:rFonts w:hint="eastAsia" w:cs="Times New Roman"/>
          <w:szCs w:val="24"/>
        </w:rPr>
        <w:t>我们在ATLAS和ISLES</w:t>
      </w:r>
      <w:r>
        <w:rPr>
          <w:rFonts w:cs="Times New Roman"/>
          <w:szCs w:val="24"/>
        </w:rPr>
        <w:t xml:space="preserve"> 2015</w:t>
      </w:r>
      <w:r>
        <w:rPr>
          <w:rFonts w:hint="eastAsia" w:cs="Times New Roman"/>
          <w:szCs w:val="24"/>
        </w:rPr>
        <w:t>公共脑卒中数据集上进行了大量实验，结果表明，我们提出的每个模块是有效的，在脑卒中诊断方面具有巨大的潜力。</w:t>
      </w:r>
    </w:p>
    <w:bookmarkEnd w:id="1"/>
    <w:p>
      <w:pPr>
        <w:overflowPunct w:val="0"/>
        <w:ind w:firstLine="482" w:firstLineChars="200"/>
        <w:rPr>
          <w:rFonts w:hint="eastAsia" w:ascii="黑体" w:hAnsi="黑体" w:eastAsia="黑体" w:cs="Times New Roman"/>
          <w:b/>
          <w:bCs/>
          <w:szCs w:val="24"/>
        </w:rPr>
      </w:pPr>
      <w:bookmarkStart w:id="2" w:name="_Hlk123416547"/>
      <w:r>
        <w:rPr>
          <w:rFonts w:hint="eastAsia" w:ascii="黑体" w:hAnsi="黑体" w:eastAsia="黑体" w:cs="Times New Roman"/>
          <w:b/>
          <w:bCs/>
          <w:szCs w:val="24"/>
        </w:rPr>
        <w:t>关键字：</w:t>
      </w:r>
      <w:r>
        <w:rPr>
          <w:rFonts w:hint="eastAsia" w:ascii="黑体" w:hAnsi="黑体" w:eastAsia="黑体" w:cs="Times New Roman"/>
          <w:bCs/>
          <w:szCs w:val="24"/>
        </w:rPr>
        <w:t>粗粒度注意力，特征融合，多尺度信息，损失函数，残差学习</w:t>
      </w:r>
      <w:bookmarkEnd w:id="2"/>
    </w:p>
    <w:p>
      <w:pPr>
        <w:overflowPunct w:val="0"/>
        <w:spacing w:before="156" w:beforeLines="50"/>
        <w:jc w:val="center"/>
        <w:rPr>
          <w:rFonts w:cs="Times New Roman"/>
          <w:b/>
          <w:bCs/>
          <w:sz w:val="32"/>
          <w:szCs w:val="32"/>
        </w:rPr>
      </w:pPr>
      <w:r>
        <w:rPr>
          <w:rFonts w:cs="Times New Roman"/>
          <w:b/>
          <w:bCs/>
          <w:sz w:val="32"/>
          <w:szCs w:val="32"/>
        </w:rPr>
        <w:t>Abstract</w:t>
      </w:r>
    </w:p>
    <w:p/>
    <w:p>
      <w:pPr>
        <w:overflowPunct w:val="0"/>
        <w:ind w:firstLine="480" w:firstLineChars="200"/>
        <w:rPr>
          <w:rFonts w:cs="Times New Roman"/>
          <w:szCs w:val="24"/>
        </w:rPr>
      </w:pPr>
      <w:bookmarkStart w:id="3" w:name="_Hlk123416580"/>
      <w:r>
        <w:rPr>
          <w:rFonts w:cs="Times New Roman"/>
          <w:szCs w:val="24"/>
        </w:rPr>
        <w:t xml:space="preserve">Automatic and accurate stroke lesion segmentation is crucial for clinical assessment of the lesion status of stroke and is a key task for establishing computer-aided diagnosis systems for brain diseases. Although current deep learning methods have achieved remarkable results in the field of medical image lesion segmentation, their further application to stroke segmentation is still hampered by (1) intra-class inconsistency, with large variability between lesion regions; (2) inter-class ambiguity, with lesion regions resembling normal in appearance; and (3) positive and negative sample imbalance, with </w:t>
      </w:r>
      <w:r>
        <w:rPr>
          <w:rFonts w:hint="eastAsia" w:cs="Times New Roman"/>
          <w:szCs w:val="24"/>
        </w:rPr>
        <w:t>t</w:t>
      </w:r>
      <w:r>
        <w:rPr>
          <w:rFonts w:cs="Times New Roman"/>
          <w:szCs w:val="24"/>
        </w:rPr>
        <w:t>he number of positive samples representing lesions is much smaller than the number of negative samples representing normal brain tissue. To address these challenges in stroke segmentation and achieve more accurate segmentation of lesions. The main work of this paper is as follows</w:t>
      </w:r>
      <w:r>
        <w:rPr>
          <w:rFonts w:hint="eastAsia" w:cs="Times New Roman"/>
          <w:szCs w:val="24"/>
        </w:rPr>
        <w:t>:</w:t>
      </w:r>
    </w:p>
    <w:p>
      <w:pPr>
        <w:overflowPunct w:val="0"/>
        <w:ind w:firstLine="480" w:firstLineChars="200"/>
        <w:rPr>
          <w:rFonts w:cs="Times New Roman"/>
          <w:szCs w:val="24"/>
        </w:rPr>
      </w:pPr>
      <w:r>
        <w:rPr>
          <w:rFonts w:cs="Times New Roman"/>
          <w:szCs w:val="24"/>
        </w:rPr>
        <w:t>1. F</w:t>
      </w:r>
      <w:r>
        <w:rPr>
          <w:rFonts w:hint="eastAsia" w:cs="Times New Roman"/>
          <w:szCs w:val="24"/>
        </w:rPr>
        <w:t>or</w:t>
      </w:r>
      <w:r>
        <w:rPr>
          <w:rFonts w:cs="Times New Roman"/>
          <w:szCs w:val="24"/>
        </w:rPr>
        <w:t xml:space="preserve"> the intra-class inconsistency and inter-class ambiguity problems, this paper proposes a new stroke segmentation method, the attention-guided multiscale recovery network. Firstly, a coarse-grained patch attention module in the encoding is adopted to obtain a patch-based coarse-grained attention map in a multistage, explicitly supervised manner, enabling target spatial context saliency representation with a patch-based weighting technique that eliminates the effect of intraclass inconsistency in the encoding stage. Secondly, to obtain more accurate boundary segmentation to meet the challenge of interclass indistinction, a newly designed cross-dimensional feature fusion module is used to capture the global context information between different dimensional feature channels to further guide the selective aggregation of 2D and 3D features, which can compensate for the lack of boundary learning capability of 2D convolution. Lastly, since the pooling operation in the encoding stage causes the boundary and spatial information to be lost, in the decoding stage, multi-scale deconvolution upsampling is used instead of linear interpolation to recover the feature map resolution, and multi-scale contextual information is used to recover the lost detail information.</w:t>
      </w:r>
    </w:p>
    <w:p>
      <w:pPr>
        <w:overflowPunct w:val="0"/>
        <w:ind w:firstLine="480" w:firstLineChars="200"/>
        <w:rPr>
          <w:rFonts w:cs="Times New Roman"/>
          <w:szCs w:val="24"/>
        </w:rPr>
      </w:pPr>
      <w:r>
        <w:rPr>
          <w:rFonts w:cs="Times New Roman"/>
          <w:szCs w:val="24"/>
        </w:rPr>
        <w:t xml:space="preserve">2. </w:t>
      </w:r>
      <w:r>
        <w:rPr>
          <w:rFonts w:hint="eastAsia" w:cs="Times New Roman"/>
          <w:szCs w:val="24"/>
        </w:rPr>
        <w:t>W</w:t>
      </w:r>
      <w:r>
        <w:rPr>
          <w:rFonts w:cs="Times New Roman"/>
          <w:szCs w:val="24"/>
        </w:rPr>
        <w:t xml:space="preserve">e propose a </w:t>
      </w:r>
      <w:r>
        <w:rPr>
          <w:rFonts w:hint="eastAsia" w:cs="Times New Roman"/>
          <w:szCs w:val="24"/>
        </w:rPr>
        <w:t>target</w:t>
      </w:r>
      <w:r>
        <w:rPr>
          <w:rFonts w:cs="Times New Roman"/>
          <w:szCs w:val="24"/>
        </w:rPr>
        <w:t>-aware supervised residual learning network in order to cope with the high false negative problem of segmentation results caused by the positive and negative sample imbalance challenge and the intra-class inconsistency challenge in the decoding stage. Considering the problem of imbalance of positive and negative samples, a creatively target-aware loss function is designed to dilate the high-weight region of the loss calculation with a focus factor, pay high attention to the positive sample loss, and compensate for the negative samples around the target. The Recall of the segmentation results is improved while avoiding the imbalance of the Precision. Then, a coarse-grained residual learning module is developed to gradually repair the lost residual features during the decoding phase, which alleviates the problem of high false negatives caused by intra-class ambiguities. Here, our reverse/forward attention unit suppresses redundant target/background noise and allows relatively more focused highlighting of important features in the target residual region.</w:t>
      </w:r>
    </w:p>
    <w:p>
      <w:pPr>
        <w:overflowPunct w:val="0"/>
        <w:ind w:firstLine="480" w:firstLineChars="200"/>
        <w:rPr>
          <w:rFonts w:cs="Times New Roman"/>
          <w:szCs w:val="24"/>
        </w:rPr>
      </w:pPr>
      <w:r>
        <w:rPr>
          <w:rFonts w:cs="Times New Roman"/>
          <w:szCs w:val="24"/>
        </w:rPr>
        <w:t>We conducted extensive experiments on the ATLAS and ISLES 2015 public stroke datasets, and the results show that each of our proposed modules is effective and has great potential for stroke diagnosis.</w:t>
      </w:r>
    </w:p>
    <w:bookmarkEnd w:id="3"/>
    <w:p>
      <w:pPr>
        <w:overflowPunct w:val="0"/>
        <w:ind w:firstLine="482" w:firstLineChars="200"/>
        <w:rPr>
          <w:rFonts w:eastAsia="黑体" w:cs="Times New Roman"/>
        </w:rPr>
      </w:pPr>
      <w:r>
        <w:rPr>
          <w:rFonts w:eastAsia="黑体" w:cs="Times New Roman"/>
          <w:b/>
          <w:bCs/>
          <w:szCs w:val="24"/>
        </w:rPr>
        <w:t xml:space="preserve">Key words: </w:t>
      </w:r>
      <w:bookmarkStart w:id="4" w:name="_Hlk123416587"/>
      <w:r>
        <w:rPr>
          <w:rFonts w:eastAsia="黑体" w:cs="Times New Roman"/>
          <w:szCs w:val="24"/>
        </w:rPr>
        <w:t>Coarse-grained attention, Feature fusion, Multiscale information, Loss function, Residual learning</w:t>
      </w:r>
      <w:bookmarkEnd w:id="4"/>
    </w:p>
    <w:p>
      <w:pPr>
        <w:overflowPunct w:val="0"/>
        <w:ind w:firstLine="480" w:firstLineChars="200"/>
        <w:rPr>
          <w:rFonts w:ascii="黑体" w:hAnsi="黑体" w:eastAsia="黑体"/>
        </w:rPr>
      </w:pPr>
    </w:p>
    <w:p>
      <w:pPr>
        <w:overflowPunct w:val="0"/>
        <w:ind w:firstLine="480" w:firstLineChars="200"/>
        <w:rPr>
          <w:rFonts w:ascii="黑体" w:hAnsi="黑体" w:eastAsia="黑体"/>
        </w:rPr>
      </w:pPr>
    </w:p>
    <w:p>
      <w:pPr>
        <w:overflowPunct w:val="0"/>
        <w:spacing w:before="156" w:beforeLines="50"/>
        <w:ind w:firstLine="480" w:firstLineChars="200"/>
        <w:rPr>
          <w:rFonts w:ascii="黑体" w:hAnsi="黑体" w:eastAsia="黑体"/>
        </w:rPr>
      </w:pPr>
    </w:p>
    <w:p>
      <w:pPr>
        <w:overflowPunct w:val="0"/>
        <w:spacing w:before="156" w:beforeLines="50"/>
        <w:ind w:firstLine="480" w:firstLineChars="200"/>
        <w:rPr>
          <w:rFonts w:ascii="黑体" w:hAnsi="黑体" w:eastAsia="黑体"/>
        </w:rPr>
      </w:pPr>
    </w:p>
    <w:p>
      <w:pPr>
        <w:overflowPunct w:val="0"/>
        <w:spacing w:before="156" w:beforeLines="50"/>
        <w:ind w:firstLine="480" w:firstLineChars="200"/>
        <w:rPr>
          <w:rFonts w:ascii="黑体" w:hAnsi="黑体" w:eastAsia="黑体"/>
        </w:rPr>
      </w:pPr>
    </w:p>
    <w:p>
      <w:pPr>
        <w:overflowPunct w:val="0"/>
        <w:spacing w:before="156" w:beforeLines="50"/>
        <w:ind w:firstLine="480" w:firstLineChars="200"/>
        <w:rPr>
          <w:rFonts w:ascii="黑体" w:hAnsi="黑体" w:eastAsia="黑体"/>
        </w:rPr>
      </w:pPr>
    </w:p>
    <w:p>
      <w:pPr>
        <w:overflowPunct w:val="0"/>
        <w:spacing w:before="156" w:beforeLines="50"/>
        <w:rPr>
          <w:rFonts w:ascii="黑体" w:hAnsi="黑体" w:eastAsia="黑体"/>
        </w:rPr>
      </w:pPr>
    </w:p>
    <w:sdt>
      <w:sdtPr>
        <w:rPr>
          <w:rFonts w:asciiTheme="minorHAnsi" w:hAnsiTheme="minorHAnsi" w:eastAsiaTheme="minorEastAsia" w:cstheme="minorBidi"/>
          <w:color w:val="auto"/>
          <w:kern w:val="2"/>
          <w:sz w:val="21"/>
          <w:szCs w:val="22"/>
          <w:lang w:val="zh-CN"/>
        </w:rPr>
        <w:id w:val="-672732229"/>
        <w:docPartObj>
          <w:docPartGallery w:val="Table of Contents"/>
          <w:docPartUnique/>
        </w:docPartObj>
      </w:sdtPr>
      <w:sdtEndPr>
        <w:rPr>
          <w:rFonts w:ascii="Times New Roman" w:hAnsi="Times New Roman" w:eastAsia="宋体" w:cstheme="minorBidi"/>
          <w:b/>
          <w:bCs/>
          <w:color w:val="auto"/>
          <w:kern w:val="2"/>
          <w:sz w:val="24"/>
          <w:szCs w:val="22"/>
          <w:lang w:val="zh-CN"/>
        </w:rPr>
      </w:sdtEndPr>
      <w:sdtContent>
        <w:p>
          <w:pPr>
            <w:pStyle w:val="41"/>
            <w:spacing w:before="156" w:after="156"/>
            <w:rPr>
              <w:rFonts w:ascii="黑体" w:hAnsi="黑体" w:eastAsia="黑体" w:cstheme="minorBidi"/>
              <w:b/>
              <w:bCs/>
              <w:color w:val="auto"/>
              <w:kern w:val="2"/>
              <w:sz w:val="36"/>
              <w:szCs w:val="36"/>
              <w:lang w:val="zh-CN"/>
            </w:rPr>
          </w:pPr>
          <w:r>
            <w:rPr>
              <w:rFonts w:ascii="黑体" w:hAnsi="黑体" w:eastAsia="黑体"/>
              <w:b/>
              <w:bCs/>
              <w:color w:val="auto"/>
              <w:sz w:val="36"/>
              <w:szCs w:val="36"/>
              <w:lang w:val="zh-CN"/>
            </w:rPr>
            <w:t>目</w:t>
          </w:r>
          <w:r>
            <w:rPr>
              <w:rFonts w:hint="eastAsia" w:ascii="黑体" w:hAnsi="黑体" w:eastAsia="黑体"/>
              <w:b/>
              <w:bCs/>
              <w:color w:val="auto"/>
              <w:sz w:val="36"/>
              <w:szCs w:val="36"/>
              <w:lang w:val="zh-CN"/>
            </w:rPr>
            <w:t xml:space="preserve"> </w:t>
          </w:r>
          <w:r>
            <w:rPr>
              <w:rFonts w:ascii="黑体" w:hAnsi="黑体" w:eastAsia="黑体"/>
              <w:b/>
              <w:bCs/>
              <w:color w:val="auto"/>
              <w:sz w:val="36"/>
              <w:szCs w:val="36"/>
              <w:lang w:val="zh-CN"/>
            </w:rPr>
            <w:t>录</w:t>
          </w:r>
        </w:p>
        <w:p>
          <w:pPr>
            <w:pStyle w:val="11"/>
            <w:tabs>
              <w:tab w:val="right" w:leader="dot" w:pos="8296"/>
            </w:tabs>
            <w:rPr>
              <w:rFonts w:asciiTheme="minorHAnsi" w:hAnsiTheme="minorHAnsi" w:eastAsiaTheme="minorEastAsia"/>
              <w:sz w:val="21"/>
            </w:rPr>
          </w:pPr>
          <w:r>
            <w:fldChar w:fldCharType="begin"/>
          </w:r>
          <w:r>
            <w:instrText xml:space="preserve"> TOC \o "1-3" \h \z \u </w:instrText>
          </w:r>
          <w:r>
            <w:fldChar w:fldCharType="separate"/>
          </w:r>
          <w:r>
            <w:fldChar w:fldCharType="begin"/>
          </w:r>
          <w:r>
            <w:instrText xml:space="preserve"> HYPERLINK \l "_Toc130735738" </w:instrText>
          </w:r>
          <w:r>
            <w:fldChar w:fldCharType="separate"/>
          </w:r>
          <w:r>
            <w:rPr>
              <w:rStyle w:val="23"/>
            </w:rPr>
            <w:t>第一章 绪论</w:t>
          </w:r>
          <w:r>
            <w:tab/>
          </w:r>
          <w:r>
            <w:fldChar w:fldCharType="begin"/>
          </w:r>
          <w:r>
            <w:instrText xml:space="preserve"> PAGEREF _Toc130735738 \h </w:instrText>
          </w:r>
          <w:r>
            <w:fldChar w:fldCharType="separate"/>
          </w:r>
          <w:r>
            <w:t>1</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"_Toc130735739" </w:instrText>
          </w:r>
          <w:r>
            <w:fldChar w:fldCharType="separate"/>
          </w:r>
          <w:r>
            <w:rPr>
              <w:rStyle w:val="23"/>
            </w:rPr>
            <w:t>1.1 研究背景及意义</w:t>
          </w:r>
          <w:r>
            <w:tab/>
          </w:r>
          <w:r>
            <w:fldChar w:fldCharType="begin"/>
          </w:r>
          <w:r>
            <w:instrText xml:space="preserve"> PAGEREF _Toc130735739 \h </w:instrText>
          </w:r>
          <w:r>
            <w:fldChar w:fldCharType="separate"/>
          </w:r>
          <w:r>
            <w:t>1</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"_Toc130735740" </w:instrText>
          </w:r>
          <w:r>
            <w:fldChar w:fldCharType="separate"/>
          </w:r>
          <w:r>
            <w:rPr>
              <w:rStyle w:val="23"/>
            </w:rPr>
            <w:t>1.2 国内外研究现状与研究思路</w:t>
          </w:r>
          <w:r>
            <w:tab/>
          </w:r>
          <w:r>
            <w:fldChar w:fldCharType="begin"/>
          </w:r>
          <w:r>
            <w:instrText xml:space="preserve"> PAGEREF _Toc130735740 \h </w:instrText>
          </w:r>
          <w:r>
            <w:fldChar w:fldCharType="separate"/>
          </w:r>
          <w:r>
            <w:t>2</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"_Toc130735741" </w:instrText>
          </w:r>
          <w:r>
            <w:fldChar w:fldCharType="separate"/>
          </w:r>
          <w:r>
            <w:rPr>
              <w:rStyle w:val="23"/>
            </w:rPr>
            <w:t>1.2.1 国内外脑卒中分割方法</w:t>
          </w:r>
          <w:r>
            <w:tab/>
          </w:r>
          <w:r>
            <w:fldChar w:fldCharType="begin"/>
          </w:r>
          <w:r>
            <w:instrText xml:space="preserve"> PAGEREF _Toc130735741 \h </w:instrText>
          </w:r>
          <w:r>
            <w:fldChar w:fldCharType="separate"/>
          </w:r>
          <w:r>
            <w:t>2</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"_Toc130735742" </w:instrText>
          </w:r>
          <w:r>
            <w:fldChar w:fldCharType="separate"/>
          </w:r>
          <w:r>
            <w:rPr>
              <w:rStyle w:val="23"/>
            </w:rPr>
            <w:t>1.2.2 深度学习脑卒中分割面临的挑战及研究思路</w:t>
          </w:r>
          <w:r>
            <w:tab/>
          </w:r>
          <w:r>
            <w:fldChar w:fldCharType="begin"/>
          </w:r>
          <w:r>
            <w:instrText xml:space="preserve"> PAGEREF _Toc130735742 \h </w:instrText>
          </w:r>
          <w:r>
            <w:fldChar w:fldCharType="separate"/>
          </w:r>
          <w:r>
            <w:t>3</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"_Toc130735743" </w:instrText>
          </w:r>
          <w:r>
            <w:fldChar w:fldCharType="separate"/>
          </w:r>
          <w:r>
            <w:rPr>
              <w:rStyle w:val="23"/>
            </w:rPr>
            <w:t>1.3 主要研究内容</w:t>
          </w:r>
          <w:r>
            <w:tab/>
          </w:r>
          <w:r>
            <w:fldChar w:fldCharType="begin"/>
          </w:r>
          <w:r>
            <w:instrText xml:space="preserve"> PAGEREF _Toc130735743 \h </w:instrText>
          </w:r>
          <w:r>
            <w:fldChar w:fldCharType="separate"/>
          </w:r>
          <w:r>
            <w:t>6</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"_Toc130735744" </w:instrText>
          </w:r>
          <w:r>
            <w:fldChar w:fldCharType="separate"/>
          </w:r>
          <w:r>
            <w:rPr>
              <w:rStyle w:val="23"/>
            </w:rPr>
            <w:t>1.4 论文组织结构</w:t>
          </w:r>
          <w:r>
            <w:tab/>
          </w:r>
          <w:r>
            <w:fldChar w:fldCharType="begin"/>
          </w:r>
          <w:r>
            <w:instrText xml:space="preserve"> PAGEREF _Toc130735744 \h </w:instrText>
          </w:r>
          <w:r>
            <w:fldChar w:fldCharType="separate"/>
          </w:r>
          <w:r>
            <w:t>7</w:t>
          </w:r>
          <w:r>
            <w:fldChar w:fldCharType="end"/>
          </w:r>
          <w:r>
            <w:fldChar w:fldCharType="end"/>
          </w:r>
        </w:p>
        <w:p>
          <w:pPr>
            <w:pStyle w:val="11"/>
            <w:tabs>
              <w:tab w:val="right" w:leader="dot" w:pos="8296"/>
            </w:tabs>
            <w:rPr>
              <w:rFonts w:asciiTheme="minorHAnsi" w:hAnsiTheme="minorHAnsi" w:eastAsiaTheme="minorEastAsia"/>
              <w:sz w:val="21"/>
            </w:rPr>
          </w:pPr>
          <w:r>
            <w:fldChar w:fldCharType="begin"/>
          </w:r>
          <w:r>
            <w:instrText xml:space="preserve"> HYPERLINK \l "_Toc130735745" </w:instrText>
          </w:r>
          <w:r>
            <w:fldChar w:fldCharType="separate"/>
          </w:r>
          <w:r>
            <w:rPr>
              <w:rStyle w:val="23"/>
            </w:rPr>
            <w:t>第二章 相关理论与基础</w:t>
          </w:r>
          <w:r>
            <w:tab/>
          </w:r>
          <w:r>
            <w:fldChar w:fldCharType="begin"/>
          </w:r>
          <w:r>
            <w:instrText xml:space="preserve"> PAGEREF _Toc130735745 \h </w:instrText>
          </w:r>
          <w:r>
            <w:fldChar w:fldCharType="separate"/>
          </w:r>
          <w:r>
            <w:t>9</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"_Toc130735746" </w:instrText>
          </w:r>
          <w:r>
            <w:fldChar w:fldCharType="separate"/>
          </w:r>
          <w:r>
            <w:rPr>
              <w:rStyle w:val="23"/>
            </w:rPr>
            <w:t>2.1 图像分割的网络结构</w:t>
          </w:r>
          <w:r>
            <w:tab/>
          </w:r>
          <w:r>
            <w:fldChar w:fldCharType="begin"/>
          </w:r>
          <w:r>
            <w:instrText xml:space="preserve"> PAGEREF _Toc130735746 \h </w:instrText>
          </w:r>
          <w:r>
            <w:fldChar w:fldCharType="separate"/>
          </w:r>
          <w:r>
            <w:t>9</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"_Toc130735747" </w:instrText>
          </w:r>
          <w:r>
            <w:fldChar w:fldCharType="separate"/>
          </w:r>
          <w:r>
            <w:rPr>
              <w:rStyle w:val="23"/>
            </w:rPr>
            <w:t>2.2 经典网络U-Net和D-UNet</w:t>
          </w:r>
          <w:r>
            <w:tab/>
          </w:r>
          <w:r>
            <w:fldChar w:fldCharType="begin"/>
          </w:r>
          <w:r>
            <w:instrText xml:space="preserve"> PAGEREF _Toc130735747 \h </w:instrText>
          </w:r>
          <w:r>
            <w:fldChar w:fldCharType="separate"/>
          </w:r>
          <w:r>
            <w:t>9</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"_Toc130735748" </w:instrText>
          </w:r>
          <w:r>
            <w:fldChar w:fldCharType="separate"/>
          </w:r>
          <w:r>
            <w:rPr>
              <w:rStyle w:val="23"/>
            </w:rPr>
            <w:t>2.3 图像分割中的注意力机制</w:t>
          </w:r>
          <w:r>
            <w:tab/>
          </w:r>
          <w:r>
            <w:fldChar w:fldCharType="begin"/>
          </w:r>
          <w:r>
            <w:instrText xml:space="preserve"> PAGEREF _Toc130735748 \h </w:instrText>
          </w:r>
          <w:r>
            <w:fldChar w:fldCharType="separate"/>
          </w:r>
          <w:r>
            <w:t>11</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"_Toc130735749" </w:instrText>
          </w:r>
          <w:r>
            <w:fldChar w:fldCharType="separate"/>
          </w:r>
          <w:r>
            <w:rPr>
              <w:rStyle w:val="23"/>
            </w:rPr>
            <w:t>2.4 医学图像分割中的损失函数</w:t>
          </w:r>
          <w:r>
            <w:tab/>
          </w:r>
          <w:r>
            <w:fldChar w:fldCharType="begin"/>
          </w:r>
          <w:r>
            <w:instrText xml:space="preserve"> PAGEREF _Toc130735749 \h </w:instrText>
          </w:r>
          <w:r>
            <w:fldChar w:fldCharType="separate"/>
          </w:r>
          <w:r>
            <w:t>12</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"_Toc130735750" </w:instrText>
          </w:r>
          <w:r>
            <w:fldChar w:fldCharType="separate"/>
          </w:r>
          <w:r>
            <w:rPr>
              <w:rStyle w:val="23"/>
            </w:rPr>
            <w:t>2.5 本章小结</w:t>
          </w:r>
          <w:r>
            <w:tab/>
          </w:r>
          <w:r>
            <w:fldChar w:fldCharType="begin"/>
          </w:r>
          <w:r>
            <w:instrText xml:space="preserve"> PAGEREF _Toc130735750 \h </w:instrText>
          </w:r>
          <w:r>
            <w:fldChar w:fldCharType="separate"/>
          </w:r>
          <w:r>
            <w:t>14</w:t>
          </w:r>
          <w:r>
            <w:fldChar w:fldCharType="end"/>
          </w:r>
          <w:r>
            <w:fldChar w:fldCharType="end"/>
          </w:r>
        </w:p>
        <w:p>
          <w:pPr>
            <w:pStyle w:val="11"/>
            <w:tabs>
              <w:tab w:val="right" w:leader="dot" w:pos="8296"/>
            </w:tabs>
            <w:rPr>
              <w:rFonts w:asciiTheme="minorHAnsi" w:hAnsiTheme="minorHAnsi" w:eastAsiaTheme="minorEastAsia"/>
              <w:sz w:val="21"/>
            </w:rPr>
          </w:pPr>
          <w:r>
            <w:fldChar w:fldCharType="begin"/>
          </w:r>
          <w:r>
            <w:instrText xml:space="preserve"> HYPERLINK \l "_Toc130735751" </w:instrText>
          </w:r>
          <w:r>
            <w:fldChar w:fldCharType="separate"/>
          </w:r>
          <w:r>
            <w:rPr>
              <w:rStyle w:val="23"/>
            </w:rPr>
            <w:t>第三章 粗粒度注意力引导的脑卒中分割网络</w:t>
          </w:r>
          <w:r>
            <w:tab/>
          </w:r>
          <w:r>
            <w:fldChar w:fldCharType="begin"/>
          </w:r>
          <w:r>
            <w:instrText xml:space="preserve"> PAGEREF _Toc130735751 \h </w:instrText>
          </w:r>
          <w:r>
            <w:fldChar w:fldCharType="separate"/>
          </w:r>
          <w:r>
            <w:t>15</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"_Toc130735752" </w:instrText>
          </w:r>
          <w:r>
            <w:fldChar w:fldCharType="separate"/>
          </w:r>
          <w:r>
            <w:rPr>
              <w:rStyle w:val="23"/>
            </w:rPr>
            <w:t>3.1 注意力引导多尺度恢复网络整体框架</w:t>
          </w:r>
          <w:r>
            <w:tab/>
          </w:r>
          <w:r>
            <w:fldChar w:fldCharType="begin"/>
          </w:r>
          <w:r>
            <w:instrText xml:space="preserve"> PAGEREF _Toc130735752 \h </w:instrText>
          </w:r>
          <w:r>
            <w:fldChar w:fldCharType="separate"/>
          </w:r>
          <w:r>
            <w:t>15</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"_Toc130735753" </w:instrText>
          </w:r>
          <w:r>
            <w:fldChar w:fldCharType="separate"/>
          </w:r>
          <w:r>
            <w:rPr>
              <w:rStyle w:val="23"/>
            </w:rPr>
            <w:t>3.2 粗粒度图像块注意力模块</w:t>
          </w:r>
          <w:r>
            <w:tab/>
          </w:r>
          <w:r>
            <w:fldChar w:fldCharType="begin"/>
          </w:r>
          <w:r>
            <w:instrText xml:space="preserve"> PAGEREF _Toc130735753 \h </w:instrText>
          </w:r>
          <w:r>
            <w:fldChar w:fldCharType="separate"/>
          </w:r>
          <w:r>
            <w:t>15</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"_Toc130735754" </w:instrText>
          </w:r>
          <w:r>
            <w:fldChar w:fldCharType="separate"/>
          </w:r>
          <w:r>
            <w:rPr>
              <w:rStyle w:val="23"/>
            </w:rPr>
            <w:t>3.3 跨维度特征融合模块</w:t>
          </w:r>
          <w:r>
            <w:tab/>
          </w:r>
          <w:r>
            <w:fldChar w:fldCharType="begin"/>
          </w:r>
          <w:r>
            <w:instrText xml:space="preserve"> PAGEREF _Toc130735754 \h </w:instrText>
          </w:r>
          <w:r>
            <w:fldChar w:fldCharType="separate"/>
          </w:r>
          <w:r>
            <w:t>18</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"_Toc130735755" </w:instrText>
          </w:r>
          <w:r>
            <w:fldChar w:fldCharType="separate"/>
          </w:r>
          <w:r>
            <w:rPr>
              <w:rStyle w:val="23"/>
            </w:rPr>
            <w:t>3.4 多尺度反卷积上采样模块</w:t>
          </w:r>
          <w:r>
            <w:tab/>
          </w:r>
          <w:r>
            <w:fldChar w:fldCharType="begin"/>
          </w:r>
          <w:r>
            <w:instrText xml:space="preserve"> PAGEREF _Toc130735755 \h </w:instrText>
          </w:r>
          <w:r>
            <w:fldChar w:fldCharType="separate"/>
          </w:r>
          <w:r>
            <w:t>20</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"_Toc130735756" </w:instrText>
          </w:r>
          <w:r>
            <w:fldChar w:fldCharType="separate"/>
          </w:r>
          <w:r>
            <w:rPr>
              <w:rStyle w:val="23"/>
            </w:rPr>
            <w:t>3.5 实验细节</w:t>
          </w:r>
          <w:r>
            <w:tab/>
          </w:r>
          <w:r>
            <w:fldChar w:fldCharType="begin"/>
          </w:r>
          <w:r>
            <w:instrText xml:space="preserve"> PAGEREF _Toc130735756 \h </w:instrText>
          </w:r>
          <w:r>
            <w:fldChar w:fldCharType="separate"/>
          </w:r>
          <w:r>
            <w:t>21</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"_Toc130735757" </w:instrText>
          </w:r>
          <w:r>
            <w:fldChar w:fldCharType="separate"/>
          </w:r>
          <w:r>
            <w:rPr>
              <w:rStyle w:val="23"/>
            </w:rPr>
            <w:t>3.5.1 数据集和实施细节</w:t>
          </w:r>
          <w:r>
            <w:tab/>
          </w:r>
          <w:r>
            <w:fldChar w:fldCharType="begin"/>
          </w:r>
          <w:r>
            <w:instrText xml:space="preserve"> PAGEREF _Toc130735757 \h </w:instrText>
          </w:r>
          <w:r>
            <w:fldChar w:fldCharType="separate"/>
          </w:r>
          <w:r>
            <w:t>21</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"_Toc130735758" </w:instrText>
          </w:r>
          <w:r>
            <w:fldChar w:fldCharType="separate"/>
          </w:r>
          <w:r>
            <w:rPr>
              <w:rStyle w:val="23"/>
            </w:rPr>
            <w:t>3.5.2 评估指标</w:t>
          </w:r>
          <w:r>
            <w:tab/>
          </w:r>
          <w:r>
            <w:fldChar w:fldCharType="begin"/>
          </w:r>
          <w:r>
            <w:instrText xml:space="preserve"> PAGEREF _Toc130735758 \h </w:instrText>
          </w:r>
          <w:r>
            <w:fldChar w:fldCharType="separate"/>
          </w:r>
          <w:r>
            <w:t>21</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"_Toc130735759" </w:instrText>
          </w:r>
          <w:r>
            <w:fldChar w:fldCharType="separate"/>
          </w:r>
          <w:r>
            <w:rPr>
              <w:rStyle w:val="23"/>
            </w:rPr>
            <w:t>3.5.3 损失函数计算</w:t>
          </w:r>
          <w:r>
            <w:tab/>
          </w:r>
          <w:r>
            <w:fldChar w:fldCharType="begin"/>
          </w:r>
          <w:r>
            <w:instrText xml:space="preserve"> PAGEREF _Toc130735759 \h </w:instrText>
          </w:r>
          <w:r>
            <w:fldChar w:fldCharType="separate"/>
          </w:r>
          <w:r>
            <w:t>22</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"_Toc130735760" </w:instrText>
          </w:r>
          <w:r>
            <w:fldChar w:fldCharType="separate"/>
          </w:r>
          <w:r>
            <w:rPr>
              <w:rStyle w:val="23"/>
            </w:rPr>
            <w:t>3.6 实验结果以及分析</w:t>
          </w:r>
          <w:r>
            <w:tab/>
          </w:r>
          <w:r>
            <w:fldChar w:fldCharType="begin"/>
          </w:r>
          <w:r>
            <w:instrText xml:space="preserve"> PAGEREF _Toc130735760 \h </w:instrText>
          </w:r>
          <w:r>
            <w:fldChar w:fldCharType="separate"/>
          </w:r>
          <w:r>
            <w:t>23</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"_Toc130735761" </w:instrText>
          </w:r>
          <w:r>
            <w:fldChar w:fldCharType="separate"/>
          </w:r>
          <w:r>
            <w:rPr>
              <w:rStyle w:val="23"/>
            </w:rPr>
            <w:t>3.6.1 注意力引导多尺度恢复网络的消融实验</w:t>
          </w:r>
          <w:r>
            <w:tab/>
          </w:r>
          <w:r>
            <w:fldChar w:fldCharType="begin"/>
          </w:r>
          <w:r>
            <w:instrText xml:space="preserve"> PAGEREF _Toc130735761 \h </w:instrText>
          </w:r>
          <w:r>
            <w:fldChar w:fldCharType="separate"/>
          </w:r>
          <w:r>
            <w:t>23</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"_Toc130735762" </w:instrText>
          </w:r>
          <w:r>
            <w:fldChar w:fldCharType="separate"/>
          </w:r>
          <w:r>
            <w:rPr>
              <w:rStyle w:val="23"/>
            </w:rPr>
            <w:t>3.6.2 注意力引导多尺度恢复网络与最先进方法的比较</w:t>
          </w:r>
          <w:r>
            <w:tab/>
          </w:r>
          <w:r>
            <w:fldChar w:fldCharType="begin"/>
          </w:r>
          <w:r>
            <w:instrText xml:space="preserve"> PAGEREF _Toc130735762 \h </w:instrText>
          </w:r>
          <w:r>
            <w:fldChar w:fldCharType="separate"/>
          </w:r>
          <w:r>
            <w:t>23</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"_Toc130735763" </w:instrText>
          </w:r>
          <w:r>
            <w:fldChar w:fldCharType="separate"/>
          </w:r>
          <w:r>
            <w:rPr>
              <w:rStyle w:val="23"/>
            </w:rPr>
            <w:t>3.6.3 粗粒度图像块注意力模块的实验分析</w:t>
          </w:r>
          <w:r>
            <w:tab/>
          </w:r>
          <w:r>
            <w:fldChar w:fldCharType="begin"/>
          </w:r>
          <w:r>
            <w:instrText xml:space="preserve"> PAGEREF _Toc130735763 \h </w:instrText>
          </w:r>
          <w:r>
            <w:fldChar w:fldCharType="separate"/>
          </w:r>
          <w:r>
            <w:t>26</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"_Toc130735764" </w:instrText>
          </w:r>
          <w:r>
            <w:fldChar w:fldCharType="separate"/>
          </w:r>
          <w:r>
            <w:rPr>
              <w:rStyle w:val="23"/>
            </w:rPr>
            <w:t>3.6.4 跨维度特征融合模块的实验分析</w:t>
          </w:r>
          <w:r>
            <w:tab/>
          </w:r>
          <w:r>
            <w:fldChar w:fldCharType="begin"/>
          </w:r>
          <w:r>
            <w:instrText xml:space="preserve"> PAGEREF _Toc130735764 \h </w:instrText>
          </w:r>
          <w:r>
            <w:fldChar w:fldCharType="separate"/>
          </w:r>
          <w:r>
            <w:t>28</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"_Toc130735765" </w:instrText>
          </w:r>
          <w:r>
            <w:fldChar w:fldCharType="separate"/>
          </w:r>
          <w:r>
            <w:rPr>
              <w:rStyle w:val="23"/>
            </w:rPr>
            <w:t>3.6.5 多尺度反卷积上采样模块的消融实验</w:t>
          </w:r>
          <w:r>
            <w:tab/>
          </w:r>
          <w:r>
            <w:fldChar w:fldCharType="begin"/>
          </w:r>
          <w:r>
            <w:instrText xml:space="preserve"> PAGEREF _Toc130735765 \h </w:instrText>
          </w:r>
          <w:r>
            <w:fldChar w:fldCharType="separate"/>
          </w:r>
          <w:r>
            <w:t>30</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"_Toc130735766" </w:instrText>
          </w:r>
          <w:r>
            <w:fldChar w:fldCharType="separate"/>
          </w:r>
          <w:r>
            <w:rPr>
              <w:rStyle w:val="23"/>
            </w:rPr>
            <w:t>3.7 本章小结</w:t>
          </w:r>
          <w:r>
            <w:tab/>
          </w:r>
          <w:r>
            <w:fldChar w:fldCharType="begin"/>
          </w:r>
          <w:r>
            <w:instrText xml:space="preserve"> PAGEREF _Toc130735766 \h </w:instrText>
          </w:r>
          <w:r>
            <w:fldChar w:fldCharType="separate"/>
          </w:r>
          <w:r>
            <w:t>31</w:t>
          </w:r>
          <w:r>
            <w:fldChar w:fldCharType="end"/>
          </w:r>
          <w:r>
            <w:fldChar w:fldCharType="end"/>
          </w:r>
        </w:p>
        <w:p>
          <w:pPr>
            <w:pStyle w:val="11"/>
            <w:tabs>
              <w:tab w:val="right" w:leader="dot" w:pos="8296"/>
            </w:tabs>
            <w:rPr>
              <w:rFonts w:asciiTheme="minorHAnsi" w:hAnsiTheme="minorHAnsi" w:eastAsiaTheme="minorEastAsia"/>
              <w:sz w:val="21"/>
            </w:rPr>
          </w:pPr>
          <w:r>
            <w:fldChar w:fldCharType="begin"/>
          </w:r>
          <w:r>
            <w:instrText xml:space="preserve"> HYPERLINK \l "_Toc130735767" </w:instrText>
          </w:r>
          <w:r>
            <w:fldChar w:fldCharType="separate"/>
          </w:r>
          <w:r>
            <w:rPr>
              <w:rStyle w:val="23"/>
            </w:rPr>
            <w:t>第四章 基于粗粒度残差学习的脑卒中分割网络</w:t>
          </w:r>
          <w:r>
            <w:tab/>
          </w:r>
          <w:r>
            <w:fldChar w:fldCharType="begin"/>
          </w:r>
          <w:r>
            <w:instrText xml:space="preserve"> PAGEREF _Toc130735767 \h </w:instrText>
          </w:r>
          <w:r>
            <w:fldChar w:fldCharType="separate"/>
          </w:r>
          <w:r>
            <w:t>32</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"_Toc130735768" </w:instrText>
          </w:r>
          <w:r>
            <w:fldChar w:fldCharType="separate"/>
          </w:r>
          <w:r>
            <w:rPr>
              <w:rStyle w:val="23"/>
            </w:rPr>
            <w:t>4.1 目标感知监督残差学习网络整体框架</w:t>
          </w:r>
          <w:r>
            <w:tab/>
          </w:r>
          <w:r>
            <w:fldChar w:fldCharType="begin"/>
          </w:r>
          <w:r>
            <w:instrText xml:space="preserve"> PAGEREF _Toc130735768 \h </w:instrText>
          </w:r>
          <w:r>
            <w:fldChar w:fldCharType="separate"/>
          </w:r>
          <w:r>
            <w:t>32</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"_Toc130735769" </w:instrText>
          </w:r>
          <w:r>
            <w:fldChar w:fldCharType="separate"/>
          </w:r>
          <w:r>
            <w:rPr>
              <w:rStyle w:val="23"/>
            </w:rPr>
            <w:t>4.2 粗粒度残差学习模块</w:t>
          </w:r>
          <w:r>
            <w:tab/>
          </w:r>
          <w:r>
            <w:fldChar w:fldCharType="begin"/>
          </w:r>
          <w:r>
            <w:instrText xml:space="preserve"> PAGEREF _Toc130735769 \h </w:instrText>
          </w:r>
          <w:r>
            <w:fldChar w:fldCharType="separate"/>
          </w:r>
          <w:r>
            <w:t>33</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"_Toc130735770" </w:instrText>
          </w:r>
          <w:r>
            <w:fldChar w:fldCharType="separate"/>
          </w:r>
          <w:r>
            <w:rPr>
              <w:rStyle w:val="23"/>
            </w:rPr>
            <w:t>4.3 目标感知损失函数</w:t>
          </w:r>
          <w:r>
            <w:tab/>
          </w:r>
          <w:r>
            <w:fldChar w:fldCharType="begin"/>
          </w:r>
          <w:r>
            <w:instrText xml:space="preserve"> PAGEREF _Toc130735770 \h </w:instrText>
          </w:r>
          <w:r>
            <w:fldChar w:fldCharType="separate"/>
          </w:r>
          <w:r>
            <w:t>34</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"_Toc130735771" </w:instrText>
          </w:r>
          <w:r>
            <w:fldChar w:fldCharType="separate"/>
          </w:r>
          <w:r>
            <w:rPr>
              <w:rStyle w:val="23"/>
            </w:rPr>
            <w:t>4.4 实验细节</w:t>
          </w:r>
          <w:r>
            <w:tab/>
          </w:r>
          <w:r>
            <w:fldChar w:fldCharType="begin"/>
          </w:r>
          <w:r>
            <w:instrText xml:space="preserve"> PAGEREF _Toc130735771 \h </w:instrText>
          </w:r>
          <w:r>
            <w:fldChar w:fldCharType="separate"/>
          </w:r>
          <w:r>
            <w:t>36</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"_Toc130735772" </w:instrText>
          </w:r>
          <w:r>
            <w:fldChar w:fldCharType="separate"/>
          </w:r>
          <w:r>
            <w:rPr>
              <w:rStyle w:val="23"/>
            </w:rPr>
            <w:t>4.4.1 数据集</w:t>
          </w:r>
          <w:r>
            <w:tab/>
          </w:r>
          <w:r>
            <w:fldChar w:fldCharType="begin"/>
          </w:r>
          <w:r>
            <w:instrText xml:space="preserve"> PAGEREF _Toc130735772 \h </w:instrText>
          </w:r>
          <w:r>
            <w:fldChar w:fldCharType="separate"/>
          </w:r>
          <w:r>
            <w:t>36</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"_Toc130735773" </w:instrText>
          </w:r>
          <w:r>
            <w:fldChar w:fldCharType="separate"/>
          </w:r>
          <w:r>
            <w:rPr>
              <w:rStyle w:val="23"/>
            </w:rPr>
            <w:t>4.4.2 实验指标</w:t>
          </w:r>
          <w:r>
            <w:tab/>
          </w:r>
          <w:r>
            <w:fldChar w:fldCharType="begin"/>
          </w:r>
          <w:r>
            <w:instrText xml:space="preserve"> PAGEREF _Toc130735773 \h </w:instrText>
          </w:r>
          <w:r>
            <w:fldChar w:fldCharType="separate"/>
          </w:r>
          <w:r>
            <w:t>37</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"_Toc130735774" </w:instrText>
          </w:r>
          <w:r>
            <w:fldChar w:fldCharType="separate"/>
          </w:r>
          <w:r>
            <w:rPr>
              <w:rStyle w:val="23"/>
            </w:rPr>
            <w:t>4.4.3 损失函数的计算</w:t>
          </w:r>
          <w:r>
            <w:tab/>
          </w:r>
          <w:r>
            <w:fldChar w:fldCharType="begin"/>
          </w:r>
          <w:r>
            <w:instrText xml:space="preserve"> PAGEREF _Toc130735774 \h </w:instrText>
          </w:r>
          <w:r>
            <w:fldChar w:fldCharType="separate"/>
          </w:r>
          <w:r>
            <w:t>37</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"_Toc130735775" </w:instrText>
          </w:r>
          <w:r>
            <w:fldChar w:fldCharType="separate"/>
          </w:r>
          <w:r>
            <w:rPr>
              <w:rStyle w:val="23"/>
            </w:rPr>
            <w:t>4.5 实验结果及分析</w:t>
          </w:r>
          <w:r>
            <w:tab/>
          </w:r>
          <w:r>
            <w:fldChar w:fldCharType="begin"/>
          </w:r>
          <w:r>
            <w:instrText xml:space="preserve"> PAGEREF _Toc130735775 \h </w:instrText>
          </w:r>
          <w:r>
            <w:fldChar w:fldCharType="separate"/>
          </w:r>
          <w:r>
            <w:t>38</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"_Toc130735776" </w:instrText>
          </w:r>
          <w:r>
            <w:fldChar w:fldCharType="separate"/>
          </w:r>
          <w:r>
            <w:rPr>
              <w:rStyle w:val="23"/>
            </w:rPr>
            <w:t>4.5.1 消融研究</w:t>
          </w:r>
          <w:r>
            <w:tab/>
          </w:r>
          <w:r>
            <w:fldChar w:fldCharType="begin"/>
          </w:r>
          <w:r>
            <w:instrText xml:space="preserve"> PAGEREF _Toc130735776 \h </w:instrText>
          </w:r>
          <w:r>
            <w:fldChar w:fldCharType="separate"/>
          </w:r>
          <w:r>
            <w:t>38</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"_Toc130735777" </w:instrText>
          </w:r>
          <w:r>
            <w:fldChar w:fldCharType="separate"/>
          </w:r>
          <w:r>
            <w:rPr>
              <w:rStyle w:val="23"/>
            </w:rPr>
            <w:t>4.5.2 目标感知监督残差学习网络的分析实验</w:t>
          </w:r>
          <w:r>
            <w:tab/>
          </w:r>
          <w:r>
            <w:fldChar w:fldCharType="begin"/>
          </w:r>
          <w:r>
            <w:instrText xml:space="preserve"> PAGEREF _Toc130735777 \h </w:instrText>
          </w:r>
          <w:r>
            <w:fldChar w:fldCharType="separate"/>
          </w:r>
          <w:r>
            <w:t>38</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"_Toc130735778" </w:instrText>
          </w:r>
          <w:r>
            <w:fldChar w:fldCharType="separate"/>
          </w:r>
          <w:r>
            <w:rPr>
              <w:rStyle w:val="23"/>
            </w:rPr>
            <w:t>4.5.3 目标感知损失的实验分析</w:t>
          </w:r>
          <w:r>
            <w:tab/>
          </w:r>
          <w:r>
            <w:fldChar w:fldCharType="begin"/>
          </w:r>
          <w:r>
            <w:instrText xml:space="preserve"> PAGEREF _Toc130735778 \h </w:instrText>
          </w:r>
          <w:r>
            <w:fldChar w:fldCharType="separate"/>
          </w:r>
          <w:r>
            <w:t>42</w:t>
          </w:r>
          <w:r>
            <w:fldChar w:fldCharType="end"/>
          </w:r>
          <w:r>
            <w:fldChar w:fldCharType="end"/>
          </w:r>
        </w:p>
        <w:p>
          <w:pPr>
            <w:pStyle w:val="8"/>
            <w:ind w:left="960"/>
            <w:rPr>
              <w:rFonts w:asciiTheme="minorHAnsi" w:hAnsiTheme="minorHAnsi" w:eastAsiaTheme="minorEastAsia"/>
              <w:sz w:val="21"/>
              <w:szCs w:val="22"/>
            </w:rPr>
          </w:pPr>
          <w:r>
            <w:fldChar w:fldCharType="begin"/>
          </w:r>
          <w:r>
            <w:instrText xml:space="preserve"> HYPERLINK \l "_Toc130735779" </w:instrText>
          </w:r>
          <w:r>
            <w:fldChar w:fldCharType="separate"/>
          </w:r>
          <w:r>
            <w:rPr>
              <w:rStyle w:val="23"/>
            </w:rPr>
            <w:t>4.5.4 粗粒度残差学习模块的实验分析</w:t>
          </w:r>
          <w:r>
            <w:tab/>
          </w:r>
          <w:r>
            <w:fldChar w:fldCharType="begin"/>
          </w:r>
          <w:r>
            <w:instrText xml:space="preserve"> PAGEREF _Toc130735779 \h </w:instrText>
          </w:r>
          <w:r>
            <w:fldChar w:fldCharType="separate"/>
          </w:r>
          <w:r>
            <w:t>45</w:t>
          </w:r>
          <w:r>
            <w:fldChar w:fldCharType="end"/>
          </w:r>
          <w:r>
            <w:fldChar w:fldCharType="end"/>
          </w:r>
        </w:p>
        <w:p>
          <w:pPr>
            <w:pStyle w:val="15"/>
            <w:tabs>
              <w:tab w:val="right" w:leader="dot" w:pos="8296"/>
            </w:tabs>
            <w:ind w:left="480"/>
            <w:rPr>
              <w:rFonts w:asciiTheme="minorHAnsi" w:hAnsiTheme="minorHAnsi" w:eastAsiaTheme="minorEastAsia"/>
              <w:sz w:val="21"/>
            </w:rPr>
          </w:pPr>
          <w:r>
            <w:fldChar w:fldCharType="begin"/>
          </w:r>
          <w:r>
            <w:instrText xml:space="preserve"> HYPERLINK \l "_Toc130735780" </w:instrText>
          </w:r>
          <w:r>
            <w:fldChar w:fldCharType="separate"/>
          </w:r>
          <w:r>
            <w:rPr>
              <w:rStyle w:val="23"/>
            </w:rPr>
            <w:t>4.6 本章小结</w:t>
          </w:r>
          <w:r>
            <w:tab/>
          </w:r>
          <w:r>
            <w:fldChar w:fldCharType="begin"/>
          </w:r>
          <w:r>
            <w:instrText xml:space="preserve"> PAGEREF _Toc130735780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sz w:val="21"/>
            </w:rPr>
          </w:pPr>
          <w:r>
            <w:fldChar w:fldCharType="begin"/>
          </w:r>
          <w:r>
            <w:instrText xml:space="preserve"> HYPERLINK \l "_Toc130735781" </w:instrText>
          </w:r>
          <w:r>
            <w:fldChar w:fldCharType="separate"/>
          </w:r>
          <w:r>
            <w:rPr>
              <w:rStyle w:val="23"/>
            </w:rPr>
            <w:t>总结与展望</w:t>
          </w:r>
          <w:r>
            <w:tab/>
          </w:r>
          <w:r>
            <w:fldChar w:fldCharType="begin"/>
          </w:r>
          <w:r>
            <w:instrText xml:space="preserve"> PAGEREF _Toc130735781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sz w:val="21"/>
            </w:rPr>
          </w:pPr>
          <w:r>
            <w:fldChar w:fldCharType="begin"/>
          </w:r>
          <w:r>
            <w:instrText xml:space="preserve"> HYPERLINK \l "_Toc130735782" </w:instrText>
          </w:r>
          <w:r>
            <w:fldChar w:fldCharType="separate"/>
          </w:r>
          <w:r>
            <w:rPr>
              <w:rStyle w:val="23"/>
            </w:rPr>
            <w:t>参考文献</w:t>
          </w:r>
          <w:r>
            <w:tab/>
          </w:r>
          <w:r>
            <w:fldChar w:fldCharType="begin"/>
          </w:r>
          <w:r>
            <w:instrText xml:space="preserve"> PAGEREF _Toc130735782 \h </w:instrText>
          </w:r>
          <w:r>
            <w:fldChar w:fldCharType="separate"/>
          </w:r>
          <w:r>
            <w:t>50</w:t>
          </w:r>
          <w:r>
            <w:fldChar w:fldCharType="end"/>
          </w:r>
          <w:r>
            <w:fldChar w:fldCharType="end"/>
          </w:r>
        </w:p>
        <w:p>
          <w:pPr>
            <w:pStyle w:val="11"/>
            <w:tabs>
              <w:tab w:val="right" w:leader="dot" w:pos="8296"/>
            </w:tabs>
            <w:rPr>
              <w:rFonts w:asciiTheme="minorHAnsi" w:hAnsiTheme="minorHAnsi" w:eastAsiaTheme="minorEastAsia"/>
              <w:sz w:val="21"/>
            </w:rPr>
          </w:pPr>
          <w:r>
            <w:fldChar w:fldCharType="begin"/>
          </w:r>
          <w:r>
            <w:instrText xml:space="preserve"> HYPERLINK \l "_Toc130735783" </w:instrText>
          </w:r>
          <w:r>
            <w:fldChar w:fldCharType="separate"/>
          </w:r>
          <w:r>
            <w:rPr>
              <w:rStyle w:val="23"/>
            </w:rPr>
            <w:t>攻读硕士期间取得的学术成果</w:t>
          </w:r>
          <w:r>
            <w:tab/>
          </w:r>
          <w:r>
            <w:fldChar w:fldCharType="begin"/>
          </w:r>
          <w:r>
            <w:instrText xml:space="preserve"> PAGEREF _Toc130735783 \h </w:instrText>
          </w:r>
          <w:r>
            <w:fldChar w:fldCharType="separate"/>
          </w:r>
          <w:r>
            <w:t>59</w:t>
          </w:r>
          <w:r>
            <w:fldChar w:fldCharType="end"/>
          </w:r>
          <w:r>
            <w:fldChar w:fldCharType="end"/>
          </w:r>
        </w:p>
        <w:p>
          <w:pPr>
            <w:pStyle w:val="11"/>
            <w:tabs>
              <w:tab w:val="right" w:leader="dot" w:pos="8296"/>
            </w:tabs>
            <w:rPr>
              <w:rFonts w:asciiTheme="minorHAnsi" w:hAnsiTheme="minorHAnsi" w:eastAsiaTheme="minorEastAsia"/>
              <w:sz w:val="21"/>
            </w:rPr>
          </w:pPr>
          <w:r>
            <w:fldChar w:fldCharType="begin"/>
          </w:r>
          <w:r>
            <w:instrText xml:space="preserve"> HYPERLINK \l "_Toc130735784" </w:instrText>
          </w:r>
          <w:r>
            <w:fldChar w:fldCharType="separate"/>
          </w:r>
          <w:r>
            <w:rPr>
              <w:rStyle w:val="23"/>
            </w:rPr>
            <w:t>致谢</w:t>
          </w:r>
          <w:r>
            <w:tab/>
          </w:r>
          <w:r>
            <w:fldChar w:fldCharType="begin"/>
          </w:r>
          <w:r>
            <w:instrText xml:space="preserve"> PAGEREF _Toc130735784 \h </w:instrText>
          </w:r>
          <w:r>
            <w:fldChar w:fldCharType="separate"/>
          </w:r>
          <w:r>
            <w:t>60</w:t>
          </w:r>
          <w:r>
            <w:fldChar w:fldCharType="end"/>
          </w:r>
          <w:r>
            <w:fldChar w:fldCharType="end"/>
          </w:r>
        </w:p>
        <w:p>
          <w:pPr>
            <w:ind w:firstLine="480" w:firstLineChars="200"/>
          </w:pPr>
          <w:r>
            <w:fldChar w:fldCharType="end"/>
          </w:r>
        </w:p>
      </w:sdtContent>
    </w:sdt>
    <w:p>
      <w:pPr>
        <w:pStyle w:val="14"/>
        <w:tabs>
          <w:tab w:val="right" w:leader="dot" w:pos="8296"/>
        </w:tabs>
        <w:ind w:left="480" w:firstLine="480" w:firstLineChars="200"/>
        <w:rPr>
          <w:rFonts w:ascii="黑体" w:hAnsi="黑体" w:eastAsia="黑体"/>
        </w:rPr>
      </w:pPr>
    </w:p>
    <w:p>
      <w:pPr>
        <w:pStyle w:val="14"/>
        <w:tabs>
          <w:tab w:val="right" w:leader="dot" w:pos="8296"/>
        </w:tabs>
        <w:ind w:left="480" w:firstLine="480" w:firstLineChars="200"/>
        <w:rPr>
          <w:rFonts w:ascii="黑体" w:hAnsi="黑体" w:eastAsia="黑体"/>
        </w:rPr>
      </w:pPr>
    </w:p>
    <w:p>
      <w:pPr>
        <w:pStyle w:val="14"/>
        <w:tabs>
          <w:tab w:val="right" w:leader="dot" w:pos="8296"/>
        </w:tabs>
        <w:ind w:left="480" w:firstLine="480" w:firstLineChars="200"/>
        <w:rPr>
          <w:rFonts w:ascii="黑体" w:hAnsi="黑体" w:eastAsia="黑体"/>
        </w:rPr>
      </w:pPr>
    </w:p>
    <w:p>
      <w:pPr>
        <w:pStyle w:val="14"/>
        <w:tabs>
          <w:tab w:val="right" w:leader="dot" w:pos="8296"/>
        </w:tabs>
        <w:ind w:left="480" w:firstLine="480" w:firstLineChars="200"/>
        <w:rPr>
          <w:rFonts w:ascii="黑体" w:hAnsi="黑体" w:eastAsia="黑体"/>
        </w:rPr>
      </w:pPr>
    </w:p>
    <w:p>
      <w:pPr>
        <w:widowControl/>
        <w:jc w:val="left"/>
        <w:rPr>
          <w:rFonts w:ascii="黑体" w:hAnsi="黑体" w:eastAsia="黑体"/>
        </w:rPr>
      </w:pPr>
      <w:r>
        <w:rPr>
          <w:rFonts w:ascii="黑体" w:hAnsi="黑体" w:eastAsia="黑体"/>
        </w:rPr>
        <w:br w:type="page"/>
      </w:r>
    </w:p>
    <w:p>
      <w:pPr>
        <w:autoSpaceDE w:val="0"/>
        <w:autoSpaceDN w:val="0"/>
        <w:adjustRightInd w:val="0"/>
        <w:spacing w:before="156" w:beforeLines="50" w:after="156" w:afterLines="50"/>
        <w:jc w:val="center"/>
        <w:rPr>
          <w:rFonts w:ascii="宋体" w:hAnsi="宋体" w:cs="Times New Roman"/>
          <w:b/>
          <w:bCs/>
          <w:sz w:val="32"/>
          <w:szCs w:val="32"/>
        </w:rPr>
      </w:pPr>
      <w:r>
        <w:rPr>
          <w:rFonts w:hint="eastAsia" w:ascii="宋体" w:hAnsi="宋体" w:cs="Times New Roman"/>
          <w:b/>
          <w:bCs/>
          <w:sz w:val="32"/>
          <w:szCs w:val="32"/>
        </w:rPr>
        <w:t>图索引</w:t>
      </w:r>
    </w:p>
    <w:p>
      <w:pPr>
        <w:pStyle w:val="14"/>
        <w:tabs>
          <w:tab w:val="right" w:leader="dot" w:pos="8296"/>
        </w:tabs>
        <w:ind w:left="1120" w:hanging="640"/>
        <w:rPr>
          <w:rFonts w:asciiTheme="minorHAnsi" w:hAnsiTheme="minorHAnsi" w:eastAsiaTheme="minorEastAsia"/>
          <w:sz w:val="21"/>
        </w:rPr>
      </w:pPr>
      <w:r>
        <w:rPr>
          <w:rFonts w:cs="Times New Roman"/>
          <w:sz w:val="32"/>
          <w:szCs w:val="32"/>
        </w:rPr>
        <w:fldChar w:fldCharType="begin"/>
      </w:r>
      <w:r>
        <w:rPr>
          <w:rFonts w:cs="Times New Roman"/>
          <w:sz w:val="32"/>
          <w:szCs w:val="32"/>
        </w:rPr>
        <w:instrText xml:space="preserve"> TOC \h \z \c "图" </w:instrText>
      </w:r>
      <w:r>
        <w:rPr>
          <w:rFonts w:cs="Times New Roman"/>
          <w:sz w:val="32"/>
          <w:szCs w:val="32"/>
        </w:rPr>
        <w:fldChar w:fldCharType="separate"/>
      </w:r>
      <w:r>
        <w:fldChar w:fldCharType="begin"/>
      </w:r>
      <w:r>
        <w:instrText xml:space="preserve"> HYPERLINK \l "_Toc130471991" </w:instrText>
      </w:r>
      <w:r>
        <w:fldChar w:fldCharType="separate"/>
      </w:r>
      <w:r>
        <w:rPr>
          <w:rStyle w:val="23"/>
        </w:rPr>
        <w:t>图1.1  U-Net模型中编码器到解码器各阶段的特征图</w:t>
      </w:r>
      <w:r>
        <w:tab/>
      </w:r>
      <w:r>
        <w:fldChar w:fldCharType="begin"/>
      </w:r>
      <w:r>
        <w:instrText xml:space="preserve"> PAGEREF _Toc130471991 \h </w:instrText>
      </w:r>
      <w:r>
        <w:fldChar w:fldCharType="separate"/>
      </w:r>
      <w:r>
        <w:t>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"_Toc130471992" </w:instrText>
      </w:r>
      <w:r>
        <w:fldChar w:fldCharType="separate"/>
      </w:r>
      <w:r>
        <w:rPr>
          <w:rStyle w:val="23"/>
        </w:rPr>
        <w:t>图1.2  细粒度和粗粒度注意力的对比图</w:t>
      </w:r>
      <w:r>
        <w:tab/>
      </w:r>
      <w:r>
        <w:fldChar w:fldCharType="begin"/>
      </w:r>
      <w:r>
        <w:instrText xml:space="preserve"> PAGEREF _Toc130471992 \h </w:instrText>
      </w:r>
      <w:r>
        <w:fldChar w:fldCharType="separate"/>
      </w:r>
      <w:r>
        <w:t>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"_Toc130471993" </w:instrText>
      </w:r>
      <w:r>
        <w:fldChar w:fldCharType="separate"/>
      </w:r>
      <w:r>
        <w:rPr>
          <w:rStyle w:val="23"/>
        </w:rPr>
        <w:t>图1.3  目标感知损失中聚焦样本的扩张图</w:t>
      </w:r>
      <w:r>
        <w:tab/>
      </w:r>
      <w:r>
        <w:fldChar w:fldCharType="begin"/>
      </w:r>
      <w:r>
        <w:instrText xml:space="preserve"> PAGEREF _Toc130471993 \h </w:instrText>
      </w:r>
      <w:r>
        <w:fldChar w:fldCharType="separate"/>
      </w:r>
      <w:r>
        <w:t>7</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"_Toc130471994" </w:instrText>
      </w:r>
      <w:r>
        <w:fldChar w:fldCharType="separate"/>
      </w:r>
      <w:r>
        <w:rPr>
          <w:rStyle w:val="23"/>
          <w:rFonts w:ascii="宋体" w:hAnsi="宋体" w:cs="宋体"/>
        </w:rPr>
        <w:t>图</w:t>
      </w:r>
      <w:r>
        <w:rPr>
          <w:rStyle w:val="23"/>
        </w:rPr>
        <w:t>2.1  U-Net</w:t>
      </w:r>
      <w:r>
        <w:rPr>
          <w:rStyle w:val="23"/>
          <w:rFonts w:ascii="宋体" w:hAnsi="宋体" w:cs="宋体"/>
        </w:rPr>
        <w:t>网络模型</w:t>
      </w:r>
      <w:r>
        <w:tab/>
      </w:r>
      <w:r>
        <w:fldChar w:fldCharType="begin"/>
      </w:r>
      <w:r>
        <w:instrText xml:space="preserve"> PAGEREF _Toc130471994 \h </w:instrText>
      </w:r>
      <w:r>
        <w:fldChar w:fldCharType="separate"/>
      </w:r>
      <w:r>
        <w:t>10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"_Toc130471995" </w:instrText>
      </w:r>
      <w:r>
        <w:fldChar w:fldCharType="separate"/>
      </w:r>
      <w:r>
        <w:rPr>
          <w:rStyle w:val="23"/>
        </w:rPr>
        <w:t>图2.2  D-UNet网络模型</w:t>
      </w:r>
      <w:r>
        <w:tab/>
      </w:r>
      <w:r>
        <w:fldChar w:fldCharType="begin"/>
      </w:r>
      <w:r>
        <w:instrText xml:space="preserve"> PAGEREF _Toc130471995 \h </w:instrText>
      </w:r>
      <w:r>
        <w:fldChar w:fldCharType="separate"/>
      </w:r>
      <w:r>
        <w:t>11</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"_Toc130471996" </w:instrText>
      </w:r>
      <w:r>
        <w:fldChar w:fldCharType="separate"/>
      </w:r>
      <w:r>
        <w:rPr>
          <w:rStyle w:val="23"/>
        </w:rPr>
        <w:t>图2.3  通道注意力和空间注意力</w:t>
      </w:r>
      <w:r>
        <w:tab/>
      </w:r>
      <w:r>
        <w:fldChar w:fldCharType="begin"/>
      </w:r>
      <w:r>
        <w:instrText xml:space="preserve"> PAGEREF _Toc130471996 \h </w:instrText>
      </w:r>
      <w:r>
        <w:fldChar w:fldCharType="separate"/>
      </w:r>
      <w:r>
        <w:t>12</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"_Toc130471997" </w:instrText>
      </w:r>
      <w:r>
        <w:fldChar w:fldCharType="separate"/>
      </w:r>
      <w:r>
        <w:rPr>
          <w:rStyle w:val="23"/>
        </w:rPr>
        <w:t>图3.1  注意力引导多尺度恢复网络模型</w:t>
      </w:r>
      <w:r>
        <w:tab/>
      </w:r>
      <w:r>
        <w:fldChar w:fldCharType="begin"/>
      </w:r>
      <w:r>
        <w:instrText xml:space="preserve"> PAGEREF _Toc130471997 \h </w:instrText>
      </w:r>
      <w:r>
        <w:fldChar w:fldCharType="separate"/>
      </w:r>
      <w:r>
        <w:t>15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"_Toc130471998" </w:instrText>
      </w:r>
      <w:r>
        <w:fldChar w:fldCharType="separate"/>
      </w:r>
      <w:r>
        <w:rPr>
          <w:rStyle w:val="23"/>
        </w:rPr>
        <w:t>图3.2  粗粒度图像块注意力结构图</w:t>
      </w:r>
      <w:r>
        <w:tab/>
      </w:r>
      <w:r>
        <w:fldChar w:fldCharType="begin"/>
      </w:r>
      <w:r>
        <w:instrText xml:space="preserve"> PAGEREF _Toc130471998 \h </w:instrText>
      </w:r>
      <w:r>
        <w:fldChar w:fldCharType="separate"/>
      </w:r>
      <w:r>
        <w:t>16</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"_Toc130471999" </w:instrText>
      </w:r>
      <w:r>
        <w:fldChar w:fldCharType="separate"/>
      </w:r>
      <w:r>
        <w:rPr>
          <w:rStyle w:val="23"/>
        </w:rPr>
        <w:t>图3.3  注意力图的上采样过程</w:t>
      </w:r>
      <w:r>
        <w:tab/>
      </w:r>
      <w:r>
        <w:fldChar w:fldCharType="begin"/>
      </w:r>
      <w:r>
        <w:instrText xml:space="preserve"> PAGEREF _Toc130471999 \h </w:instrText>
      </w:r>
      <w:r>
        <w:fldChar w:fldCharType="separate"/>
      </w:r>
      <w:r>
        <w:t>17</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"_Toc130472000" </w:instrText>
      </w:r>
      <w:r>
        <w:fldChar w:fldCharType="separate"/>
      </w:r>
      <w:r>
        <w:rPr>
          <w:rStyle w:val="23"/>
        </w:rPr>
        <w:t>图3.4  跨维度特征融合模块的结构图</w:t>
      </w:r>
      <w:r>
        <w:tab/>
      </w:r>
      <w:r>
        <w:fldChar w:fldCharType="begin"/>
      </w:r>
      <w:r>
        <w:instrText xml:space="preserve"> PAGEREF _Toc130472000 \h </w:instrText>
      </w:r>
      <w:r>
        <w:fldChar w:fldCharType="separate"/>
      </w:r>
      <w:r>
        <w:t>19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"_Toc130472001" </w:instrText>
      </w:r>
      <w:r>
        <w:fldChar w:fldCharType="separate"/>
      </w:r>
      <w:r>
        <w:rPr>
          <w:rStyle w:val="23"/>
          <w:rFonts w:ascii="宋体" w:hAnsi="宋体" w:cs="宋体"/>
        </w:rPr>
        <w:t>图</w:t>
      </w:r>
      <w:r>
        <w:rPr>
          <w:rStyle w:val="23"/>
        </w:rPr>
        <w:t>3.5  3*3</w:t>
      </w:r>
      <w:r>
        <w:rPr>
          <w:rStyle w:val="23"/>
          <w:rFonts w:ascii="宋体" w:hAnsi="宋体" w:cs="宋体"/>
        </w:rPr>
        <w:t>反卷积的缺陷表示图</w:t>
      </w:r>
      <w:r>
        <w:tab/>
      </w:r>
      <w:r>
        <w:fldChar w:fldCharType="begin"/>
      </w:r>
      <w:r>
        <w:instrText xml:space="preserve"> PAGEREF _Toc130472001 \h </w:instrText>
      </w:r>
      <w:r>
        <w:fldChar w:fldCharType="separate"/>
      </w:r>
      <w:r>
        <w:t>20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"_Toc130472002" </w:instrText>
      </w:r>
      <w:r>
        <w:fldChar w:fldCharType="separate"/>
      </w:r>
      <w:r>
        <w:rPr>
          <w:rStyle w:val="23"/>
        </w:rPr>
        <w:t>图3.6  不同方法的分割结果图</w:t>
      </w:r>
      <w:r>
        <w:tab/>
      </w:r>
      <w:r>
        <w:fldChar w:fldCharType="begin"/>
      </w:r>
      <w:r>
        <w:instrText xml:space="preserve"> PAGEREF _Toc130472002 \h </w:instrText>
      </w:r>
      <w:r>
        <w:fldChar w:fldCharType="separate"/>
      </w:r>
      <w:r>
        <w:t>25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"_Toc130472003" </w:instrText>
      </w:r>
      <w:r>
        <w:fldChar w:fldCharType="separate"/>
      </w:r>
      <w:r>
        <w:rPr>
          <w:rStyle w:val="23"/>
        </w:rPr>
        <w:t>图3.7  边界分割结果对比</w:t>
      </w:r>
      <w:r>
        <w:tab/>
      </w:r>
      <w:r>
        <w:fldChar w:fldCharType="begin"/>
      </w:r>
      <w:r>
        <w:instrText xml:space="preserve"> PAGEREF _Toc130472003 \h </w:instrText>
      </w:r>
      <w:r>
        <w:fldChar w:fldCharType="separate"/>
      </w:r>
      <w:r>
        <w:t>25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"_Toc130472004" </w:instrText>
      </w:r>
      <w:r>
        <w:fldChar w:fldCharType="separate"/>
      </w:r>
      <w:r>
        <w:rPr>
          <w:rStyle w:val="23"/>
        </w:rPr>
        <w:t>图3.8  AGMR-Net与其他模型的箱型图</w:t>
      </w:r>
      <w:r>
        <w:tab/>
      </w:r>
      <w:r>
        <w:fldChar w:fldCharType="begin"/>
      </w:r>
      <w:r>
        <w:instrText xml:space="preserve"> PAGEREF _Toc130472004 \h </w:instrText>
      </w:r>
      <w:r>
        <w:fldChar w:fldCharType="separate"/>
      </w:r>
      <w:r>
        <w:t>26</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"_Toc130472005" </w:instrText>
      </w:r>
      <w:r>
        <w:fldChar w:fldCharType="separate"/>
      </w:r>
      <w:r>
        <w:rPr>
          <w:rStyle w:val="23"/>
        </w:rPr>
        <w:t>图3.9  粗粒度注意力的可视化效果图</w:t>
      </w:r>
      <w:r>
        <w:tab/>
      </w:r>
      <w:r>
        <w:fldChar w:fldCharType="begin"/>
      </w:r>
      <w:r>
        <w:instrText xml:space="preserve"> PAGEREF _Toc130472005 \h </w:instrText>
      </w:r>
      <w:r>
        <w:fldChar w:fldCharType="separate"/>
      </w:r>
      <w:r>
        <w:t>28</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"_Toc130472006" </w:instrText>
      </w:r>
      <w:r>
        <w:fldChar w:fldCharType="separate"/>
      </w:r>
      <w:r>
        <w:rPr>
          <w:rStyle w:val="23"/>
        </w:rPr>
        <w:t>图3.10  CPA模块对特征权重的影响</w:t>
      </w:r>
      <w:r>
        <w:tab/>
      </w:r>
      <w:r>
        <w:fldChar w:fldCharType="begin"/>
      </w:r>
      <w:r>
        <w:instrText xml:space="preserve"> PAGEREF _Toc130472006 \h </w:instrText>
      </w:r>
      <w:r>
        <w:fldChar w:fldCharType="separate"/>
      </w:r>
      <w:r>
        <w:t>28</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"_Toc130472007" </w:instrText>
      </w:r>
      <w:r>
        <w:fldChar w:fldCharType="separate"/>
      </w:r>
      <w:r>
        <w:rPr>
          <w:rStyle w:val="23"/>
        </w:rPr>
        <w:t>图4.1  目标感知监督残差学习网络结构</w:t>
      </w:r>
      <w:r>
        <w:tab/>
      </w:r>
      <w:r>
        <w:fldChar w:fldCharType="begin"/>
      </w:r>
      <w:r>
        <w:instrText xml:space="preserve"> PAGEREF _Toc130472007 \h </w:instrText>
      </w:r>
      <w:r>
        <w:fldChar w:fldCharType="separate"/>
      </w:r>
      <w:r>
        <w:t>32</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"_Toc130472008" </w:instrText>
      </w:r>
      <w:r>
        <w:fldChar w:fldCharType="separate"/>
      </w:r>
      <w:r>
        <w:rPr>
          <w:rStyle w:val="23"/>
        </w:rPr>
        <w:t>图4.2  粗粒度残差学习模块结构图</w:t>
      </w:r>
      <w:r>
        <w:tab/>
      </w:r>
      <w:r>
        <w:fldChar w:fldCharType="begin"/>
      </w:r>
      <w:r>
        <w:instrText xml:space="preserve"> PAGEREF _Toc130472008 \h </w:instrText>
      </w:r>
      <w:r>
        <w:fldChar w:fldCharType="separate"/>
      </w:r>
      <w:r>
        <w:t>33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"_Toc130472009" </w:instrText>
      </w:r>
      <w:r>
        <w:fldChar w:fldCharType="separate"/>
      </w:r>
      <w:r>
        <w:rPr>
          <w:rStyle w:val="23"/>
        </w:rPr>
        <w:t>图4.3  损失函数聚焦区域扩张图</w:t>
      </w:r>
      <w:r>
        <w:tab/>
      </w:r>
      <w:r>
        <w:fldChar w:fldCharType="begin"/>
      </w:r>
      <w:r>
        <w:instrText xml:space="preserve"> PAGEREF _Toc130472009 \h </w:instrText>
      </w:r>
      <w:r>
        <w:fldChar w:fldCharType="separate"/>
      </w:r>
      <w:r>
        <w:t>35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"_Toc130472010" </w:instrText>
      </w:r>
      <w:r>
        <w:fldChar w:fldCharType="separate"/>
      </w:r>
      <w:r>
        <w:rPr>
          <w:rStyle w:val="23"/>
        </w:rPr>
        <w:t>图4.4  聚焦因子的作用图</w:t>
      </w:r>
      <w:r>
        <w:tab/>
      </w:r>
      <w:r>
        <w:fldChar w:fldCharType="begin"/>
      </w:r>
      <w:r>
        <w:instrText xml:space="preserve"> PAGEREF _Toc130472010 \h </w:instrText>
      </w:r>
      <w:r>
        <w:fldChar w:fldCharType="separate"/>
      </w:r>
      <w:r>
        <w:t>35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"_Toc130472011" </w:instrText>
      </w:r>
      <w:r>
        <w:fldChar w:fldCharType="separate"/>
      </w:r>
      <w:r>
        <w:rPr>
          <w:rStyle w:val="23"/>
        </w:rPr>
        <w:t>图4.5  不同方法预测结果的比较</w:t>
      </w:r>
      <w:r>
        <w:tab/>
      </w:r>
      <w:r>
        <w:fldChar w:fldCharType="begin"/>
      </w:r>
      <w:r>
        <w:instrText xml:space="preserve"> PAGEREF _Toc130472011 \h </w:instrText>
      </w:r>
      <w:r>
        <w:fldChar w:fldCharType="separate"/>
      </w:r>
      <w:r>
        <w:t>40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"_Toc130472012" </w:instrText>
      </w:r>
      <w:r>
        <w:fldChar w:fldCharType="separate"/>
      </w:r>
      <w:r>
        <w:rPr>
          <w:rStyle w:val="23"/>
        </w:rPr>
        <w:t>图4.6  AGMR-Net和TSRL-Net在召回率上的比较</w:t>
      </w:r>
      <w:r>
        <w:tab/>
      </w:r>
      <w:r>
        <w:fldChar w:fldCharType="begin"/>
      </w:r>
      <w:r>
        <w:instrText xml:space="preserve"> PAGEREF _Toc130472012 \h </w:instrText>
      </w:r>
      <w:r>
        <w:fldChar w:fldCharType="separate"/>
      </w:r>
      <w:r>
        <w:t>41</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"_Toc130472013" </w:instrText>
      </w:r>
      <w:r>
        <w:fldChar w:fldCharType="separate"/>
      </w:r>
      <w:r>
        <w:rPr>
          <w:rStyle w:val="23"/>
        </w:rPr>
        <w:t>图4.7  不同模型的DSC结果的箱形图</w:t>
      </w:r>
      <w:r>
        <w:tab/>
      </w:r>
      <w:r>
        <w:fldChar w:fldCharType="begin"/>
      </w:r>
      <w:r>
        <w:instrText xml:space="preserve"> PAGEREF _Toc130472013 \h </w:instrText>
      </w:r>
      <w:r>
        <w:fldChar w:fldCharType="separate"/>
      </w:r>
      <w:r>
        <w:t>41</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"_Toc130472014" </w:instrText>
      </w:r>
      <w:r>
        <w:fldChar w:fldCharType="separate"/>
      </w:r>
      <w:r>
        <w:rPr>
          <w:rStyle w:val="23"/>
        </w:rPr>
        <w:t>图4.8  β在目标感知损失函数中的影响</w:t>
      </w:r>
      <w:r>
        <w:tab/>
      </w:r>
      <w:r>
        <w:fldChar w:fldCharType="begin"/>
      </w:r>
      <w:r>
        <w:instrText xml:space="preserve"> PAGEREF _Toc130472014 \h </w:instrText>
      </w:r>
      <w:r>
        <w:fldChar w:fldCharType="separate"/>
      </w:r>
      <w:r>
        <w:t>43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"_Toc130472015" </w:instrText>
      </w:r>
      <w:r>
        <w:fldChar w:fldCharType="separate"/>
      </w:r>
      <w:r>
        <w:rPr>
          <w:rStyle w:val="23"/>
        </w:rPr>
        <w:t>图4.9  不同残差学习的侧输出的对比</w:t>
      </w:r>
      <w:r>
        <w:tab/>
      </w:r>
      <w:r>
        <w:fldChar w:fldCharType="begin"/>
      </w:r>
      <w:r>
        <w:instrText xml:space="preserve"> PAGEREF _Toc130472015 \h </w:instrText>
      </w:r>
      <w:r>
        <w:fldChar w:fldCharType="separate"/>
      </w:r>
      <w:r>
        <w:t>46</w:t>
      </w:r>
      <w:r>
        <w:fldChar w:fldCharType="end"/>
      </w:r>
      <w:r>
        <w:fldChar w:fldCharType="end"/>
      </w:r>
    </w:p>
    <w:p>
      <w:pPr>
        <w:widowControl/>
        <w:jc w:val="left"/>
        <w:rPr>
          <w:rFonts w:cs="Times New Roman"/>
          <w:b/>
          <w:bCs/>
          <w:sz w:val="32"/>
          <w:szCs w:val="32"/>
        </w:rPr>
      </w:pPr>
      <w:r>
        <w:rPr>
          <w:rFonts w:cs="Times New Roman"/>
          <w:sz w:val="32"/>
          <w:szCs w:val="32"/>
        </w:rPr>
        <w:fldChar w:fldCharType="end"/>
      </w:r>
      <w:r>
        <w:rPr>
          <w:rFonts w:cs="Times New Roman"/>
          <w:b/>
          <w:bCs/>
          <w:sz w:val="32"/>
          <w:szCs w:val="32"/>
        </w:rPr>
        <w:br w:type="page"/>
      </w:r>
    </w:p>
    <w:p>
      <w:pPr>
        <w:widowControl/>
        <w:spacing w:before="156" w:beforeLines="50" w:after="156" w:afterLines="50"/>
        <w:jc w:val="center"/>
        <w:rPr>
          <w:rFonts w:cs="Times New Roman"/>
          <w:b/>
          <w:bCs/>
          <w:sz w:val="32"/>
          <w:szCs w:val="32"/>
        </w:rPr>
      </w:pPr>
      <w:r>
        <w:rPr>
          <w:rFonts w:cs="Times New Roman"/>
          <w:b/>
          <w:bCs/>
          <w:sz w:val="32"/>
          <w:szCs w:val="32"/>
        </w:rPr>
        <w:t>Figure Index</w:t>
      </w:r>
    </w:p>
    <w:p>
      <w:pPr>
        <w:pStyle w:val="14"/>
        <w:tabs>
          <w:tab w:val="right" w:leader="dot" w:pos="8296"/>
        </w:tabs>
        <w:ind w:left="960" w:hanging="480"/>
        <w:rPr>
          <w:rFonts w:asciiTheme="minorHAnsi" w:hAnsiTheme="minorHAnsi" w:eastAsiaTheme="minorEastAsia"/>
          <w:sz w:val="21"/>
        </w:rPr>
      </w:pPr>
      <w:r>
        <w:rPr>
          <w:rStyle w:val="23"/>
          <w:color w:val="auto"/>
        </w:rPr>
        <w:fldChar w:fldCharType="begin"/>
      </w:r>
      <w:r>
        <w:rPr>
          <w:rStyle w:val="23"/>
          <w:color w:val="auto"/>
        </w:rPr>
        <w:instrText xml:space="preserve"> TOC \h \z \c "Figure" </w:instrText>
      </w:r>
      <w:r>
        <w:rPr>
          <w:rStyle w:val="23"/>
          <w:color w:val="auto"/>
        </w:rPr>
        <w:fldChar w:fldCharType="separate"/>
      </w:r>
      <w:r>
        <w:fldChar w:fldCharType="begin"/>
      </w:r>
      <w:r>
        <w:instrText xml:space="preserve"> HYPERLINK \l "_Toc130759016" </w:instrText>
      </w:r>
      <w:r>
        <w:fldChar w:fldCharType="separate"/>
      </w:r>
      <w:r>
        <w:rPr>
          <w:rStyle w:val="23"/>
        </w:rPr>
        <w:t>Figure 1.1  Feature maps of encoder to decoder stages in the U-Net model</w:t>
      </w:r>
      <w:r>
        <w:tab/>
      </w:r>
      <w:r>
        <w:fldChar w:fldCharType="begin"/>
      </w:r>
      <w:r>
        <w:instrText xml:space="preserve"> PAGEREF _Toc130759016 \h </w:instrText>
      </w:r>
      <w:r>
        <w:fldChar w:fldCharType="separate"/>
      </w:r>
      <w:r>
        <w:t>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"_Toc130759017" </w:instrText>
      </w:r>
      <w:r>
        <w:fldChar w:fldCharType="separate"/>
      </w:r>
      <w:r>
        <w:rPr>
          <w:rStyle w:val="23"/>
        </w:rPr>
        <w:t>Figure 1.2  Comparison of fine-grained and coarse-grained attention maps</w:t>
      </w:r>
      <w:r>
        <w:tab/>
      </w:r>
      <w:r>
        <w:fldChar w:fldCharType="begin"/>
      </w:r>
      <w:r>
        <w:instrText xml:space="preserve"> PAGEREF _Toc130759017 \h </w:instrText>
      </w:r>
      <w:r>
        <w:fldChar w:fldCharType="separate"/>
      </w:r>
      <w:r>
        <w:t>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"_Toc130759018" </w:instrText>
      </w:r>
      <w:r>
        <w:fldChar w:fldCharType="separate"/>
      </w:r>
      <w:r>
        <w:rPr>
          <w:rStyle w:val="23"/>
        </w:rPr>
        <w:t>Figure 1.3  Expansion plot of focused samples in target-aware loss</w:t>
      </w:r>
      <w:r>
        <w:tab/>
      </w:r>
      <w:r>
        <w:fldChar w:fldCharType="begin"/>
      </w:r>
      <w:r>
        <w:instrText xml:space="preserve"> PAGEREF _Toc130759018 \h </w:instrText>
      </w:r>
      <w:r>
        <w:fldChar w:fldCharType="separate"/>
      </w:r>
      <w:r>
        <w:t>7</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"_Toc130759019" </w:instrText>
      </w:r>
      <w:r>
        <w:fldChar w:fldCharType="separate"/>
      </w:r>
      <w:r>
        <w:rPr>
          <w:rStyle w:val="23"/>
        </w:rPr>
        <w:t>Figure 2.1  U-Net network model</w:t>
      </w:r>
      <w:r>
        <w:tab/>
      </w:r>
      <w:r>
        <w:fldChar w:fldCharType="begin"/>
      </w:r>
      <w:r>
        <w:instrText xml:space="preserve"> PAGEREF _Toc130759019 \h </w:instrText>
      </w:r>
      <w:r>
        <w:fldChar w:fldCharType="separate"/>
      </w:r>
      <w:r>
        <w:t>10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"_Toc130759020" </w:instrText>
      </w:r>
      <w:r>
        <w:fldChar w:fldCharType="separate"/>
      </w:r>
      <w:r>
        <w:rPr>
          <w:rStyle w:val="23"/>
        </w:rPr>
        <w:t>Figure 2.2  D-UNet network model</w:t>
      </w:r>
      <w:r>
        <w:tab/>
      </w:r>
      <w:r>
        <w:fldChar w:fldCharType="begin"/>
      </w:r>
      <w:r>
        <w:instrText xml:space="preserve"> PAGEREF _Toc130759020 \h </w:instrText>
      </w:r>
      <w:r>
        <w:fldChar w:fldCharType="separate"/>
      </w:r>
      <w:r>
        <w:t>11</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"_Toc130759021" </w:instrText>
      </w:r>
      <w:r>
        <w:fldChar w:fldCharType="separate"/>
      </w:r>
      <w:r>
        <w:rPr>
          <w:rStyle w:val="23"/>
          <w:rFonts w:cs="Times New Roman"/>
        </w:rPr>
        <w:t>Figure 2.3  Channel attention and spatial attention</w:t>
      </w:r>
      <w:r>
        <w:tab/>
      </w:r>
      <w:r>
        <w:fldChar w:fldCharType="begin"/>
      </w:r>
      <w:r>
        <w:instrText xml:space="preserve"> PAGEREF _Toc130759021 \h </w:instrText>
      </w:r>
      <w:r>
        <w:fldChar w:fldCharType="separate"/>
      </w:r>
      <w:r>
        <w:t>12</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"_Toc130759022" </w:instrText>
      </w:r>
      <w:r>
        <w:fldChar w:fldCharType="separate"/>
      </w:r>
      <w:r>
        <w:rPr>
          <w:rStyle w:val="23"/>
        </w:rPr>
        <w:t>Figure 3.1  Attention-guided multiscale recovery network model</w:t>
      </w:r>
      <w:r>
        <w:tab/>
      </w:r>
      <w:r>
        <w:fldChar w:fldCharType="begin"/>
      </w:r>
      <w:r>
        <w:instrText xml:space="preserve"> PAGEREF _Toc130759022 \h </w:instrText>
      </w:r>
      <w:r>
        <w:fldChar w:fldCharType="separate"/>
      </w:r>
      <w:r>
        <w:t>15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"_Toc130759023" </w:instrText>
      </w:r>
      <w:r>
        <w:fldChar w:fldCharType="separate"/>
      </w:r>
      <w:r>
        <w:rPr>
          <w:rStyle w:val="23"/>
        </w:rPr>
        <w:t>Figure 3.2  Coarse-grained patch attention structure figure</w:t>
      </w:r>
      <w:r>
        <w:tab/>
      </w:r>
      <w:r>
        <w:fldChar w:fldCharType="begin"/>
      </w:r>
      <w:r>
        <w:instrText xml:space="preserve"> PAGEREF _Toc130759023 \h </w:instrText>
      </w:r>
      <w:r>
        <w:fldChar w:fldCharType="separate"/>
      </w:r>
      <w:r>
        <w:t>16</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"_Toc130759024" </w:instrText>
      </w:r>
      <w:r>
        <w:fldChar w:fldCharType="separate"/>
      </w:r>
      <w:r>
        <w:rPr>
          <w:rStyle w:val="23"/>
        </w:rPr>
        <w:t>Figure 3.3  The upsampling process of the attentional map</w:t>
      </w:r>
      <w:r>
        <w:tab/>
      </w:r>
      <w:r>
        <w:fldChar w:fldCharType="begin"/>
      </w:r>
      <w:r>
        <w:instrText xml:space="preserve"> PAGEREF _Toc130759024 \h </w:instrText>
      </w:r>
      <w:r>
        <w:fldChar w:fldCharType="separate"/>
      </w:r>
      <w:r>
        <w:t>17</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"_Toc130759025" </w:instrText>
      </w:r>
      <w:r>
        <w:fldChar w:fldCharType="separate"/>
      </w:r>
      <w:r>
        <w:rPr>
          <w:rStyle w:val="23"/>
        </w:rPr>
        <w:t>Figure 3.4  Structure of the cross-dimensional feature fusion module</w:t>
      </w:r>
      <w:r>
        <w:tab/>
      </w:r>
      <w:r>
        <w:fldChar w:fldCharType="begin"/>
      </w:r>
      <w:r>
        <w:instrText xml:space="preserve"> PAGEREF _Toc130759025 \h </w:instrText>
      </w:r>
      <w:r>
        <w:fldChar w:fldCharType="separate"/>
      </w:r>
      <w:r>
        <w:t>19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"_Toc130759026" </w:instrText>
      </w:r>
      <w:r>
        <w:fldChar w:fldCharType="separate"/>
      </w:r>
      <w:r>
        <w:rPr>
          <w:rStyle w:val="23"/>
        </w:rPr>
        <w:t>Figure 3.5  Disadvantage representation figure of 3*3 deconvolution</w:t>
      </w:r>
      <w:r>
        <w:tab/>
      </w:r>
      <w:r>
        <w:fldChar w:fldCharType="begin"/>
      </w:r>
      <w:r>
        <w:instrText xml:space="preserve"> PAGEREF _Toc130759026 \h </w:instrText>
      </w:r>
      <w:r>
        <w:fldChar w:fldCharType="separate"/>
      </w:r>
      <w:r>
        <w:t>20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"_Toc130759027" </w:instrText>
      </w:r>
      <w:r>
        <w:fldChar w:fldCharType="separate"/>
      </w:r>
      <w:r>
        <w:rPr>
          <w:rStyle w:val="23"/>
        </w:rPr>
        <w:t>Figure 3.6  Figure of segmentation results of different methods</w:t>
      </w:r>
      <w:r>
        <w:tab/>
      </w:r>
      <w:r>
        <w:fldChar w:fldCharType="begin"/>
      </w:r>
      <w:r>
        <w:instrText xml:space="preserve"> PAGEREF _Toc130759027 \h </w:instrText>
      </w:r>
      <w:r>
        <w:fldChar w:fldCharType="separate"/>
      </w:r>
      <w:r>
        <w:t>25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"_Toc130759028" </w:instrText>
      </w:r>
      <w:r>
        <w:fldChar w:fldCharType="separate"/>
      </w:r>
      <w:r>
        <w:rPr>
          <w:rStyle w:val="23"/>
        </w:rPr>
        <w:t>Figure 3.7  Comparison of boundary segmentation results</w:t>
      </w:r>
      <w:r>
        <w:tab/>
      </w:r>
      <w:r>
        <w:fldChar w:fldCharType="begin"/>
      </w:r>
      <w:r>
        <w:instrText xml:space="preserve"> PAGEREF _Toc130759028 \h </w:instrText>
      </w:r>
      <w:r>
        <w:fldChar w:fldCharType="separate"/>
      </w:r>
      <w:r>
        <w:t>25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"_Toc130759029" </w:instrText>
      </w:r>
      <w:r>
        <w:fldChar w:fldCharType="separate"/>
      </w:r>
      <w:r>
        <w:rPr>
          <w:rStyle w:val="23"/>
        </w:rPr>
        <w:t>Figure 3.8  Box plot of AGMR-Net with other models</w:t>
      </w:r>
      <w:r>
        <w:tab/>
      </w:r>
      <w:r>
        <w:fldChar w:fldCharType="begin"/>
      </w:r>
      <w:r>
        <w:instrText xml:space="preserve"> PAGEREF _Toc130759029 \h </w:instrText>
      </w:r>
      <w:r>
        <w:fldChar w:fldCharType="separate"/>
      </w:r>
      <w:r>
        <w:t>26</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"_Toc130759030" </w:instrText>
      </w:r>
      <w:r>
        <w:fldChar w:fldCharType="separate"/>
      </w:r>
      <w:r>
        <w:rPr>
          <w:rStyle w:val="23"/>
        </w:rPr>
        <w:t>Figure 3.9  Visualization of coarse-grained attention</w:t>
      </w:r>
      <w:r>
        <w:tab/>
      </w:r>
      <w:r>
        <w:fldChar w:fldCharType="begin"/>
      </w:r>
      <w:r>
        <w:instrText xml:space="preserve"> PAGEREF _Toc130759030 \h </w:instrText>
      </w:r>
      <w:r>
        <w:fldChar w:fldCharType="separate"/>
      </w:r>
      <w:r>
        <w:t>28</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"_Toc130759031" </w:instrText>
      </w:r>
      <w:r>
        <w:fldChar w:fldCharType="separate"/>
      </w:r>
      <w:r>
        <w:rPr>
          <w:rStyle w:val="23"/>
        </w:rPr>
        <w:t>Figure 3.10  Impact of CPA module on feature weights</w:t>
      </w:r>
      <w:r>
        <w:tab/>
      </w:r>
      <w:r>
        <w:fldChar w:fldCharType="begin"/>
      </w:r>
      <w:r>
        <w:instrText xml:space="preserve"> PAGEREF _Toc130759031 \h </w:instrText>
      </w:r>
      <w:r>
        <w:fldChar w:fldCharType="separate"/>
      </w:r>
      <w:r>
        <w:t>28</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"_Toc130759032" </w:instrText>
      </w:r>
      <w:r>
        <w:fldChar w:fldCharType="separate"/>
      </w:r>
      <w:r>
        <w:rPr>
          <w:rStyle w:val="23"/>
        </w:rPr>
        <w:t>Figure 4.1  Target-aware supervised residual learning network structure</w:t>
      </w:r>
      <w:r>
        <w:tab/>
      </w:r>
      <w:r>
        <w:fldChar w:fldCharType="begin"/>
      </w:r>
      <w:r>
        <w:instrText xml:space="preserve"> PAGEREF _Toc130759032 \h </w:instrText>
      </w:r>
      <w:r>
        <w:fldChar w:fldCharType="separate"/>
      </w:r>
      <w:r>
        <w:t>32</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"_Toc130759033" </w:instrText>
      </w:r>
      <w:r>
        <w:fldChar w:fldCharType="separate"/>
      </w:r>
      <w:r>
        <w:rPr>
          <w:rStyle w:val="23"/>
        </w:rPr>
        <w:t>Figure 4.2  Structure diagram of coarse-grained residual learning module</w:t>
      </w:r>
      <w:r>
        <w:tab/>
      </w:r>
      <w:r>
        <w:fldChar w:fldCharType="begin"/>
      </w:r>
      <w:r>
        <w:instrText xml:space="preserve"> PAGEREF _Toc130759033 \h </w:instrText>
      </w:r>
      <w:r>
        <w:fldChar w:fldCharType="separate"/>
      </w:r>
      <w:r>
        <w:t>33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"_Toc130759034" </w:instrText>
      </w:r>
      <w:r>
        <w:fldChar w:fldCharType="separate"/>
      </w:r>
      <w:r>
        <w:rPr>
          <w:rStyle w:val="23"/>
        </w:rPr>
        <w:t>Figure 4.3  Loss function focus area expansion map</w:t>
      </w:r>
      <w:r>
        <w:tab/>
      </w:r>
      <w:r>
        <w:fldChar w:fldCharType="begin"/>
      </w:r>
      <w:r>
        <w:instrText xml:space="preserve"> PAGEREF _Toc130759034 \h </w:instrText>
      </w:r>
      <w:r>
        <w:fldChar w:fldCharType="separate"/>
      </w:r>
      <w:r>
        <w:t>35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"_Toc130759035" </w:instrText>
      </w:r>
      <w:r>
        <w:fldChar w:fldCharType="separate"/>
      </w:r>
      <w:r>
        <w:rPr>
          <w:rStyle w:val="23"/>
        </w:rPr>
        <w:t>Figure 4.4  Map of the role of focus factors</w:t>
      </w:r>
      <w:r>
        <w:tab/>
      </w:r>
      <w:r>
        <w:fldChar w:fldCharType="begin"/>
      </w:r>
      <w:r>
        <w:instrText xml:space="preserve"> PAGEREF _Toc130759035 \h </w:instrText>
      </w:r>
      <w:r>
        <w:fldChar w:fldCharType="separate"/>
      </w:r>
      <w:r>
        <w:t>35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"_Toc130759036" </w:instrText>
      </w:r>
      <w:r>
        <w:fldChar w:fldCharType="separate"/>
      </w:r>
      <w:r>
        <w:rPr>
          <w:rStyle w:val="23"/>
        </w:rPr>
        <w:t>Figure 4.5  Comparison of prediction results of different methods</w:t>
      </w:r>
      <w:r>
        <w:tab/>
      </w:r>
      <w:r>
        <w:fldChar w:fldCharType="begin"/>
      </w:r>
      <w:r>
        <w:instrText xml:space="preserve"> PAGEREF _Toc130759036 \h </w:instrText>
      </w:r>
      <w:r>
        <w:fldChar w:fldCharType="separate"/>
      </w:r>
      <w:r>
        <w:t>40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"_Toc130759037" </w:instrText>
      </w:r>
      <w:r>
        <w:fldChar w:fldCharType="separate"/>
      </w:r>
      <w:r>
        <w:rPr>
          <w:rStyle w:val="23"/>
        </w:rPr>
        <w:t xml:space="preserve">Figure 4.6  Comparison of AGMR-Net and TSRL-Net in terms of Recall </w:t>
      </w:r>
      <w:r>
        <w:tab/>
      </w:r>
      <w:r>
        <w:fldChar w:fldCharType="begin"/>
      </w:r>
      <w:r>
        <w:instrText xml:space="preserve"> PAGEREF _Toc130759037 \h </w:instrText>
      </w:r>
      <w:r>
        <w:fldChar w:fldCharType="separate"/>
      </w:r>
      <w:r>
        <w:t>41</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"_Toc130759038" </w:instrText>
      </w:r>
      <w:r>
        <w:fldChar w:fldCharType="separate"/>
      </w:r>
      <w:r>
        <w:rPr>
          <w:rStyle w:val="23"/>
        </w:rPr>
        <w:t>Figure 4.7  Box plots of DSC results for different models</w:t>
      </w:r>
      <w:r>
        <w:tab/>
      </w:r>
      <w:r>
        <w:fldChar w:fldCharType="begin"/>
      </w:r>
      <w:r>
        <w:instrText xml:space="preserve"> PAGEREF _Toc130759038 \h </w:instrText>
      </w:r>
      <w:r>
        <w:fldChar w:fldCharType="separate"/>
      </w:r>
      <w:r>
        <w:t>41</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"_Toc130759039" </w:instrText>
      </w:r>
      <w:r>
        <w:fldChar w:fldCharType="separate"/>
      </w:r>
      <w:r>
        <w:rPr>
          <w:rStyle w:val="23"/>
        </w:rPr>
        <w:t>Figure 4.8  The effect of β in the target-aware loss function</w:t>
      </w:r>
      <w:r>
        <w:tab/>
      </w:r>
      <w:r>
        <w:fldChar w:fldCharType="begin"/>
      </w:r>
      <w:r>
        <w:instrText xml:space="preserve"> PAGEREF _Toc130759039 \h </w:instrText>
      </w:r>
      <w:r>
        <w:fldChar w:fldCharType="separate"/>
      </w:r>
      <w:r>
        <w:t>43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"_Toc130759040" </w:instrText>
      </w:r>
      <w:r>
        <w:fldChar w:fldCharType="separate"/>
      </w:r>
      <w:r>
        <w:rPr>
          <w:rStyle w:val="23"/>
        </w:rPr>
        <w:t>Figure 4.9  Comparison of the side outputs of different residual learning</w:t>
      </w:r>
      <w:r>
        <w:tab/>
      </w:r>
      <w:r>
        <w:fldChar w:fldCharType="begin"/>
      </w:r>
      <w:r>
        <w:instrText xml:space="preserve"> PAGEREF _Toc130759040 \h </w:instrText>
      </w:r>
      <w:r>
        <w:fldChar w:fldCharType="separate"/>
      </w:r>
      <w:r>
        <w:t>46</w:t>
      </w:r>
      <w:r>
        <w:fldChar w:fldCharType="end"/>
      </w:r>
      <w:r>
        <w:fldChar w:fldCharType="end"/>
      </w:r>
    </w:p>
    <w:p>
      <w:pPr>
        <w:pStyle w:val="14"/>
        <w:tabs>
          <w:tab w:val="right" w:leader="dot" w:pos="9060"/>
        </w:tabs>
        <w:overflowPunct w:val="0"/>
        <w:ind w:left="264" w:leftChars="15" w:hanging="228" w:hangingChars="95"/>
        <w:jc w:val="center"/>
        <w:rPr>
          <w:rStyle w:val="23"/>
          <w:color w:val="auto"/>
        </w:rPr>
      </w:pPr>
      <w:r>
        <w:rPr>
          <w:rStyle w:val="23"/>
          <w:color w:val="auto"/>
        </w:rPr>
        <w:fldChar w:fldCharType="end"/>
      </w:r>
    </w:p>
    <w:p>
      <w:pPr>
        <w:pStyle w:val="14"/>
        <w:tabs>
          <w:tab w:val="right" w:leader="dot" w:pos="9060"/>
        </w:tabs>
        <w:overflowPunct w:val="0"/>
        <w:ind w:left="341" w:leftChars="15" w:hanging="305" w:hangingChars="95"/>
        <w:jc w:val="center"/>
        <w:rPr>
          <w:rFonts w:cs="Times New Roman"/>
          <w:b/>
          <w:bCs/>
          <w:sz w:val="32"/>
          <w:szCs w:val="32"/>
        </w:rPr>
      </w:pPr>
    </w:p>
    <w:p>
      <w:pPr>
        <w:pStyle w:val="14"/>
        <w:tabs>
          <w:tab w:val="right" w:leader="dot" w:pos="9060"/>
        </w:tabs>
        <w:overflowPunct w:val="0"/>
        <w:ind w:left="341" w:leftChars="15" w:hanging="305" w:hangingChars="95"/>
        <w:jc w:val="center"/>
        <w:rPr>
          <w:rFonts w:ascii="宋体" w:hAnsi="宋体" w:cs="Times New Roman"/>
          <w:szCs w:val="24"/>
        </w:rPr>
      </w:pPr>
      <w:r>
        <w:rPr>
          <w:rFonts w:hint="eastAsia" w:cs="Times New Roman"/>
          <w:b/>
          <w:bCs/>
          <w:sz w:val="32"/>
          <w:szCs w:val="32"/>
        </w:rPr>
        <w:t>表索引</w:t>
      </w:r>
    </w:p>
    <w:p>
      <w:pPr>
        <w:pStyle w:val="14"/>
        <w:tabs>
          <w:tab w:val="right" w:leader="dot" w:pos="8296"/>
        </w:tabs>
        <w:ind w:left="1120" w:hanging="640"/>
        <w:rPr>
          <w:rFonts w:asciiTheme="minorHAnsi" w:hAnsiTheme="minorHAnsi" w:eastAsiaTheme="minorEastAsia"/>
          <w:sz w:val="21"/>
        </w:rPr>
      </w:pPr>
      <w:r>
        <w:rPr>
          <w:rFonts w:cs="Times New Roman"/>
          <w:sz w:val="32"/>
          <w:szCs w:val="32"/>
        </w:rPr>
        <w:fldChar w:fldCharType="begin"/>
      </w:r>
      <w:r>
        <w:rPr>
          <w:rFonts w:cs="Times New Roman"/>
          <w:sz w:val="32"/>
          <w:szCs w:val="32"/>
        </w:rPr>
        <w:instrText xml:space="preserve"> TOC \h \z \c "表" </w:instrText>
      </w:r>
      <w:r>
        <w:rPr>
          <w:rFonts w:cs="Times New Roman"/>
          <w:sz w:val="32"/>
          <w:szCs w:val="32"/>
        </w:rPr>
        <w:fldChar w:fldCharType="separate"/>
      </w:r>
      <w:r>
        <w:fldChar w:fldCharType="begin"/>
      </w:r>
      <w:r>
        <w:instrText xml:space="preserve"> HYPERLINK \l "_Toc130472041" </w:instrText>
      </w:r>
      <w:r>
        <w:fldChar w:fldCharType="separate"/>
      </w:r>
      <w:r>
        <w:rPr>
          <w:rStyle w:val="23"/>
          <w:rFonts w:ascii="宋体" w:hAnsi="宋体"/>
        </w:rPr>
        <w:t>表</w:t>
      </w:r>
      <w:r>
        <w:rPr>
          <w:rStyle w:val="23"/>
          <w:rFonts w:cs="Times New Roman"/>
        </w:rPr>
        <w:t xml:space="preserve">2.1 </w:t>
      </w:r>
      <w:r>
        <w:rPr>
          <w:rStyle w:val="23"/>
          <w:rFonts w:ascii="宋体" w:hAnsi="宋体"/>
        </w:rPr>
        <w:t xml:space="preserve"> 医学图像分割中常用损失函数</w:t>
      </w:r>
      <w:r>
        <w:tab/>
      </w:r>
      <w:r>
        <w:fldChar w:fldCharType="begin"/>
      </w:r>
      <w:r>
        <w:instrText xml:space="preserve"> PAGEREF _Toc130472041 \h </w:instrText>
      </w:r>
      <w:r>
        <w:fldChar w:fldCharType="separate"/>
      </w:r>
      <w:r>
        <w:t>13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"_Toc130472042" </w:instrText>
      </w:r>
      <w:r>
        <w:fldChar w:fldCharType="separate"/>
      </w:r>
      <w:r>
        <w:rPr>
          <w:rStyle w:val="23"/>
          <w:rFonts w:ascii="宋体" w:hAnsi="宋体"/>
        </w:rPr>
        <w:t>表</w:t>
      </w:r>
      <w:r>
        <w:rPr>
          <w:rStyle w:val="23"/>
          <w:rFonts w:cs="Times New Roman"/>
        </w:rPr>
        <w:t xml:space="preserve">3.1  </w:t>
      </w:r>
      <w:r>
        <w:rPr>
          <w:rStyle w:val="23"/>
          <w:rFonts w:ascii="宋体" w:hAnsi="宋体" w:cs="Times New Roman"/>
        </w:rPr>
        <w:t>每个模块对骨干网络D-UNet的影响</w:t>
      </w:r>
      <w:r>
        <w:tab/>
      </w:r>
      <w:r>
        <w:fldChar w:fldCharType="begin"/>
      </w:r>
      <w:r>
        <w:instrText xml:space="preserve"> PAGEREF _Toc130472042 \h </w:instrText>
      </w:r>
      <w:r>
        <w:fldChar w:fldCharType="separate"/>
      </w:r>
      <w:r>
        <w:t>23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"_Toc130472043" </w:instrText>
      </w:r>
      <w:r>
        <w:fldChar w:fldCharType="separate"/>
      </w:r>
      <w:r>
        <w:rPr>
          <w:rStyle w:val="23"/>
          <w:rFonts w:ascii="宋体" w:hAnsi="宋体"/>
        </w:rPr>
        <w:t>表</w:t>
      </w:r>
      <w:r>
        <w:rPr>
          <w:rStyle w:val="23"/>
          <w:rFonts w:cs="Times New Roman"/>
        </w:rPr>
        <w:t xml:space="preserve">3.2  </w:t>
      </w:r>
      <w:r>
        <w:rPr>
          <w:rStyle w:val="23"/>
          <w:rFonts w:ascii="宋体" w:hAnsi="宋体"/>
        </w:rPr>
        <w:t>我们的方法和先前的方法比较</w:t>
      </w:r>
      <w:r>
        <w:tab/>
      </w:r>
      <w:r>
        <w:fldChar w:fldCharType="begin"/>
      </w:r>
      <w:r>
        <w:instrText xml:space="preserve"> PAGEREF _Toc130472043 \h </w:instrText>
      </w:r>
      <w:r>
        <w:fldChar w:fldCharType="separate"/>
      </w:r>
      <w:r>
        <w:t>24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"_Toc130472044" </w:instrText>
      </w:r>
      <w:r>
        <w:fldChar w:fldCharType="separate"/>
      </w:r>
      <w:r>
        <w:rPr>
          <w:rStyle w:val="23"/>
          <w:rFonts w:ascii="宋体" w:hAnsi="宋体"/>
        </w:rPr>
        <w:t>表</w:t>
      </w:r>
      <w:r>
        <w:rPr>
          <w:rStyle w:val="23"/>
          <w:rFonts w:cs="Times New Roman"/>
        </w:rPr>
        <w:t>3.3</w:t>
      </w:r>
      <w:r>
        <w:rPr>
          <w:rStyle w:val="23"/>
          <w:rFonts w:ascii="宋体" w:hAnsi="宋体"/>
        </w:rPr>
        <w:t xml:space="preserve">  边界分割结果对比</w:t>
      </w:r>
      <w:r>
        <w:tab/>
      </w:r>
      <w:r>
        <w:fldChar w:fldCharType="begin"/>
      </w:r>
      <w:r>
        <w:instrText xml:space="preserve"> PAGEREF _Toc130472044 \h </w:instrText>
      </w:r>
      <w:r>
        <w:fldChar w:fldCharType="separate"/>
      </w:r>
      <w:r>
        <w:t>26</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"_Toc130472045" </w:instrText>
      </w:r>
      <w:r>
        <w:fldChar w:fldCharType="separate"/>
      </w:r>
      <w:r>
        <w:rPr>
          <w:rStyle w:val="23"/>
          <w:rFonts w:ascii="宋体" w:hAnsi="宋体"/>
        </w:rPr>
        <w:t>表</w:t>
      </w:r>
      <w:r>
        <w:rPr>
          <w:rStyle w:val="23"/>
          <w:rFonts w:cs="Times New Roman"/>
        </w:rPr>
        <w:t xml:space="preserve">3.4  </w:t>
      </w:r>
      <w:r>
        <w:rPr>
          <w:rStyle w:val="23"/>
          <w:rFonts w:ascii="宋体" w:hAnsi="宋体"/>
        </w:rPr>
        <w:t>空间注意方法的比较</w:t>
      </w:r>
      <w:r>
        <w:tab/>
      </w:r>
      <w:r>
        <w:fldChar w:fldCharType="begin"/>
      </w:r>
      <w:r>
        <w:instrText xml:space="preserve"> PAGEREF _Toc130472045 \h </w:instrText>
      </w:r>
      <w:r>
        <w:fldChar w:fldCharType="separate"/>
      </w:r>
      <w:r>
        <w:t>27</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"_Toc130472046" </w:instrText>
      </w:r>
      <w:r>
        <w:fldChar w:fldCharType="separate"/>
      </w:r>
      <w:r>
        <w:rPr>
          <w:rStyle w:val="23"/>
          <w:rFonts w:ascii="宋体" w:hAnsi="宋体"/>
        </w:rPr>
        <w:t>表</w:t>
      </w:r>
      <w:r>
        <w:rPr>
          <w:rStyle w:val="23"/>
          <w:rFonts w:cs="Times New Roman"/>
        </w:rPr>
        <w:t xml:space="preserve">3.5  </w:t>
      </w:r>
      <w:r>
        <w:rPr>
          <w:rStyle w:val="23"/>
          <w:rFonts w:ascii="宋体" w:hAnsi="宋体"/>
        </w:rPr>
        <w:t>CFF与普通特征融合方法的比较</w:t>
      </w:r>
      <w:r>
        <w:tab/>
      </w:r>
      <w:r>
        <w:fldChar w:fldCharType="begin"/>
      </w:r>
      <w:r>
        <w:instrText xml:space="preserve"> PAGEREF _Toc130472046 \h </w:instrText>
      </w:r>
      <w:r>
        <w:fldChar w:fldCharType="separate"/>
      </w:r>
      <w:r>
        <w:t>29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"_Toc130472047" </w:instrText>
      </w:r>
      <w:r>
        <w:fldChar w:fldCharType="separate"/>
      </w:r>
      <w:r>
        <w:rPr>
          <w:rStyle w:val="23"/>
          <w:rFonts w:ascii="宋体" w:hAnsi="宋体"/>
        </w:rPr>
        <w:t>表</w:t>
      </w:r>
      <w:r>
        <w:rPr>
          <w:rStyle w:val="23"/>
          <w:rFonts w:cs="Times New Roman"/>
        </w:rPr>
        <w:t xml:space="preserve">3.6  </w:t>
      </w:r>
      <w:r>
        <w:rPr>
          <w:rStyle w:val="23"/>
          <w:rFonts w:ascii="宋体" w:hAnsi="宋体" w:cs="Times New Roman"/>
        </w:rPr>
        <w:t>不同衰减率对基线的提升</w:t>
      </w:r>
      <w:r>
        <w:tab/>
      </w:r>
      <w:r>
        <w:fldChar w:fldCharType="begin"/>
      </w:r>
      <w:r>
        <w:instrText xml:space="preserve"> PAGEREF _Toc130472047 \h </w:instrText>
      </w:r>
      <w:r>
        <w:fldChar w:fldCharType="separate"/>
      </w:r>
      <w:r>
        <w:t>29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"_Toc130472048" </w:instrText>
      </w:r>
      <w:r>
        <w:fldChar w:fldCharType="separate"/>
      </w:r>
      <w:r>
        <w:rPr>
          <w:rStyle w:val="23"/>
          <w:rFonts w:ascii="宋体" w:hAnsi="宋体"/>
        </w:rPr>
        <w:t>表</w:t>
      </w:r>
      <w:r>
        <w:rPr>
          <w:rStyle w:val="23"/>
          <w:rFonts w:cs="Times New Roman"/>
        </w:rPr>
        <w:t xml:space="preserve">3.7  </w:t>
      </w:r>
      <w:r>
        <w:rPr>
          <w:rStyle w:val="23"/>
          <w:rFonts w:ascii="宋体" w:hAnsi="宋体" w:cs="Times New Roman"/>
        </w:rPr>
        <w:t>MDU与单尺度反卷积的比较</w:t>
      </w:r>
      <w:r>
        <w:tab/>
      </w:r>
      <w:r>
        <w:fldChar w:fldCharType="begin"/>
      </w:r>
      <w:r>
        <w:instrText xml:space="preserve"> PAGEREF _Toc130472048 \h </w:instrText>
      </w:r>
      <w:r>
        <w:fldChar w:fldCharType="separate"/>
      </w:r>
      <w:r>
        <w:t>30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"_Toc130472049" </w:instrText>
      </w:r>
      <w:r>
        <w:fldChar w:fldCharType="separate"/>
      </w:r>
      <w:r>
        <w:rPr>
          <w:rStyle w:val="23"/>
          <w:rFonts w:ascii="宋体" w:hAnsi="宋体"/>
        </w:rPr>
        <w:t>表</w:t>
      </w:r>
      <w:r>
        <w:rPr>
          <w:rStyle w:val="23"/>
          <w:rFonts w:cs="Times New Roman"/>
        </w:rPr>
        <w:t xml:space="preserve">3.8 </w:t>
      </w:r>
      <w:r>
        <w:rPr>
          <w:rStyle w:val="23"/>
          <w:rFonts w:ascii="宋体" w:hAnsi="宋体"/>
        </w:rPr>
        <w:t xml:space="preserve"> MDU模块在不同位置的整合</w:t>
      </w:r>
      <w:r>
        <w:tab/>
      </w:r>
      <w:r>
        <w:fldChar w:fldCharType="begin"/>
      </w:r>
      <w:r>
        <w:instrText xml:space="preserve"> PAGEREF _Toc130472049 \h </w:instrText>
      </w:r>
      <w:r>
        <w:fldChar w:fldCharType="separate"/>
      </w:r>
      <w:r>
        <w:t>30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"_Toc130472050" </w:instrText>
      </w:r>
      <w:r>
        <w:fldChar w:fldCharType="separate"/>
      </w:r>
      <w:r>
        <w:rPr>
          <w:rStyle w:val="23"/>
          <w:rFonts w:ascii="宋体" w:hAnsi="宋体"/>
        </w:rPr>
        <w:t>表</w:t>
      </w:r>
      <w:r>
        <w:rPr>
          <w:rStyle w:val="23"/>
          <w:rFonts w:cs="Times New Roman"/>
        </w:rPr>
        <w:t xml:space="preserve">4.1  </w:t>
      </w:r>
      <w:r>
        <w:rPr>
          <w:rStyle w:val="23"/>
          <w:rFonts w:ascii="宋体" w:hAnsi="宋体" w:cs="Times New Roman"/>
        </w:rPr>
        <w:t>消融实验的定量结果</w:t>
      </w:r>
      <w:r>
        <w:tab/>
      </w:r>
      <w:r>
        <w:fldChar w:fldCharType="begin"/>
      </w:r>
      <w:r>
        <w:instrText xml:space="preserve"> PAGEREF _Toc130472050 \h </w:instrText>
      </w:r>
      <w:r>
        <w:fldChar w:fldCharType="separate"/>
      </w:r>
      <w:r>
        <w:t>38</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"_Toc130472051" </w:instrText>
      </w:r>
      <w:r>
        <w:fldChar w:fldCharType="separate"/>
      </w:r>
      <w:r>
        <w:rPr>
          <w:rStyle w:val="23"/>
          <w:rFonts w:ascii="宋体" w:hAnsi="宋体"/>
        </w:rPr>
        <w:t>表</w:t>
      </w:r>
      <w:r>
        <w:rPr>
          <w:rStyle w:val="23"/>
          <w:rFonts w:cs="Times New Roman"/>
        </w:rPr>
        <w:t xml:space="preserve">4.2 </w:t>
      </w:r>
      <w:r>
        <w:rPr>
          <w:rStyle w:val="23"/>
          <w:rFonts w:ascii="宋体" w:hAnsi="宋体"/>
        </w:rPr>
        <w:t xml:space="preserve"> </w:t>
      </w:r>
      <w:r>
        <w:rPr>
          <w:rStyle w:val="23"/>
          <w:rFonts w:ascii="宋体" w:hAnsi="宋体" w:cs="Times New Roman"/>
        </w:rPr>
        <w:t>在ATLAS和ISLES数据集上的对比</w:t>
      </w:r>
      <w:r>
        <w:tab/>
      </w:r>
      <w:r>
        <w:fldChar w:fldCharType="begin"/>
      </w:r>
      <w:r>
        <w:instrText xml:space="preserve"> PAGEREF _Toc130472051 \h </w:instrText>
      </w:r>
      <w:r>
        <w:fldChar w:fldCharType="separate"/>
      </w:r>
      <w:r>
        <w:t>39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"_Toc130472052" </w:instrText>
      </w:r>
      <w:r>
        <w:fldChar w:fldCharType="separate"/>
      </w:r>
      <w:r>
        <w:rPr>
          <w:rStyle w:val="23"/>
          <w:rFonts w:ascii="宋体" w:hAnsi="宋体"/>
        </w:rPr>
        <w:t>表</w:t>
      </w:r>
      <w:r>
        <w:rPr>
          <w:rStyle w:val="23"/>
          <w:rFonts w:cs="Times New Roman"/>
        </w:rPr>
        <w:t xml:space="preserve">4.3 </w:t>
      </w:r>
      <w:r>
        <w:rPr>
          <w:rStyle w:val="23"/>
          <w:rFonts w:ascii="宋体" w:hAnsi="宋体"/>
        </w:rPr>
        <w:t xml:space="preserve"> </w:t>
      </w:r>
      <w:r>
        <w:rPr>
          <w:rStyle w:val="23"/>
          <w:rFonts w:ascii="宋体" w:hAnsi="宋体" w:cs="Times New Roman"/>
        </w:rPr>
        <w:t>复杂性分析和显著性分析实验</w:t>
      </w:r>
      <w:r>
        <w:tab/>
      </w:r>
      <w:r>
        <w:fldChar w:fldCharType="begin"/>
      </w:r>
      <w:r>
        <w:instrText xml:space="preserve"> PAGEREF _Toc130472052 \h </w:instrText>
      </w:r>
      <w:r>
        <w:fldChar w:fldCharType="separate"/>
      </w:r>
      <w:r>
        <w:t>42</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"_Toc130472053" </w:instrText>
      </w:r>
      <w:r>
        <w:fldChar w:fldCharType="separate"/>
      </w:r>
      <w:r>
        <w:rPr>
          <w:rStyle w:val="23"/>
          <w:rFonts w:ascii="宋体" w:hAnsi="宋体"/>
        </w:rPr>
        <w:t>表</w:t>
      </w:r>
      <w:r>
        <w:rPr>
          <w:rStyle w:val="23"/>
          <w:rFonts w:cs="Times New Roman"/>
        </w:rPr>
        <w:t xml:space="preserve">4.4 </w:t>
      </w:r>
      <w:r>
        <w:rPr>
          <w:rStyle w:val="23"/>
          <w:rFonts w:ascii="宋体" w:hAnsi="宋体"/>
        </w:rPr>
        <w:t xml:space="preserve"> </w:t>
      </w:r>
      <w:r>
        <w:rPr>
          <w:rStyle w:val="23"/>
          <w:rFonts w:ascii="宋体" w:hAnsi="宋体" w:cs="Times New Roman"/>
        </w:rPr>
        <w:t>γ和β对损失函数的影响</w:t>
      </w:r>
      <w:r>
        <w:tab/>
      </w:r>
      <w:r>
        <w:fldChar w:fldCharType="begin"/>
      </w:r>
      <w:r>
        <w:instrText xml:space="preserve"> PAGEREF _Toc130472053 \h </w:instrText>
      </w:r>
      <w:r>
        <w:fldChar w:fldCharType="separate"/>
      </w:r>
      <w:r>
        <w:t>43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"_Toc130472054" </w:instrText>
      </w:r>
      <w:r>
        <w:fldChar w:fldCharType="separate"/>
      </w:r>
      <w:r>
        <w:rPr>
          <w:rStyle w:val="23"/>
          <w:rFonts w:ascii="宋体" w:hAnsi="宋体"/>
        </w:rPr>
        <w:t>表</w:t>
      </w:r>
      <w:r>
        <w:rPr>
          <w:rStyle w:val="23"/>
          <w:rFonts w:cs="Times New Roman"/>
        </w:rPr>
        <w:t xml:space="preserve">4.5 </w:t>
      </w:r>
      <w:r>
        <w:rPr>
          <w:rStyle w:val="23"/>
          <w:rFonts w:ascii="宋体" w:hAnsi="宋体"/>
        </w:rPr>
        <w:t xml:space="preserve"> </w:t>
      </w:r>
      <w:r>
        <w:rPr>
          <w:rStyle w:val="23"/>
          <w:rFonts w:ascii="宋体" w:hAnsi="宋体" w:cs="Times New Roman"/>
        </w:rPr>
        <w:t>目标感知损失在其他网络上的适用性</w:t>
      </w:r>
      <w:r>
        <w:tab/>
      </w:r>
      <w:r>
        <w:fldChar w:fldCharType="begin"/>
      </w:r>
      <w:r>
        <w:instrText xml:space="preserve"> PAGEREF _Toc130472054 \h </w:instrText>
      </w:r>
      <w:r>
        <w:fldChar w:fldCharType="separate"/>
      </w:r>
      <w:r>
        <w:t>44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"_Toc130472055" </w:instrText>
      </w:r>
      <w:r>
        <w:fldChar w:fldCharType="separate"/>
      </w:r>
      <w:r>
        <w:rPr>
          <w:rStyle w:val="23"/>
          <w:rFonts w:ascii="宋体" w:hAnsi="宋体"/>
        </w:rPr>
        <w:t>表</w:t>
      </w:r>
      <w:r>
        <w:rPr>
          <w:rStyle w:val="23"/>
          <w:rFonts w:cs="Times New Roman"/>
        </w:rPr>
        <w:t xml:space="preserve">4.6 </w:t>
      </w:r>
      <w:r>
        <w:rPr>
          <w:rStyle w:val="23"/>
          <w:rFonts w:ascii="宋体" w:hAnsi="宋体"/>
        </w:rPr>
        <w:t xml:space="preserve"> 不同损失函数的对比</w:t>
      </w:r>
      <w:r>
        <w:tab/>
      </w:r>
      <w:r>
        <w:fldChar w:fldCharType="begin"/>
      </w:r>
      <w:r>
        <w:instrText xml:space="preserve"> PAGEREF _Toc130472055 \h </w:instrText>
      </w:r>
      <w:r>
        <w:fldChar w:fldCharType="separate"/>
      </w:r>
      <w:r>
        <w:t>45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"_Toc130472056" </w:instrText>
      </w:r>
      <w:r>
        <w:fldChar w:fldCharType="separate"/>
      </w:r>
      <w:r>
        <w:rPr>
          <w:rStyle w:val="23"/>
          <w:rFonts w:ascii="宋体" w:hAnsi="宋体"/>
        </w:rPr>
        <w:t>表</w:t>
      </w:r>
      <w:r>
        <w:rPr>
          <w:rStyle w:val="23"/>
          <w:rFonts w:cs="Times New Roman"/>
        </w:rPr>
        <w:t xml:space="preserve">4.7 </w:t>
      </w:r>
      <w:r>
        <w:rPr>
          <w:rStyle w:val="23"/>
          <w:rFonts w:ascii="宋体" w:hAnsi="宋体"/>
        </w:rPr>
        <w:t xml:space="preserve"> </w:t>
      </w:r>
      <w:r>
        <w:rPr>
          <w:rStyle w:val="23"/>
          <w:rFonts w:ascii="宋体" w:hAnsi="宋体" w:cs="Times New Roman"/>
        </w:rPr>
        <w:t>不同的残差学习模块的比较</w:t>
      </w:r>
      <w:r>
        <w:tab/>
      </w:r>
      <w:r>
        <w:fldChar w:fldCharType="begin"/>
      </w:r>
      <w:r>
        <w:instrText xml:space="preserve"> PAGEREF _Toc130472056 \h </w:instrText>
      </w:r>
      <w:r>
        <w:fldChar w:fldCharType="separate"/>
      </w:r>
      <w:r>
        <w:t>45</w:t>
      </w:r>
      <w:r>
        <w:fldChar w:fldCharType="end"/>
      </w:r>
      <w:r>
        <w:fldChar w:fldCharType="end"/>
      </w:r>
    </w:p>
    <w:p>
      <w:pPr>
        <w:autoSpaceDE w:val="0"/>
        <w:autoSpaceDN w:val="0"/>
        <w:adjustRightInd w:val="0"/>
        <w:spacing w:before="156" w:beforeLines="50" w:after="156" w:afterLines="50"/>
        <w:jc w:val="center"/>
        <w:rPr>
          <w:rFonts w:cs="Times New Roman"/>
          <w:b/>
          <w:bCs/>
          <w:sz w:val="32"/>
          <w:szCs w:val="32"/>
        </w:rPr>
      </w:pPr>
      <w:r>
        <w:rPr>
          <w:rFonts w:cs="Times New Roman"/>
          <w:sz w:val="32"/>
          <w:szCs w:val="32"/>
        </w:rPr>
        <w:fldChar w:fldCharType="end"/>
      </w:r>
    </w:p>
    <w:p>
      <w:pPr>
        <w:widowControl/>
        <w:jc w:val="left"/>
        <w:rPr>
          <w:rFonts w:cs="Times New Roman"/>
          <w:b/>
          <w:bCs/>
          <w:sz w:val="32"/>
          <w:szCs w:val="32"/>
        </w:rPr>
      </w:pPr>
      <w:r>
        <w:rPr>
          <w:rFonts w:cs="Times New Roman"/>
          <w:b/>
          <w:bCs/>
          <w:sz w:val="32"/>
          <w:szCs w:val="32"/>
        </w:rPr>
        <w:br w:type="page"/>
      </w:r>
    </w:p>
    <w:p>
      <w:pPr>
        <w:tabs>
          <w:tab w:val="center" w:pos="4153"/>
          <w:tab w:val="left" w:pos="6270"/>
        </w:tabs>
        <w:autoSpaceDE w:val="0"/>
        <w:autoSpaceDN w:val="0"/>
        <w:adjustRightInd w:val="0"/>
        <w:spacing w:before="156" w:beforeLines="50" w:after="156" w:afterLines="50"/>
        <w:jc w:val="center"/>
        <w:rPr>
          <w:rFonts w:cs="Times New Roman"/>
          <w:b/>
          <w:bCs/>
          <w:sz w:val="32"/>
          <w:szCs w:val="32"/>
        </w:rPr>
      </w:pPr>
      <w:r>
        <w:rPr>
          <w:rFonts w:cs="Times New Roman"/>
          <w:b/>
          <w:bCs/>
          <w:sz w:val="32"/>
          <w:szCs w:val="32"/>
        </w:rPr>
        <w:t>Table Index</w:t>
      </w:r>
    </w:p>
    <w:p>
      <w:pPr>
        <w:pStyle w:val="14"/>
        <w:tabs>
          <w:tab w:val="right" w:leader="dot" w:pos="8296"/>
        </w:tabs>
        <w:ind w:left="1120" w:hanging="640"/>
        <w:rPr>
          <w:rFonts w:asciiTheme="minorHAnsi" w:hAnsiTheme="minorHAnsi" w:eastAsiaTheme="minorEastAsia"/>
          <w:sz w:val="21"/>
        </w:rPr>
      </w:pPr>
      <w:r>
        <w:rPr>
          <w:rFonts w:cs="Times New Roman"/>
          <w:sz w:val="32"/>
          <w:szCs w:val="32"/>
        </w:rPr>
        <w:fldChar w:fldCharType="begin"/>
      </w:r>
      <w:r>
        <w:rPr>
          <w:rFonts w:cs="Times New Roman"/>
          <w:sz w:val="32"/>
          <w:szCs w:val="32"/>
        </w:rPr>
        <w:instrText xml:space="preserve"> TOC \h \z \c "Table" </w:instrText>
      </w:r>
      <w:r>
        <w:rPr>
          <w:rFonts w:cs="Times New Roman"/>
          <w:sz w:val="32"/>
          <w:szCs w:val="32"/>
        </w:rPr>
        <w:fldChar w:fldCharType="separate"/>
      </w:r>
      <w:r>
        <w:fldChar w:fldCharType="begin"/>
      </w:r>
      <w:r>
        <w:instrText xml:space="preserve"> HYPERLINK \l "_Toc130472057" </w:instrText>
      </w:r>
      <w:r>
        <w:fldChar w:fldCharType="separate"/>
      </w:r>
      <w:r>
        <w:rPr>
          <w:rStyle w:val="23"/>
          <w:rFonts w:cs="Times New Roman"/>
        </w:rPr>
        <w:t>Table 2.1  Common loss functions in medical image segmentation</w:t>
      </w:r>
      <w:r>
        <w:tab/>
      </w:r>
      <w:r>
        <w:fldChar w:fldCharType="begin"/>
      </w:r>
      <w:r>
        <w:instrText xml:space="preserve"> PAGEREF _Toc130472057 \h </w:instrText>
      </w:r>
      <w:r>
        <w:fldChar w:fldCharType="separate"/>
      </w:r>
      <w:r>
        <w:t>13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"_Toc130472058" </w:instrText>
      </w:r>
      <w:r>
        <w:fldChar w:fldCharType="separate"/>
      </w:r>
      <w:r>
        <w:rPr>
          <w:rStyle w:val="23"/>
          <w:rFonts w:cs="Times New Roman"/>
        </w:rPr>
        <w:t>Table 3.1  Impact of each module on the backbone network D-UNet</w:t>
      </w:r>
      <w:r>
        <w:tab/>
      </w:r>
      <w:r>
        <w:fldChar w:fldCharType="begin"/>
      </w:r>
      <w:r>
        <w:instrText xml:space="preserve"> PAGEREF _Toc130472058 \h </w:instrText>
      </w:r>
      <w:r>
        <w:fldChar w:fldCharType="separate"/>
      </w:r>
      <w:r>
        <w:t>23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"_Toc130472059" </w:instrText>
      </w:r>
      <w:r>
        <w:fldChar w:fldCharType="separate"/>
      </w:r>
      <w:r>
        <w:rPr>
          <w:rStyle w:val="23"/>
          <w:rFonts w:cs="Times New Roman"/>
        </w:rPr>
        <w:t>Table 3.2  Comparison of our method with previous methods</w:t>
      </w:r>
      <w:r>
        <w:tab/>
      </w:r>
      <w:r>
        <w:fldChar w:fldCharType="begin"/>
      </w:r>
      <w:r>
        <w:instrText xml:space="preserve"> PAGEREF _Toc130472059 \h </w:instrText>
      </w:r>
      <w:r>
        <w:fldChar w:fldCharType="separate"/>
      </w:r>
      <w:r>
        <w:t>24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"_Toc130472060" </w:instrText>
      </w:r>
      <w:r>
        <w:fldChar w:fldCharType="separate"/>
      </w:r>
      <w:r>
        <w:rPr>
          <w:rStyle w:val="23"/>
          <w:rFonts w:cs="Times New Roman"/>
        </w:rPr>
        <w:t>Table 3.3  Comparison of boundary segmentation results</w:t>
      </w:r>
      <w:r>
        <w:tab/>
      </w:r>
      <w:r>
        <w:fldChar w:fldCharType="begin"/>
      </w:r>
      <w:r>
        <w:instrText xml:space="preserve"> PAGEREF _Toc130472060 \h </w:instrText>
      </w:r>
      <w:r>
        <w:fldChar w:fldCharType="separate"/>
      </w:r>
      <w:r>
        <w:t>26</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"_Toc130472061" </w:instrText>
      </w:r>
      <w:r>
        <w:fldChar w:fldCharType="separate"/>
      </w:r>
      <w:r>
        <w:rPr>
          <w:rStyle w:val="23"/>
          <w:rFonts w:cs="Times New Roman"/>
        </w:rPr>
        <w:t>Table 3.4  Comparison of spatial attention methods</w:t>
      </w:r>
      <w:r>
        <w:tab/>
      </w:r>
      <w:r>
        <w:fldChar w:fldCharType="begin"/>
      </w:r>
      <w:r>
        <w:instrText xml:space="preserve"> PAGEREF _Toc130472061 \h </w:instrText>
      </w:r>
      <w:r>
        <w:fldChar w:fldCharType="separate"/>
      </w:r>
      <w:r>
        <w:t>27</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"_Toc130472062" </w:instrText>
      </w:r>
      <w:r>
        <w:fldChar w:fldCharType="separate"/>
      </w:r>
      <w:r>
        <w:rPr>
          <w:rStyle w:val="23"/>
          <w:rFonts w:cs="Times New Roman"/>
        </w:rPr>
        <w:t>Table 3.5  Comparison of CFF and common feature fusion methods</w:t>
      </w:r>
      <w:r>
        <w:tab/>
      </w:r>
      <w:r>
        <w:fldChar w:fldCharType="begin"/>
      </w:r>
      <w:r>
        <w:instrText xml:space="preserve"> PAGEREF _Toc130472062 \h </w:instrText>
      </w:r>
      <w:r>
        <w:fldChar w:fldCharType="separate"/>
      </w:r>
      <w:r>
        <w:t>29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"_Toc130472063" </w:instrText>
      </w:r>
      <w:r>
        <w:fldChar w:fldCharType="separate"/>
      </w:r>
      <w:r>
        <w:rPr>
          <w:rStyle w:val="23"/>
          <w:rFonts w:cs="Times New Roman"/>
        </w:rPr>
        <w:t>Table 3.6  Enhancement of baseline by different decay rates</w:t>
      </w:r>
      <w:r>
        <w:tab/>
      </w:r>
      <w:r>
        <w:fldChar w:fldCharType="begin"/>
      </w:r>
      <w:r>
        <w:instrText xml:space="preserve"> PAGEREF _Toc130472063 \h </w:instrText>
      </w:r>
      <w:r>
        <w:fldChar w:fldCharType="separate"/>
      </w:r>
      <w:r>
        <w:t>29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"_Toc130472064" </w:instrText>
      </w:r>
      <w:r>
        <w:fldChar w:fldCharType="separate"/>
      </w:r>
      <w:r>
        <w:rPr>
          <w:rStyle w:val="23"/>
          <w:rFonts w:cs="Times New Roman"/>
        </w:rPr>
        <w:t>Table 3.7  Comparison of MDU and single-size deconvolution</w:t>
      </w:r>
      <w:r>
        <w:tab/>
      </w:r>
      <w:r>
        <w:fldChar w:fldCharType="begin"/>
      </w:r>
      <w:r>
        <w:instrText xml:space="preserve"> PAGEREF _Toc130472064 \h </w:instrText>
      </w:r>
      <w:r>
        <w:fldChar w:fldCharType="separate"/>
      </w:r>
      <w:r>
        <w:t>30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"_Toc130472065" </w:instrText>
      </w:r>
      <w:r>
        <w:fldChar w:fldCharType="separate"/>
      </w:r>
      <w:r>
        <w:rPr>
          <w:rStyle w:val="23"/>
          <w:rFonts w:cs="Times New Roman"/>
        </w:rPr>
        <w:t>Table 3.8  Integration of MDU modules in different locations</w:t>
      </w:r>
      <w:r>
        <w:tab/>
      </w:r>
      <w:r>
        <w:fldChar w:fldCharType="begin"/>
      </w:r>
      <w:r>
        <w:instrText xml:space="preserve"> PAGEREF _Toc130472065 \h </w:instrText>
      </w:r>
      <w:r>
        <w:fldChar w:fldCharType="separate"/>
      </w:r>
      <w:r>
        <w:t>30</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"_Toc130472066" </w:instrText>
      </w:r>
      <w:r>
        <w:fldChar w:fldCharType="separate"/>
      </w:r>
      <w:r>
        <w:rPr>
          <w:rStyle w:val="23"/>
          <w:rFonts w:cs="Times New Roman"/>
        </w:rPr>
        <w:t>Table 4.1  Quantitative results of ablation experiments</w:t>
      </w:r>
      <w:r>
        <w:tab/>
      </w:r>
      <w:r>
        <w:fldChar w:fldCharType="begin"/>
      </w:r>
      <w:r>
        <w:instrText xml:space="preserve"> PAGEREF _Toc130472066 \h </w:instrText>
      </w:r>
      <w:r>
        <w:fldChar w:fldCharType="separate"/>
      </w:r>
      <w:r>
        <w:t>38</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"_Toc130472067" </w:instrText>
      </w:r>
      <w:r>
        <w:fldChar w:fldCharType="separate"/>
      </w:r>
      <w:r>
        <w:rPr>
          <w:rStyle w:val="23"/>
          <w:rFonts w:cs="Times New Roman"/>
        </w:rPr>
        <w:t>Table 4.2  Comparison on ATLAS and ISLES datasets</w:t>
      </w:r>
      <w:r>
        <w:tab/>
      </w:r>
      <w:r>
        <w:fldChar w:fldCharType="begin"/>
      </w:r>
      <w:r>
        <w:instrText xml:space="preserve"> PAGEREF _Toc130472067 \h </w:instrText>
      </w:r>
      <w:r>
        <w:fldChar w:fldCharType="separate"/>
      </w:r>
      <w:r>
        <w:t>39</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"_Toc130472068" </w:instrText>
      </w:r>
      <w:r>
        <w:fldChar w:fldCharType="separate"/>
      </w:r>
      <w:r>
        <w:rPr>
          <w:rStyle w:val="23"/>
          <w:rFonts w:cs="Times New Roman"/>
        </w:rPr>
        <w:t>Table 4.3  Complexity analysis and significance analysis experiments</w:t>
      </w:r>
      <w:r>
        <w:tab/>
      </w:r>
      <w:r>
        <w:fldChar w:fldCharType="begin"/>
      </w:r>
      <w:r>
        <w:instrText xml:space="preserve"> PAGEREF _Toc130472068 \h </w:instrText>
      </w:r>
      <w:r>
        <w:fldChar w:fldCharType="separate"/>
      </w:r>
      <w:r>
        <w:t>42</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"_Toc130472069" </w:instrText>
      </w:r>
      <w:r>
        <w:fldChar w:fldCharType="separate"/>
      </w:r>
      <w:r>
        <w:rPr>
          <w:rStyle w:val="23"/>
          <w:rFonts w:cs="Times New Roman"/>
        </w:rPr>
        <w:t>Table 4.4  The effect of γ and β on the loss function</w:t>
      </w:r>
      <w:r>
        <w:tab/>
      </w:r>
      <w:r>
        <w:fldChar w:fldCharType="begin"/>
      </w:r>
      <w:r>
        <w:instrText xml:space="preserve"> PAGEREF _Toc130472069 \h </w:instrText>
      </w:r>
      <w:r>
        <w:fldChar w:fldCharType="separate"/>
      </w:r>
      <w:r>
        <w:t>43</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"_Toc130472070" </w:instrText>
      </w:r>
      <w:r>
        <w:fldChar w:fldCharType="separate"/>
      </w:r>
      <w:r>
        <w:rPr>
          <w:rStyle w:val="23"/>
          <w:rFonts w:cs="Times New Roman"/>
        </w:rPr>
        <w:t>Table 4.5  Applicability of target-aware loss on other networks</w:t>
      </w:r>
      <w:r>
        <w:tab/>
      </w:r>
      <w:r>
        <w:fldChar w:fldCharType="begin"/>
      </w:r>
      <w:r>
        <w:instrText xml:space="preserve"> PAGEREF _Toc130472070 \h </w:instrText>
      </w:r>
      <w:r>
        <w:fldChar w:fldCharType="separate"/>
      </w:r>
      <w:r>
        <w:t>44</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"_Toc130472071" </w:instrText>
      </w:r>
      <w:r>
        <w:fldChar w:fldCharType="separate"/>
      </w:r>
      <w:r>
        <w:rPr>
          <w:rStyle w:val="23"/>
          <w:rFonts w:cs="Times New Roman"/>
        </w:rPr>
        <w:t>Table 4.6  Comparison of different loss functions</w:t>
      </w:r>
      <w:r>
        <w:tab/>
      </w:r>
      <w:r>
        <w:fldChar w:fldCharType="begin"/>
      </w:r>
      <w:r>
        <w:instrText xml:space="preserve"> PAGEREF _Toc130472071 \h </w:instrText>
      </w:r>
      <w:r>
        <w:fldChar w:fldCharType="separate"/>
      </w:r>
      <w:r>
        <w:t>45</w:t>
      </w:r>
      <w:r>
        <w:fldChar w:fldCharType="end"/>
      </w:r>
      <w:r>
        <w:fldChar w:fldCharType="end"/>
      </w:r>
    </w:p>
    <w:p>
      <w:pPr>
        <w:pStyle w:val="14"/>
        <w:tabs>
          <w:tab w:val="right" w:leader="dot" w:pos="8296"/>
        </w:tabs>
        <w:ind w:left="960" w:hanging="480"/>
        <w:rPr>
          <w:rFonts w:asciiTheme="minorHAnsi" w:hAnsiTheme="minorHAnsi" w:eastAsiaTheme="minorEastAsia"/>
          <w:sz w:val="21"/>
        </w:rPr>
      </w:pPr>
      <w:r>
        <w:fldChar w:fldCharType="begin"/>
      </w:r>
      <w:r>
        <w:instrText xml:space="preserve"> HYPERLINK \l "_Toc130472072" </w:instrText>
      </w:r>
      <w:r>
        <w:fldChar w:fldCharType="separate"/>
      </w:r>
      <w:r>
        <w:rPr>
          <w:rStyle w:val="23"/>
          <w:rFonts w:cs="Times New Roman"/>
        </w:rPr>
        <w:t>Table 4.7  Comparison of different residual learning modules</w:t>
      </w:r>
      <w:r>
        <w:tab/>
      </w:r>
      <w:r>
        <w:fldChar w:fldCharType="begin"/>
      </w:r>
      <w:r>
        <w:instrText xml:space="preserve"> PAGEREF _Toc130472072 \h </w:instrText>
      </w:r>
      <w:r>
        <w:fldChar w:fldCharType="separate"/>
      </w:r>
      <w:r>
        <w:t>45</w:t>
      </w:r>
      <w:r>
        <w:fldChar w:fldCharType="end"/>
      </w:r>
      <w:r>
        <w:fldChar w:fldCharType="end"/>
      </w:r>
    </w:p>
    <w:p>
      <w:pPr>
        <w:autoSpaceDE w:val="0"/>
        <w:autoSpaceDN w:val="0"/>
        <w:adjustRightInd w:val="0"/>
        <w:spacing w:before="156" w:beforeLines="50" w:after="156" w:afterLines="50"/>
        <w:jc w:val="center"/>
        <w:rPr>
          <w:rFonts w:cs="Times New Roman"/>
          <w:sz w:val="32"/>
          <w:szCs w:val="32"/>
        </w:rPr>
      </w:pPr>
      <w:r>
        <w:rPr>
          <w:rFonts w:cs="Times New Roman"/>
          <w:sz w:val="32"/>
          <w:szCs w:val="32"/>
        </w:rPr>
        <w:fldChar w:fldCharType="end"/>
      </w:r>
    </w:p>
    <w:p>
      <w:pPr>
        <w:pStyle w:val="54"/>
        <w:rPr>
          <w:rFonts w:eastAsia="黑体"/>
        </w:rPr>
      </w:pPr>
    </w:p>
    <w:p>
      <w:pPr>
        <w:overflowPunct w:val="0"/>
        <w:spacing w:before="156" w:beforeLines="50" w:line="240" w:lineRule="atLeast"/>
        <w:ind w:firstLine="480" w:firstLineChars="200"/>
        <w:rPr>
          <w:rFonts w:ascii="宋体" w:hAnsi="宋体"/>
        </w:rPr>
      </w:pPr>
    </w:p>
    <w:p>
      <w:pPr>
        <w:overflowPunct w:val="0"/>
        <w:spacing w:before="156" w:beforeLines="50" w:line="240" w:lineRule="atLeast"/>
        <w:ind w:firstLine="480" w:firstLineChars="200"/>
        <w:rPr>
          <w:rFonts w:ascii="宋体" w:hAnsi="宋体"/>
        </w:rPr>
      </w:pPr>
    </w:p>
    <w:p>
      <w:pPr>
        <w:overflowPunct w:val="0"/>
        <w:spacing w:before="156" w:beforeLines="50" w:line="240" w:lineRule="atLeast"/>
        <w:ind w:firstLine="480" w:firstLineChars="200"/>
        <w:rPr>
          <w:rFonts w:ascii="宋体" w:hAnsi="宋体"/>
        </w:rPr>
      </w:pPr>
    </w:p>
    <w:p>
      <w:pPr>
        <w:widowControl/>
        <w:jc w:val="left"/>
        <w:sectPr>
          <w:footerReference r:id="rId7" w:type="first"/>
          <w:footerReference r:id="rId5" w:type="default"/>
          <w:footerReference r:id="rId6" w:type="even"/>
          <w:pgSz w:w="11906" w:h="16838"/>
          <w:pgMar w:top="1440" w:right="1800" w:bottom="1440" w:left="1800" w:header="851" w:footer="850" w:gutter="0"/>
          <w:pgNumType w:fmt="upperRoman" w:start="1"/>
          <w:cols w:space="425" w:num="1"/>
          <w:titlePg/>
          <w:docGrid w:type="lines" w:linePitch="312" w:charSpace="0"/>
        </w:sectPr>
      </w:pPr>
    </w:p>
    <w:p>
      <w:pPr>
        <w:pStyle w:val="2"/>
        <w:spacing w:before="156" w:after="156"/>
        <w:rPr>
          <w:rFonts w:asciiTheme="minorHAnsi" w:hAnsiTheme="minorHAnsi" w:eastAsiaTheme="minorEastAsia"/>
        </w:rPr>
      </w:pPr>
      <w:bookmarkStart w:id="5" w:name="_Toc130735738"/>
      <w:r>
        <w:rPr>
          <w:rFonts w:hint="eastAsia"/>
        </w:rPr>
        <w:t>第一章</w:t>
      </w:r>
      <w:r>
        <w:t xml:space="preserve"> </w:t>
      </w:r>
      <w:r>
        <w:rPr>
          <w:rFonts w:hint="eastAsia"/>
        </w:rPr>
        <w:t>绪论</w:t>
      </w:r>
      <w:bookmarkEnd w:id="5"/>
    </w:p>
    <w:p>
      <w:pPr>
        <w:pStyle w:val="3"/>
        <w:spacing w:before="156" w:after="156"/>
      </w:pPr>
      <w:bookmarkStart w:id="6" w:name="_Toc130735739"/>
      <w:r>
        <w:rPr>
          <w:rFonts w:hint="eastAsia"/>
        </w:rPr>
        <w:t>1</w:t>
      </w:r>
      <w:r>
        <w:t xml:space="preserve">.1 </w:t>
      </w:r>
      <w:r>
        <w:rPr>
          <w:rFonts w:hint="eastAsia"/>
        </w:rPr>
        <w:t>研究背景及意义</w:t>
      </w:r>
      <w:bookmarkEnd w:id="6"/>
    </w:p>
    <w:p>
      <w:pPr>
        <w:pStyle w:val="47"/>
      </w:pPr>
      <w:r>
        <w:rPr>
          <w:rFonts w:hint="eastAsia"/>
        </w:rPr>
        <w:t>脑卒中，又称脑中风，是由于脑血管破裂（脑溢血）或局部血管堵塞</w:t>
      </w:r>
      <w:r>
        <w:fldChar w:fldCharType="begin"/>
      </w:r>
      <w:r>
        <w:instrText xml:space="preserve"> ADDIN EN.CITE &lt;EndNote&gt;&lt;Cite&gt;&lt;Author&gt;Virani&lt;/Author&gt;&lt;Year&gt;2021&lt;/Year&gt;&lt;RecNum&gt;84&lt;/RecNum&gt;&lt;DisplayText&gt;&lt;style face="superscript"&gt;[1]&lt;/style&gt;&lt;/DisplayText&gt;&lt;record&gt;&lt;rec-number&gt;84&lt;/rec-number&gt;&lt;foreign-keys&gt;&lt;key app="EN" db-id="wt0f55tzdrr09ne0web5fwv9a2zaffp955av" timestamp="1678509945"&gt;84&lt;/key&gt;&lt;/foreign-keys&gt;&lt;ref-type name="Journal Article"&gt;17&lt;/ref-type&gt;&lt;contributors&gt;&lt;authors&gt;&lt;author&gt;Virani, Salim S&lt;/author&gt;&lt;author&gt;Alonso, Alvaro&lt;/author&gt;&lt;author&gt;Aparicio, Hugo J&lt;/author&gt;&lt;author&gt;Benjamin, Emelia J&lt;/author&gt;&lt;author&gt;Bittencourt, Marcio S&lt;/author&gt;&lt;author&gt;Callaway, Clifton W&lt;/author&gt;&lt;author&gt;Carson, April P&lt;/author&gt;&lt;author&gt;Chamberlain, Alanna M&lt;/author&gt;&lt;author&gt;Cheng, Susan&lt;/author&gt;&lt;author&gt;Delling, Francesca N&lt;/author&gt;&lt;/authors&gt;&lt;/contributors&gt;&lt;titles&gt;&lt;title&gt;Heart disease and stroke statistics—2021 update: a report from the American Heart Association&lt;/title&gt;&lt;secondary-title&gt;Circulation&lt;/secondary-title&gt;&lt;/titles&gt;&lt;periodical&gt;&lt;full-title&gt;Circulation&lt;/full-title&gt;&lt;/periodical&gt;&lt;pages&gt;e254-e743&lt;/pages&gt;&lt;volume&gt;143&lt;/volume&gt;&lt;number&gt;8&lt;/number&gt;&lt;dates&gt;&lt;year&gt;2021&lt;/year&gt;&lt;/dates&gt;&lt;isbn&gt;0009-7322&lt;/isbn&gt;&lt;urls&gt;&lt;/urls&gt;&lt;/record&gt;&lt;/Cite&gt;&lt;/EndNote&gt;</w:instrText>
      </w:r>
      <w:r>
        <w:fldChar w:fldCharType="separate"/>
      </w:r>
      <w:r>
        <w:rPr>
          <w:vertAlign w:val="superscript"/>
        </w:rPr>
        <w:t>[</w:t>
      </w:r>
      <w:r>
        <w:fldChar w:fldCharType="begin"/>
      </w:r>
      <w:r>
        <w:instrText xml:space="preserve"> HYPERLINK \l "_ENREF_1" \o "Virani, 2021 #84" </w:instrText>
      </w:r>
      <w:r>
        <w:fldChar w:fldCharType="separate"/>
      </w:r>
      <w:r>
        <w:rPr>
          <w:vertAlign w:val="superscript"/>
        </w:rPr>
        <w:t>1</w:t>
      </w:r>
      <w:r>
        <w:rPr>
          <w:vertAlign w:val="superscript"/>
        </w:rPr>
        <w:fldChar w:fldCharType="end"/>
      </w:r>
      <w:r>
        <w:rPr>
          <w:vertAlign w:val="superscript"/>
        </w:rPr>
        <w:t>]</w:t>
      </w:r>
      <w:r>
        <w:fldChar w:fldCharType="end"/>
      </w:r>
      <w:r>
        <w:rPr>
          <w:rFonts w:hint="eastAsia"/>
        </w:rPr>
        <w:t>（脑梗塞）引发的脑部缺血</w:t>
      </w:r>
      <w:r>
        <w:fldChar w:fldCharType="begin"/>
      </w:r>
      <w:r>
        <w:instrText xml:space="preserve"> ADDIN EN.CITE &lt;EndNote&gt;&lt;Cite&gt;&lt;Author&gt;Grysiewicz&lt;/Author&gt;&lt;Year&gt;2008&lt;/Year&gt;&lt;RecNum&gt;4&lt;/RecNum&gt;&lt;DisplayText&gt;&lt;style face="superscript"&gt;[2]&lt;/style&gt;&lt;/DisplayText&gt;&lt;record&gt;&lt;rec-number&gt;4&lt;/rec-number&gt;&lt;foreign-keys&gt;&lt;key app="EN" db-id="wt0f55tzdrr09ne0web5fwv9a2zaffp955av" timestamp="1677563197"&gt;4&lt;/key&gt;&lt;/foreign-keys&gt;&lt;ref-type name="Journal Article"&gt;17&lt;/ref-type&gt;&lt;contributors&gt;&lt;authors&gt;&lt;author&gt;Grysiewicz, R. A.&lt;/author&gt;&lt;author&gt;Thomas, K.&lt;/author&gt;&lt;author&gt;Pandey, D. K.&lt;/author&gt;&lt;/authors&gt;&lt;/contributors&gt;&lt;titles&gt;&lt;title&gt;Epidemiology of Ischemic and Hemorrhagic Stroke: Incidence, Prevalence, Mortality, and Risk Factors&lt;/title&gt;&lt;secondary-title&gt;Neurologic Clinics&lt;/secondary-title&gt;&lt;/titles&gt;&lt;periodical&gt;&lt;full-title&gt;Neurologic Clinics&lt;/full-title&gt;&lt;/periodical&gt;&lt;pages&gt;871-895&lt;/pages&gt;&lt;volume&gt;26&lt;/volume&gt;&lt;number&gt;4&lt;/number&gt;&lt;dates&gt;&lt;year&gt;2008&lt;/year&gt;&lt;pub-dates&gt;&lt;date&gt;Nov&lt;/date&gt;&lt;/pub-dates&gt;&lt;/dates&gt;&lt;isbn&gt;0733-8619&lt;/isbn&gt;&lt;accession-num&gt;WOS:000262177300002&lt;/accession-num&gt;&lt;urls&gt;&lt;related-urls&gt;&lt;url&gt;&amp;lt;Go to ISI&amp;gt;://WOS:000262177300002&lt;/url&gt;&lt;/related-urls&gt;&lt;/urls&gt;&lt;electronic-resource-num&gt;10.1016/j.ncl.2008.07.003&lt;/electronic-resource-num&gt;&lt;/record&gt;&lt;/Cite&gt;&lt;/EndNote&gt;</w:instrText>
      </w:r>
      <w:r>
        <w:fldChar w:fldCharType="separate"/>
      </w:r>
      <w:r>
        <w:rPr>
          <w:vertAlign w:val="superscript"/>
        </w:rPr>
        <w:t>[</w:t>
      </w:r>
      <w:r>
        <w:fldChar w:fldCharType="begin"/>
      </w:r>
      <w:r>
        <w:instrText xml:space="preserve"> HYPERLINK \l "_ENREF_2" \o "Grysiewicz, 2008 #4" </w:instrText>
      </w:r>
      <w:r>
        <w:fldChar w:fldCharType="separate"/>
      </w:r>
      <w:r>
        <w:rPr>
          <w:vertAlign w:val="superscript"/>
        </w:rPr>
        <w:t>2</w:t>
      </w:r>
      <w:r>
        <w:rPr>
          <w:vertAlign w:val="superscript"/>
        </w:rPr>
        <w:fldChar w:fldCharType="end"/>
      </w:r>
      <w:r>
        <w:rPr>
          <w:vertAlign w:val="superscript"/>
        </w:rPr>
        <w:t>]</w:t>
      </w:r>
      <w:r>
        <w:fldChar w:fldCharType="end"/>
      </w:r>
      <w:r>
        <w:rPr>
          <w:rFonts w:hint="eastAsia"/>
        </w:rPr>
        <w:t>。脑卒中疾病具有普遍性和高危性，脑卒中患者不仅会出现沟通困难、肌肉无力和记忆力衰退等不可逆转的残疾</w:t>
      </w:r>
      <w:r>
        <w:fldChar w:fldCharType="begin"/>
      </w:r>
      <w:r>
        <w:instrText xml:space="preserve"> ADDIN EN.CITE &lt;EndNote&gt;&lt;Cite&gt;&lt;Author&gt;Sirsat&lt;/Author&gt;&lt;Year&gt;2020&lt;/Year&gt;&lt;RecNum&gt;88&lt;/RecNum&gt;&lt;DisplayText&gt;&lt;style face="superscript"&gt;[3]&lt;/style&gt;&lt;/DisplayText&gt;&lt;record&gt;&lt;rec-number&gt;88&lt;/rec-number&gt;&lt;foreign-keys&gt;&lt;key app="EN" db-id="wt0f55tzdrr09ne0web5fwv9a2zaffp955av" timestamp="1678510718"&gt;88&lt;/key&gt;&lt;/foreign-keys&gt;&lt;ref-type name="Journal Article"&gt;17&lt;/ref-type&gt;&lt;contributors&gt;&lt;authors&gt;&lt;author&gt;Sirsat, Manisha Sanjay&lt;/author&gt;&lt;author&gt;Fermé, Eduardo&lt;/author&gt;&lt;author&gt;Câmara, Joana&lt;/author&gt;&lt;/authors&gt;&lt;/contributors&gt;&lt;titles&gt;&lt;title&gt;Machine Learning for Brain Stroke: A Review&lt;/title&gt;&lt;secondary-title&gt;Journal of Stroke and Cerebrovascular Diseases&lt;/secondary-title&gt;&lt;/titles&gt;&lt;periodical&gt;&lt;full-title&gt;Journal of Stroke and Cerebrovascular Diseases&lt;/full-title&gt;&lt;/periodical&gt;&lt;pages&gt;105162&lt;/pages&gt;&lt;volume&gt;29&lt;/volume&gt;&lt;number&gt;10&lt;/number&gt;&lt;keywords&gt;&lt;keyword&gt;Support vector machine&lt;/keyword&gt;&lt;keyword&gt;Machine learning&lt;/keyword&gt;&lt;keyword&gt;Deep learning&lt;/keyword&gt;&lt;keyword&gt;Stroke diagnosis&lt;/keyword&gt;&lt;keyword&gt;Stroke prevention&lt;/keyword&gt;&lt;keyword&gt;Stroke prognostication&lt;/keyword&gt;&lt;/keywords&gt;&lt;dates&gt;&lt;year&gt;2020&lt;/year&gt;&lt;pub-dates&gt;&lt;date&gt;2020/10/01/&lt;/date&gt;&lt;/pub-dates&gt;&lt;/dates&gt;&lt;isbn&gt;1052-3057&lt;/isbn&gt;&lt;urls&gt;&lt;related-urls&gt;&lt;url&gt;https://www.sciencedirect.com/science/article/pii/S1052305720305802&lt;/url&gt;&lt;/related-urls&gt;&lt;/urls&gt;&lt;electronic-resource-num&gt;https://doi.org/10.1016/j.jstrokecerebrovasdis.2020.105162&lt;/electronic-resource-num&gt;&lt;/record&gt;&lt;/Cite&gt;&lt;/EndNote&gt;</w:instrText>
      </w:r>
      <w:r>
        <w:fldChar w:fldCharType="separate"/>
      </w:r>
      <w:r>
        <w:rPr>
          <w:vertAlign w:val="superscript"/>
        </w:rPr>
        <w:t>[</w:t>
      </w:r>
      <w:r>
        <w:fldChar w:fldCharType="begin"/>
      </w:r>
      <w:r>
        <w:instrText xml:space="preserve"> HYPERLINK \l "_ENREF_3" \o "Sirsat, 2020 #89" </w:instrText>
      </w:r>
      <w:r>
        <w:fldChar w:fldCharType="separate"/>
      </w:r>
      <w:r>
        <w:rPr>
          <w:vertAlign w:val="superscript"/>
        </w:rPr>
        <w:t>3</w:t>
      </w:r>
      <w:r>
        <w:rPr>
          <w:vertAlign w:val="superscript"/>
        </w:rPr>
        <w:fldChar w:fldCharType="end"/>
      </w:r>
      <w:r>
        <w:rPr>
          <w:vertAlign w:val="superscript"/>
        </w:rPr>
        <w:t>]</w:t>
      </w:r>
      <w:r>
        <w:fldChar w:fldCharType="end"/>
      </w:r>
      <w:r>
        <w:rPr>
          <w:rFonts w:hint="eastAsia"/>
        </w:rPr>
        <w:t>，而且治疗不及时将会导致脑死亡，是世界卫生组织(W</w:t>
      </w:r>
      <w:r>
        <w:t>TO)</w:t>
      </w:r>
      <w:r>
        <w:rPr>
          <w:rFonts w:hint="eastAsia"/>
        </w:rPr>
        <w:t>报道的全球第二大疾病死亡原因</w:t>
      </w:r>
      <w:r>
        <w:fldChar w:fldCharType="begin"/>
      </w:r>
      <w:r>
        <w:instrText xml:space="preserve"> ADDIN EN.CITE &lt;EndNote&gt;&lt;Cite&gt;&lt;Author&gt;Wang&lt;/Author&gt;&lt;Year&gt;2018&lt;/Year&gt;&lt;RecNum&gt;5&lt;/RecNum&gt;&lt;DisplayText&gt;&lt;style face="superscript"&gt;[4]&lt;/style&gt;&lt;/DisplayText&gt;&lt;record&gt;&lt;rec-number&gt;5&lt;/rec-number&gt;&lt;foreign-keys&gt;&lt;key app="EN" db-id="wt0f55tzdrr09ne0web5fwv9a2zaffp955av" timestamp="1677564986"&gt;5&lt;/key&gt;&lt;/foreign-keys&gt;&lt;ref-type name="Conference Proceedings"&gt;10&lt;/ref-type&gt;&lt;contributors&gt;&lt;authors&gt;&lt;author&gt;Y. Wang&lt;/author&gt;&lt;author&gt;H. Liu&lt;/author&gt;&lt;author&gt;Y. Liu&lt;/author&gt;&lt;author&gt;W. Liu&lt;/author&gt;&lt;/authors&gt;&lt;/contributors&gt;&lt;titles&gt;&lt;title&gt;Deep learning framework for hemorrhagic stroke segmentation and detection&lt;/title&gt;&lt;secondary-title&gt;BIBE 2018; International Conference on Biological Information and Biomedical Engineering&lt;/secondary-title&gt;&lt;alt-title&gt;BIBE 2018; International Conference on Biological Information and Biomedical Engineering&lt;/alt-title&gt;&lt;/titles&gt;&lt;pages&gt;1-6&lt;/pages&gt;&lt;dates&gt;&lt;year&gt;2018&lt;/year&gt;&lt;pub-dates&gt;&lt;date&gt;6-8 June 2018&lt;/date&gt;&lt;/pub-dates&gt;&lt;/dates&gt;&lt;urls&gt;&lt;/urls&gt;&lt;/record&gt;&lt;/Cite&gt;&lt;/EndNote&gt;</w:instrText>
      </w:r>
      <w:r>
        <w:fldChar w:fldCharType="separate"/>
      </w:r>
      <w:r>
        <w:rPr>
          <w:vertAlign w:val="superscript"/>
        </w:rPr>
        <w:t>[</w:t>
      </w:r>
      <w:r>
        <w:fldChar w:fldCharType="begin"/>
      </w:r>
      <w:r>
        <w:instrText xml:space="preserve"> HYPERLINK \l "_ENREF_4" \o "Wang, 2018 #5" </w:instrText>
      </w:r>
      <w:r>
        <w:fldChar w:fldCharType="separate"/>
      </w:r>
      <w:r>
        <w:rPr>
          <w:vertAlign w:val="superscript"/>
        </w:rPr>
        <w:t>4</w:t>
      </w:r>
      <w:r>
        <w:rPr>
          <w:vertAlign w:val="superscript"/>
        </w:rPr>
        <w:fldChar w:fldCharType="end"/>
      </w:r>
      <w:r>
        <w:rPr>
          <w:vertAlign w:val="superscript"/>
        </w:rPr>
        <w:t>]</w:t>
      </w:r>
      <w:r>
        <w:fldChar w:fldCharType="end"/>
      </w:r>
      <w:r>
        <w:rPr>
          <w:rFonts w:hint="eastAsia"/>
        </w:rPr>
        <w:t>。在病情发作后的2</w:t>
      </w:r>
      <w:r>
        <w:t>4</w:t>
      </w:r>
      <w:r>
        <w:rPr>
          <w:rFonts w:hint="eastAsia"/>
        </w:rPr>
        <w:t>小时内，临床医生面临重要的、时间敏感的决定，例如是否进行干预以挽救已经受损组织。脑卒中的亚急性期和慢性阶段，医生需要了解不同干预的反应和大脑的相应变化，这更有利于脑卒中患者的长期康复。在脑卒中急性期，谨慎的临床决策至关重要，因为有效的干预治疗可以保留正常的脑神经组织和促进早期脑部功能恢复。常规获取的结构性核磁共振图像(M</w:t>
      </w:r>
      <w:r>
        <w:t>RI)</w:t>
      </w:r>
      <w:r>
        <w:rPr>
          <w:rFonts w:hint="eastAsia"/>
        </w:rPr>
        <w:t>可以提供大脑结构图像</w:t>
      </w:r>
      <w:r>
        <w:fldChar w:fldCharType="begin"/>
      </w:r>
      <w:r>
        <w:instrText xml:space="preserve"> ADDIN EN.CITE &lt;EndNote&gt;&lt;Cite&gt;&lt;Author&gt;Demeestere&lt;/Author&gt;&lt;Year&gt;2020&lt;/Year&gt;&lt;RecNum&gt;94&lt;/RecNum&gt;&lt;DisplayText&gt;&lt;style face="superscript"&gt;[5]&lt;/style&gt;&lt;/DisplayText&gt;&lt;record&gt;&lt;rec-number&gt;94&lt;/rec-number&gt;&lt;foreign-keys&gt;&lt;key app="EN" db-id="wt0f55tzdrr09ne0web5fwv9a2zaffp955av" timestamp="1678511797"&gt;94&lt;/key&gt;&lt;/foreign-keys&gt;&lt;ref-type name="Journal Article"&gt;17&lt;/ref-type&gt;&lt;contributors&gt;&lt;authors&gt;&lt;author&gt;Demeestere, Jelle&lt;/author&gt;&lt;author&gt;Wouters, Anke&lt;/author&gt;&lt;author&gt;Christensen, Soren&lt;/author&gt;&lt;author&gt;Lemmens, Robin&lt;/author&gt;&lt;author&gt;Lansberg, Maarten G&lt;/author&gt;&lt;/authors&gt;&lt;/contributors&gt;&lt;titles&gt;&lt;title&gt;Review of perfusion imaging in acute ischemic stroke: from time to tissue&lt;/title&gt;&lt;secondary-title&gt;Stroke&lt;/secondary-title&gt;&lt;/titles&gt;&lt;periodical&gt;&lt;full-title&gt;Stroke&lt;/full-title&gt;&lt;/periodical&gt;&lt;pages&gt;1017-1024&lt;/pages&gt;&lt;volume&gt;51&lt;/volume&gt;&lt;number&gt;3&lt;/number&gt;&lt;dates&gt;&lt;year&gt;2020&lt;/year&gt;&lt;/dates&gt;&lt;isbn&gt;0039-2499&lt;/isbn&gt;&lt;urls&gt;&lt;/urls&gt;&lt;/record&gt;&lt;/Cite&gt;&lt;/EndNote&gt;</w:instrText>
      </w:r>
      <w:r>
        <w:fldChar w:fldCharType="separate"/>
      </w:r>
      <w:r>
        <w:rPr>
          <w:vertAlign w:val="superscript"/>
        </w:rPr>
        <w:t>[</w:t>
      </w:r>
      <w:r>
        <w:fldChar w:fldCharType="begin"/>
      </w:r>
      <w:r>
        <w:instrText xml:space="preserve"> HYPERLINK \l "_ENREF_5" \o "Demeestere, 2020 #94" </w:instrText>
      </w:r>
      <w:r>
        <w:fldChar w:fldCharType="separate"/>
      </w:r>
      <w:r>
        <w:rPr>
          <w:vertAlign w:val="superscript"/>
        </w:rPr>
        <w:t>5</w:t>
      </w:r>
      <w:r>
        <w:rPr>
          <w:vertAlign w:val="superscript"/>
        </w:rPr>
        <w:fldChar w:fldCharType="end"/>
      </w:r>
      <w:r>
        <w:rPr>
          <w:vertAlign w:val="superscript"/>
        </w:rPr>
        <w:t>]</w:t>
      </w:r>
      <w:r>
        <w:fldChar w:fldCharType="end"/>
      </w:r>
      <w:r>
        <w:rPr>
          <w:rFonts w:hint="eastAsia"/>
        </w:rPr>
        <w:t>，有助于医生做出正确的诊断和紧急的临床决策</w:t>
      </w:r>
      <w:r>
        <w:fldChar w:fldCharType="begin"/>
      </w:r>
      <w:r>
        <w:instrText xml:space="preserve"> ADDIN EN.CITE &lt;EndNote&gt;&lt;Cite&gt;&lt;Author&gt;Sirsat&lt;/Author&gt;&lt;Year&gt;2020&lt;/Year&gt;&lt;RecNum&gt;89&lt;/RecNum&gt;&lt;DisplayText&gt;&lt;style face="superscript"&gt;[3]&lt;/style&gt;&lt;/DisplayText&gt;&lt;record&gt;&lt;rec-number&gt;89&lt;/rec-number&gt;&lt;foreign-keys&gt;&lt;key app="EN" db-id="wt0f55tzdrr09ne0web5fwv9a2zaffp955av" timestamp="1678510864"&gt;89&lt;/key&gt;&lt;/foreign-keys&gt;&lt;ref-type name="Journal Article"&gt;17&lt;/ref-type&gt;&lt;contributors&gt;&lt;authors&gt;&lt;author&gt;Sirsat, Manisha Sanjay&lt;/author&gt;&lt;author&gt;Fermé, Eduardo&lt;/author&gt;&lt;author&gt;Câmara, Joana&lt;/author&gt;&lt;/authors&gt;&lt;/contributors&gt;&lt;titles&gt;&lt;title&gt;Machine learning for brain stroke: a review&lt;/title&gt;&lt;secondary-title&gt;Journal of Stroke and Cerebrovascular Diseases&lt;/secondary-title&gt;&lt;/titles&gt;&lt;periodical&gt;&lt;full-title&gt;Journal of Stroke and Cerebrovascular Diseases&lt;/full-title&gt;&lt;/periodical&gt;&lt;pages&gt;105162&lt;/pages&gt;&lt;volume&gt;29&lt;/volume&gt;&lt;number&gt;10&lt;/number&gt;&lt;dates&gt;&lt;year&gt;2020&lt;/year&gt;&lt;/dates&gt;&lt;isbn&gt;1052-3057&lt;/isbn&gt;&lt;urls&gt;&lt;/urls&gt;&lt;/record&gt;&lt;/Cite&gt;&lt;/EndNote&gt;</w:instrText>
      </w:r>
      <w:r>
        <w:fldChar w:fldCharType="separate"/>
      </w:r>
      <w:r>
        <w:rPr>
          <w:vertAlign w:val="superscript"/>
        </w:rPr>
        <w:t>[</w:t>
      </w:r>
      <w:r>
        <w:fldChar w:fldCharType="begin"/>
      </w:r>
      <w:r>
        <w:instrText xml:space="preserve"> HYPERLINK \l "_ENREF_3" \o "Sirsat, 2020 #89" </w:instrText>
      </w:r>
      <w:r>
        <w:fldChar w:fldCharType="separate"/>
      </w:r>
      <w:r>
        <w:rPr>
          <w:vertAlign w:val="superscript"/>
        </w:rPr>
        <w:t>3</w:t>
      </w:r>
      <w:r>
        <w:rPr>
          <w:vertAlign w:val="superscript"/>
        </w:rPr>
        <w:fldChar w:fldCharType="end"/>
      </w:r>
      <w:r>
        <w:rPr>
          <w:vertAlign w:val="superscript"/>
        </w:rPr>
        <w:t>]</w:t>
      </w:r>
      <w:r>
        <w:fldChar w:fldCharType="end"/>
      </w:r>
      <w:r>
        <w:rPr>
          <w:rFonts w:hint="eastAsia"/>
        </w:rPr>
        <w:t>。</w:t>
      </w:r>
    </w:p>
    <w:p>
      <w:pPr>
        <w:overflowPunct w:val="0"/>
        <w:ind w:firstLine="480" w:firstLineChars="200"/>
        <w:rPr>
          <w:rFonts w:cs="Times New Roman"/>
          <w:szCs w:val="24"/>
        </w:rPr>
      </w:pPr>
      <w:r>
        <w:rPr>
          <w:rFonts w:hint="eastAsia" w:cs="Times New Roman"/>
          <w:szCs w:val="24"/>
        </w:rPr>
        <w:t>因此脑卒中医学图像具有重要的研究价值，它能够帮助医生了解脑卒中的病情，但是其先决条件是医生需要准确地识别出核磁共振扫描图像中脑卒中病灶的区域</w:t>
      </w:r>
      <w:r>
        <w:rPr>
          <w:rFonts w:cs="Times New Roman"/>
          <w:szCs w:val="24"/>
        </w:rPr>
        <w:fldChar w:fldCharType="begin">
          <w:fldData xml:space="preserve">PEVuZE5vdGU+PENpdGU+PEF1dGhvcj5Hb3lhbDwvQXV0aG9yPjxZZWFyPjIwMTY8L1llYXI+PFJl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</w:fldData>
        </w:fldChar>
      </w:r>
      <w:r>
        <w:rPr>
          <w:rFonts w:cs="Times New Roman"/>
          <w:szCs w:val="24"/>
        </w:rPr>
        <w:instrText xml:space="preserve"> ADDIN EN.CITE </w:instrText>
      </w:r>
      <w:r>
        <w:rPr>
          <w:rFonts w:cs="Times New Roman"/>
          <w:szCs w:val="24"/>
        </w:rPr>
        <w:fldChar w:fldCharType="begin">
          <w:fldData xml:space="preserve">PEVuZE5vdGU+PENpdGU+PEF1dGhvcj5Hb3lhbDwvQXV0aG9yPjxZZWFyPjIwMTY8L1llYXI+PFJl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"_ENREF_6" \o "Goyal, 2016 #93" </w:instrText>
      </w:r>
      <w:r>
        <w:fldChar w:fldCharType="separate"/>
      </w:r>
      <w:r>
        <w:rPr>
          <w:rFonts w:cs="Times New Roman"/>
          <w:szCs w:val="24"/>
          <w:vertAlign w:val="superscript"/>
        </w:rPr>
        <w:t>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，以便计算病变区域的大小、形状和体积，这些信息对于医生</w:t>
      </w:r>
      <w:r>
        <w:rPr>
          <w:rFonts w:cs="Times New Roman"/>
          <w:szCs w:val="24"/>
        </w:rPr>
        <w:t>诊断和治疗脑卒中至关重要</w:t>
      </w:r>
      <w:r>
        <w:rPr>
          <w:rFonts w:cs="Times New Roman"/>
          <w:szCs w:val="24"/>
        </w:rPr>
        <w:fldChar w:fldCharType="begin"/>
      </w:r>
      <w:r>
        <w:rPr>
          <w:rFonts w:cs="Times New Roman"/>
          <w:szCs w:val="24"/>
        </w:rPr>
        <w:instrText xml:space="preserve"> ADDIN EN.CITE &lt;EndNote&gt;&lt;Cite&gt;&lt;Author&gt;Zhang&lt;/Author&gt;&lt;Year&gt;2020&lt;/Year&gt;&lt;RecNum&gt;95&lt;/RecNum&gt;&lt;DisplayText&gt;&lt;style face="superscript"&gt;[7]&lt;/style&gt;&lt;/DisplayText&gt;&lt;record&gt;&lt;rec-number&gt;95&lt;/rec-number&gt;&lt;foreign-keys&gt;&lt;key app="EN" db-id="wt0f55tzdrr09ne0web5fwv9a2zaffp955av" timestamp="1678512017"&gt;95&lt;/key&gt;&lt;/foreign-keys&gt;&lt;ref-type name="Journal Article"&gt;17&lt;/ref-type&gt;&lt;contributors&gt;&lt;authors&gt;&lt;author&gt;Zhang, Long&lt;/author&gt;&lt;author&gt;Song, Ruoning&lt;/author&gt;&lt;author&gt;Wang, Yuanyuan&lt;/author&gt;&lt;author&gt;Zhu, Chuang&lt;/author&gt;&lt;author&gt;Liu, Jun&lt;/author&gt;&lt;author&gt;Yang, Jie&lt;/author&gt;&lt;author&gt;Liu, Lian&lt;/author&gt;&lt;/authors&gt;&lt;/contributors&gt;&lt;titles&gt;&lt;title&gt;Ischemic stroke lesion segmentation using multi-plane information fusion&lt;/title&gt;&lt;secondary-title&gt;IEEE Access&lt;/secondary-title&gt;&lt;/titles&gt;&lt;periodical&gt;&lt;full-title&gt;IEEE Access&lt;/full-title&gt;&lt;/periodical&gt;&lt;pages&gt;45715-45725&lt;/pages&gt;&lt;volume&gt;8&lt;/volume&gt;&lt;dates&gt;&lt;year&gt;2020&lt;/year&gt;&lt;/dates&gt;&lt;isbn&gt;2169-3536&lt;/isbn&gt;&lt;urls&gt;&lt;/urls&gt;&lt;/record&gt;&lt;/Cite&gt;&lt;/EndNote&gt;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 \o "Zhang, 2020 #95" </w:instrText>
      </w:r>
      <w:r>
        <w:fldChar w:fldCharType="separate"/>
      </w:r>
      <w:r>
        <w:rPr>
          <w:rFonts w:cs="Times New Roman"/>
          <w:szCs w:val="24"/>
          <w:vertAlign w:val="superscript"/>
        </w:rPr>
        <w:t>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。由医生手动标注的标签被视为金标准，但是这种精准绘制是时间和劳动密集型的过程，需要专业的医学知识，并且依赖于医生的主观判断，因此不适用于大量的数据标注和实时快速的临床需求。高分辨率T</w:t>
      </w:r>
      <w:r>
        <w:rPr>
          <w:rFonts w:cs="Times New Roman"/>
          <w:szCs w:val="24"/>
        </w:rPr>
        <w:t>1</w:t>
      </w:r>
      <w:r>
        <w:rPr>
          <w:rFonts w:hint="eastAsia" w:cs="Times New Roman"/>
          <w:szCs w:val="24"/>
        </w:rPr>
        <w:t>加权(T1W)M</w:t>
      </w:r>
      <w:r>
        <w:rPr>
          <w:rFonts w:cs="Times New Roman"/>
          <w:szCs w:val="24"/>
        </w:rPr>
        <w:t>RI</w:t>
      </w:r>
      <w:r>
        <w:rPr>
          <w:rFonts w:hint="eastAsia" w:cs="Times New Roman"/>
          <w:szCs w:val="24"/>
        </w:rPr>
        <w:t>更适用于脑卒中的识别和绘制病变组织，现有的用于T</w:t>
      </w:r>
      <w:r>
        <w:rPr>
          <w:rFonts w:cs="Times New Roman"/>
          <w:szCs w:val="24"/>
        </w:rPr>
        <w:t>1W</w:t>
      </w:r>
      <w:r>
        <w:rPr>
          <w:rFonts w:hint="eastAsia" w:cs="Times New Roman"/>
          <w:szCs w:val="24"/>
        </w:rPr>
        <w:t xml:space="preserve"> MRI数据的自动脑卒中分割工具中，大多数都不是准确和可靠的，并且需要大量的手动工作来进行分割质量控制和矫正。所以需要一种准确的自动方法来帮助医生分割病变区域</w:t>
      </w:r>
      <w:r>
        <w:rPr>
          <w:rFonts w:cs="Times New Roman"/>
          <w:szCs w:val="24"/>
        </w:rPr>
        <w:fldChar w:fldCharType="begin"/>
      </w:r>
      <w:r>
        <w:rPr>
          <w:rFonts w:cs="Times New Roman"/>
          <w:szCs w:val="24"/>
        </w:rPr>
        <w:instrText xml:space="preserve"> ADDIN EN.CITE &lt;EndNote&gt;&lt;Cite&gt;&lt;Author&gt;Alquhayz&lt;/Author&gt;&lt;Year&gt;2022&lt;/Year&gt;&lt;RecNum&gt;83&lt;/RecNum&gt;&lt;DisplayText&gt;&lt;style face="superscript"&gt;[8]&lt;/style&gt;&lt;/DisplayText&gt;&lt;record&gt;&lt;rec-number&gt;83&lt;/rec-number&gt;&lt;foreign-keys&gt;&lt;key app="EN" db-id="wt0f55tzdrr09ne0web5fwv9a2zaffp955av" timestamp="1678509362"&gt;83&lt;/key&gt;&lt;/foreign-keys&gt;&lt;ref-type name="Journal Article"&gt;17&lt;/ref-type&gt;&lt;contributors&gt;&lt;authors&gt;&lt;author&gt;Alquhayz, Hani&lt;/author&gt;&lt;author&gt;Tufail, Hafiz Zahid&lt;/author&gt;&lt;author&gt;Raza, Basit&lt;/author&gt;&lt;/authors&gt;&lt;/contributors&gt;&lt;titles&gt;&lt;title&gt;The multi-level classification network (MCN) with modified residual U-Net for ischemic stroke lesions segmentation from ATLAS&lt;/title&gt;&lt;secondary-title&gt;Computers in Biology and Medicine&lt;/secondary-title&gt;&lt;/titles&gt;&lt;periodical&gt;&lt;full-title&gt;Computers in Biology and Medicine&lt;/full-title&gt;&lt;/periodical&gt;&lt;pages&gt;106332&lt;/pages&gt;&lt;volume&gt;151&lt;/volume&gt;&lt;keywords&gt;&lt;keyword&gt;MRI&lt;/keyword&gt;&lt;keyword&gt;Brain stroke segmentation&lt;/keyword&gt;&lt;keyword&gt;ATLAS&lt;/keyword&gt;&lt;keyword&gt;Residual U-Net&lt;/keyword&gt;&lt;keyword&gt;Multi-level classification (MCN)&lt;/keyword&gt;&lt;/keywords&gt;&lt;dates&gt;&lt;year&gt;2022&lt;/year&gt;&lt;pub-dates&gt;&lt;date&gt;2022/12/01/&lt;/date&gt;&lt;/pub-dates&gt;&lt;/dates&gt;&lt;isbn&gt;0010-4825&lt;/isbn&gt;&lt;urls&gt;&lt;related-urls&gt;&lt;url&gt;https://www.sciencedirect.com/science/article/pii/S001048252201040X&lt;/url&gt;&lt;/related-urls&gt;&lt;/urls&gt;&lt;electronic-resource-num&gt;https://doi.org/10.1016/j.compbiomed.2022.106332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 \o "Alquhayz, 2022 #83" </w:instrText>
      </w:r>
      <w:r>
        <w:fldChar w:fldCharType="separate"/>
      </w:r>
      <w:r>
        <w:rPr>
          <w:rFonts w:cs="Times New Roman"/>
          <w:szCs w:val="24"/>
          <w:vertAlign w:val="superscript"/>
        </w:rPr>
        <w:t>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，估计病灶的形状和大小，这将在脑卒中治疗的前期和后期提供重要的定量和定性线索</w:t>
      </w:r>
      <w:r>
        <w:rPr>
          <w:rFonts w:cs="Times New Roman"/>
          <w:szCs w:val="24"/>
        </w:rPr>
        <w:fldChar w:fldCharType="begin">
          <w:fldData xml:space="preserve">PEVuZE5vdGU+PENpdGU+PEF1dGhvcj5MaXU8L0F1dGhvcj48WWVhcj4yMDIxPC9ZZWFyPjxSZWNO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</w:fldData>
        </w:fldChar>
      </w:r>
      <w:r>
        <w:rPr>
          <w:rFonts w:cs="Times New Roman"/>
          <w:szCs w:val="24"/>
        </w:rPr>
        <w:instrText xml:space="preserve"> ADDIN EN.CITE </w:instrText>
      </w:r>
      <w:r>
        <w:rPr>
          <w:rFonts w:cs="Times New Roman"/>
          <w:szCs w:val="24"/>
        </w:rPr>
        <w:fldChar w:fldCharType="begin">
          <w:fldData xml:space="preserve">PEVuZE5vdGU+PENpdGU+PEF1dGhvcj5MaXU8L0F1dGhvcj48WWVhcj4yMDIxPC9ZZWFyPjxSZWNO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"_ENREF_9" \o "Liu, 2021 #7" </w:instrText>
      </w:r>
      <w:r>
        <w:fldChar w:fldCharType="separate"/>
      </w:r>
      <w:r>
        <w:rPr>
          <w:rFonts w:cs="Times New Roman"/>
          <w:szCs w:val="24"/>
          <w:vertAlign w:val="superscript"/>
        </w:rPr>
        <w:t>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，帮助医生实时定制适合病人的诊疗方案。</w:t>
      </w:r>
    </w:p>
    <w:p>
      <w:pPr>
        <w:overflowPunct w:val="0"/>
        <w:ind w:firstLine="480" w:firstLineChars="200"/>
        <w:rPr>
          <w:rFonts w:cs="Times New Roman"/>
          <w:szCs w:val="24"/>
        </w:rPr>
      </w:pPr>
      <w:r>
        <w:rPr>
          <w:rFonts w:hint="eastAsia" w:cs="Times New Roman"/>
          <w:szCs w:val="24"/>
        </w:rPr>
        <w:t>机器学习，特别是深度学习算法，已经被用来解决这个问题，它们依靠大型、多样化的训练数据集来创建可推广的模型，这些模型可以在新数据上表现优异。由于脑卒中是全世界承认致残的主要原因，当今基于深度学习辅助脑卒中分割的方法备受关注，具有重要的研究价值。</w:t>
      </w:r>
    </w:p>
    <w:p>
      <w:pPr>
        <w:pStyle w:val="3"/>
        <w:spacing w:before="156" w:after="156"/>
      </w:pPr>
      <w:bookmarkStart w:id="7" w:name="_Toc130735740"/>
      <w:r>
        <w:rPr>
          <w:rFonts w:hint="eastAsia"/>
        </w:rPr>
        <w:t>1</w:t>
      </w:r>
      <w:r>
        <w:t xml:space="preserve">.2 </w:t>
      </w:r>
      <w:r>
        <w:rPr>
          <w:rFonts w:hint="eastAsia"/>
        </w:rPr>
        <w:t>国内外研究现状与研究思路</w:t>
      </w:r>
      <w:bookmarkEnd w:id="7"/>
    </w:p>
    <w:p>
      <w:pPr>
        <w:pStyle w:val="4"/>
        <w:spacing w:before="156" w:after="156"/>
      </w:pPr>
      <w:bookmarkStart w:id="8" w:name="_Toc130735741"/>
      <w:r>
        <w:rPr>
          <w:rFonts w:hint="eastAsia"/>
        </w:rPr>
        <w:t>1.2.1</w:t>
      </w:r>
      <w:r>
        <w:t xml:space="preserve"> </w:t>
      </w:r>
      <w:r>
        <w:rPr>
          <w:rFonts w:hint="eastAsia"/>
        </w:rPr>
        <w:t>国内外脑卒中分割方法</w:t>
      </w:r>
      <w:bookmarkEnd w:id="8"/>
    </w:p>
    <w:p>
      <w:pPr>
        <w:overflowPunct w:val="0"/>
        <w:ind w:firstLine="480" w:firstLineChars="200"/>
        <w:rPr>
          <w:rFonts w:cs="Times New Roman"/>
          <w:szCs w:val="24"/>
        </w:rPr>
      </w:pPr>
      <w:r>
        <w:rPr>
          <w:rFonts w:hint="eastAsia" w:cs="Times New Roman"/>
          <w:szCs w:val="24"/>
        </w:rPr>
        <w:t>利用计算机辅助完成自动化脑卒中病灶分割的方法从早期的传统图像处理方法逐步发展到现在先进的深度学习分割方法。在传统方法中，Prakash等人</w:t>
      </w:r>
      <w:r>
        <w:rPr>
          <w:rFonts w:cs="Times New Roman"/>
          <w:szCs w:val="24"/>
        </w:rPr>
        <w:fldChar w:fldCharType="begin"/>
      </w:r>
      <w:r>
        <w:rPr>
          <w:rFonts w:cs="Times New Roman"/>
          <w:szCs w:val="24"/>
        </w:rPr>
        <w:instrText xml:space="preserve"> ADDIN EN.CITE &lt;EndNote&gt;&lt;Cite&gt;&lt;Author&gt;Prakash&lt;/Author&gt;&lt;Year&gt;2008&lt;/Year&gt;&lt;RecNum&gt;8&lt;/RecNum&gt;&lt;DisplayText&gt;&lt;style face="superscript"&gt;[10]&lt;/style&gt;&lt;/DisplayText&gt;&lt;record&gt;&lt;rec-number&gt;8&lt;/rec-number&gt;&lt;foreign-keys&gt;&lt;key app="EN" db-id="wt0f55tzdrr09ne0web5fwv9a2zaffp955av" timestamp="1677565409"&gt;8&lt;/key&gt;&lt;/foreign-keys&gt;&lt;ref-type name="Journal Article"&gt;17&lt;/ref-type&gt;&lt;contributors&gt;&lt;authors&gt;&lt;author&gt;Prakash, K. N. Bhanu&lt;/author&gt;&lt;author&gt;Gupta, Varsha&lt;/author&gt;&lt;author&gt;Hu, Jianbo&lt;/author&gt;&lt;author&gt;Nowinski, Wieslaw L.&lt;/author&gt;&lt;/authors&gt;&lt;/contributors&gt;&lt;titles&gt;&lt;title&gt;Automatic processing of diffusion-weighted ischemic stroke images based on divergence measures: slice and hemisphere identification, and stroke region segmentation&lt;/title&gt;&lt;secondary-title&gt;International Journal of Computer Assisted Radiology and Surgery&lt;/secondary-title&gt;&lt;/titles&gt;&lt;periodical&gt;&lt;full-title&gt;International Journal of Computer Assisted Radiology and Surgery&lt;/full-title&gt;&lt;/periodical&gt;&lt;pages&gt;559-570&lt;/pages&gt;&lt;volume&gt;3&lt;/volume&gt;&lt;number&gt;6&lt;/number&gt;&lt;dates&gt;&lt;year&gt;2008&lt;/year&gt;&lt;pub-dates&gt;&lt;date&gt;Dec&lt;/date&gt;&lt;/pub-dates&gt;&lt;/dates&gt;&lt;isbn&gt;1861-6410&lt;/isbn&gt;&lt;accession-num&gt;WOS:000208990900010&lt;/accession-num&gt;&lt;work-type&gt;Article&lt;/work-type&gt;&lt;urls&gt;&lt;related-urls&gt;&lt;url&gt;&amp;lt;Go to ISI&amp;gt;://WOS:000208990900010&lt;/url&gt;&lt;/related-urls&gt;&lt;/urls&gt;&lt;electronic-resource-num&gt;10.1007/s11548-008-0260-3&lt;/electronic-resource-num&gt;&lt;/record&gt;&lt;/Cite&gt;&lt;/EndNote&gt;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"_ENREF_10" \o "Prakash, 2008 #8" </w:instrText>
      </w:r>
      <w:r>
        <w:fldChar w:fldCharType="separate"/>
      </w:r>
      <w:r>
        <w:rPr>
          <w:rFonts w:cs="Times New Roman"/>
          <w:szCs w:val="24"/>
          <w:vertAlign w:val="superscript"/>
        </w:rPr>
        <w:t>10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提出使用阈值分割方法对缺血脑卒中进行分割。</w:t>
      </w:r>
      <w:r>
        <w:rPr>
          <w:rFonts w:cs="Times New Roman"/>
          <w:szCs w:val="24"/>
        </w:rPr>
        <w:t>M</w:t>
      </w:r>
      <w:r>
        <w:rPr>
          <w:rFonts w:hint="eastAsia" w:cs="Times New Roman"/>
          <w:szCs w:val="24"/>
        </w:rPr>
        <w:t>itra等人</w:t>
      </w:r>
      <w:r>
        <w:rPr>
          <w:rFonts w:cs="Times New Roman"/>
          <w:szCs w:val="24"/>
        </w:rPr>
        <w:fldChar w:fldCharType="begin"/>
      </w:r>
      <w:r>
        <w:rPr>
          <w:rFonts w:cs="Times New Roman"/>
          <w:szCs w:val="24"/>
        </w:rPr>
        <w:instrText xml:space="preserve"> ADDIN EN.CITE &lt;EndNote&gt;&lt;Cite&gt;&lt;Author&gt;Mitra&lt;/Author&gt;&lt;Year&gt;2014&lt;/Year&gt;&lt;RecNum&gt;9&lt;/RecNum&gt;&lt;DisplayText&gt;&lt;style face="superscript"&gt;[11]&lt;/style&gt;&lt;/DisplayText&gt;&lt;record&gt;&lt;rec-number&gt;9&lt;/rec-number&gt;&lt;foreign-keys&gt;&lt;key app="EN" db-id="wt0f55tzdrr09ne0web5fwv9a2zaffp955av" timestamp="1677565611"&gt;9&lt;/key&gt;&lt;/foreign-keys&gt;&lt;ref-type name="Journal Article"&gt;17&lt;/ref-type&gt;&lt;contributors&gt;&lt;authors&gt;&lt;author&gt;Mitra, Jhimli&lt;/author&gt;&lt;author&gt;Bourgeat, Pierrick&lt;/author&gt;&lt;author&gt;Fripp, Jurgen&lt;/author&gt;&lt;author&gt;Ghose, Soumya&lt;/author&gt;&lt;author&gt;Rose, Stephen&lt;/author&gt;&lt;author&gt;Salvado, Olivier&lt;/author&gt;&lt;author&gt;Connelly, Alan&lt;/author&gt;&lt;author&gt;Campbell, Bruce&lt;/author&gt;&lt;author&gt;Palmer, Susan&lt;/author&gt;&lt;author&gt;Sharma, Gagan&lt;/author&gt;&lt;author&gt;Christensen, Soren&lt;/author&gt;&lt;author&gt;Carey, Leeanne&lt;/author&gt;&lt;/authors&gt;&lt;/contributors&gt;&lt;titles&gt;&lt;title&gt;Lesion segmentation from multimodal MRI using random forest following ischemic stroke&lt;/title&gt;&lt;secondary-title&gt;NeuroImage&lt;/secondary-title&gt;&lt;/titles&gt;&lt;periodical&gt;&lt;full-title&gt;NeuroImage&lt;/full-title&gt;&lt;/periodical&gt;&lt;pages&gt;324-335&lt;/pages&gt;&lt;volume&gt;98&lt;/volume&gt;&lt;keywords&gt;&lt;keyword&gt;Chronic stroke&lt;/keyword&gt;&lt;keyword&gt;Ischemic infarct&lt;/keyword&gt;&lt;keyword&gt;White matter lesions&lt;/keyword&gt;&lt;keyword&gt;Secondary lesions&lt;/keyword&gt;&lt;keyword&gt;FLAIR MRI&lt;/keyword&gt;&lt;keyword&gt;Lesion likelihood&lt;/keyword&gt;&lt;keyword&gt;Markov random field&lt;/keyword&gt;&lt;keyword&gt;Random forest&lt;/keyword&gt;&lt;/keywords&gt;&lt;dates&gt;&lt;year&gt;2014&lt;/year&gt;&lt;pub-dates&gt;&lt;date&gt;2014/09/01/&lt;/date&gt;&lt;/pub-dates&gt;&lt;/dates&gt;&lt;isbn&gt;1053-8119&lt;/isbn&gt;&lt;urls&gt;&lt;related-urls&gt;&lt;url&gt;https://www.sciencedirect.com/science/article/pii/S105381191400336X&lt;/url&gt;&lt;/related-urls&gt;&lt;/urls&gt;&lt;electronic-resource-num&gt;https://doi.org/10.1016/j.neuroimage.2014.04.056&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"_ENREF_11" \o "Mitra, 2014 #9" </w:instrText>
      </w:r>
      <w:r>
        <w:fldChar w:fldCharType="separate"/>
      </w:r>
      <w:r>
        <w:rPr>
          <w:rFonts w:cs="Times New Roman"/>
          <w:szCs w:val="24"/>
          <w:vertAlign w:val="superscript"/>
        </w:rPr>
        <w:t>11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提出利用随机森林方法对多模态M</w:t>
      </w:r>
      <w:r>
        <w:rPr>
          <w:rFonts w:cs="Times New Roman"/>
          <w:szCs w:val="24"/>
        </w:rPr>
        <w:t>RI</w:t>
      </w:r>
      <w:r>
        <w:rPr>
          <w:rFonts w:hint="eastAsia" w:cs="Times New Roman"/>
          <w:szCs w:val="24"/>
        </w:rPr>
        <w:t>图像进行脑卒中概率分类。为了改善边界的分割效果，Mujumdar等人</w:t>
      </w:r>
      <w:r>
        <w:rPr>
          <w:rFonts w:cs="Times New Roman"/>
          <w:szCs w:val="24"/>
        </w:rPr>
        <w:fldChar w:fldCharType="begin"/>
      </w:r>
      <w:r>
        <w:rPr>
          <w:rFonts w:cs="Times New Roman"/>
          <w:szCs w:val="24"/>
        </w:rPr>
        <w:instrText xml:space="preserve"> ADDIN EN.CITE &lt;EndNote&gt;&lt;Cite&gt;&lt;Author&gt;Mujumdar&lt;/Author&gt;&lt;Year&gt;2012&lt;/Year&gt;&lt;RecNum&gt;10&lt;/RecNum&gt;&lt;DisplayText&gt;&lt;style face="superscript"&gt;[12]&lt;/style&gt;&lt;/DisplayText&gt;&lt;record&gt;&lt;rec-number&gt;10&lt;/rec-number&gt;&lt;foreign-keys&gt;&lt;key app="EN" db-id="wt0f55tzdrr09ne0web5fwv9a2zaffp955av" timestamp="1677565768"&gt;10&lt;/key&gt;&lt;/foreign-keys&gt;&lt;ref-type name="Conference Proceedings"&gt;10&lt;/ref-type&gt;&lt;contributors&gt;&lt;authors&gt;&lt;author&gt;S. Mujumdar&lt;/author&gt;&lt;author&gt;R. Varma&lt;/author&gt;&lt;author&gt;L. T. Kishore&lt;/author&gt;&lt;/authors&gt;&lt;/contributors&gt;&lt;titles&gt;&lt;title&gt;A novel framework for segmentation of stroke lesions in Diffusion Weighted MRI using multiple b-value data&lt;/title&gt;&lt;secondary-title&gt;Proceedings of the 21st International Conference on Pattern Recognition (ICPR2012)&lt;/secondary-title&gt;&lt;alt-title&gt;Proceedings of the 21st International Conference on Pattern Recognition (ICPR2012)&lt;/alt-title&gt;&lt;/titles&gt;&lt;pages&gt;3762-3765&lt;/pages&gt;&lt;dates&gt;&lt;year&gt;2012&lt;/year&gt;&lt;pub-dates&gt;&lt;date&gt;11-15 Nov. 2012&lt;/date&gt;&lt;/pub-dates&gt;&lt;/dates&gt;&lt;isbn&gt;1051-4651&lt;/isbn&gt;&lt;urls&gt;&lt;/urls&gt;&lt;/record&gt;&lt;/Cite&gt;&lt;/EndNote&gt;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"_ENREF_12" \o "Mujumdar, 2012 #10" </w:instrText>
      </w:r>
      <w:r>
        <w:fldChar w:fldCharType="separate"/>
      </w:r>
      <w:r>
        <w:rPr>
          <w:rFonts w:cs="Times New Roman"/>
          <w:szCs w:val="24"/>
          <w:vertAlign w:val="superscript"/>
        </w:rPr>
        <w:t>12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采用Chan</w:t>
      </w:r>
      <w:r>
        <w:rPr>
          <w:rFonts w:cs="Times New Roman"/>
          <w:szCs w:val="24"/>
        </w:rPr>
        <w:t>-Ves</w:t>
      </w:r>
      <w:r>
        <w:rPr>
          <w:rFonts w:hint="eastAsia" w:cs="Times New Roman"/>
          <w:szCs w:val="24"/>
        </w:rPr>
        <w:t>e模型</w:t>
      </w:r>
      <w:r>
        <w:rPr>
          <w:rFonts w:cs="Times New Roman"/>
          <w:szCs w:val="24"/>
        </w:rPr>
        <w:fldChar w:fldCharType="begin"/>
      </w:r>
      <w:r>
        <w:rPr>
          <w:rFonts w:cs="Times New Roman"/>
          <w:szCs w:val="24"/>
        </w:rPr>
        <w:instrText xml:space="preserve"> ADDIN EN.CITE &lt;EndNote&gt;&lt;Cite&gt;&lt;Author&gt;Chan&lt;/Author&gt;&lt;Year&gt;2001&lt;/Year&gt;&lt;RecNum&gt;66&lt;/RecNum&gt;&lt;DisplayText&gt;&lt;style face="superscript"&gt;[13]&lt;/style&gt;&lt;/DisplayText&gt;&lt;record&gt;&lt;rec-number&gt;66&lt;/rec-number&gt;&lt;foreign-keys&gt;&lt;key app="EN" db-id="wt0f55tzdrr09ne0web5fwv9a2zaffp955av" timestamp="1677636704"&gt;66&lt;/key&gt;&lt;/foreign-keys&gt;&lt;ref-type name="Journal Article"&gt;17&lt;/ref-type&gt;&lt;contributors&gt;&lt;authors&gt;&lt;author&gt;T. F. Chan&lt;/author&gt;&lt;author&gt;L. A. Vese&lt;/author&gt;&lt;/authors&gt;&lt;/contributors&gt;&lt;titles&gt;&lt;title&gt;Active contours without edges&lt;/title&gt;&lt;secondary-title&gt;IEEE Transactions on Image Processing&lt;/secondary-title&gt;&lt;/titles&gt;&lt;periodical&gt;&lt;full-title&gt;IEEE Transactions on Image Processing&lt;/full-title&gt;&lt;/periodical&gt;&lt;pages&gt;266-277&lt;/pages&gt;&lt;volume&gt;10&lt;/volume&gt;&lt;number&gt;2&lt;/number&gt;&lt;dates&gt;&lt;year&gt;2001&lt;/year&gt;&lt;/dates&gt;&lt;isbn&gt;1941-0042&lt;/isbn&gt;&lt;urls&gt;&lt;/urls&gt;&lt;electronic-resource-num&gt;10.1109/83.902291&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"_ENREF_13" \o "Chan, 2001 #66" </w:instrText>
      </w:r>
      <w:r>
        <w:fldChar w:fldCharType="separate"/>
      </w:r>
      <w:r>
        <w:rPr>
          <w:rFonts w:cs="Times New Roman"/>
          <w:szCs w:val="24"/>
          <w:vertAlign w:val="superscript"/>
        </w:rPr>
        <w:t>13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提取目标边缘轮廓特征，对边界轮廓内的脑卒中病灶进行自动分割。</w:t>
      </w:r>
    </w:p>
    <w:p>
      <w:pPr>
        <w:overflowPunct w:val="0"/>
        <w:ind w:firstLine="480" w:firstLineChars="200"/>
        <w:rPr>
          <w:rFonts w:cs="Times New Roman"/>
          <w:szCs w:val="24"/>
        </w:rPr>
      </w:pPr>
      <w:r>
        <w:rPr>
          <w:rFonts w:hint="eastAsia" w:cs="Times New Roman"/>
          <w:szCs w:val="24"/>
        </w:rPr>
        <w:t>传统的分割方法虽然计算方式简单，但是分割速率慢且精度低，不能满足临床上实际的需求，并且大部分传统算法需要后期的人为干预。深度学习方法旨在模仿人类大脑神经元的突触行为，构建起能够自动化提取目标特征的神经网络模型，相较于传统算法，更加客观和准确。近年来，深度学习快速的发展，卷积神经网络</w:t>
      </w:r>
      <w:r>
        <w:rPr>
          <w:rFonts w:cs="Times New Roman"/>
          <w:szCs w:val="24"/>
        </w:rPr>
        <w:t>(Convolutional Neural Network,</w:t>
      </w:r>
      <w:r>
        <w:rPr>
          <w:rFonts w:hint="eastAsia" w:cs="Times New Roman"/>
          <w:szCs w:val="24"/>
        </w:rPr>
        <w:t xml:space="preserve"> C</w:t>
      </w:r>
      <w:r>
        <w:rPr>
          <w:rFonts w:cs="Times New Roman"/>
          <w:szCs w:val="24"/>
        </w:rPr>
        <w:t>NN</w:t>
      </w:r>
      <w:r>
        <w:rPr>
          <w:rFonts w:hint="eastAsia" w:cs="Times New Roman"/>
          <w:szCs w:val="24"/>
        </w:rPr>
        <w:t>)在计算机视觉领域倍受关注，不仅应用于自然图像，研究人员也将C</w:t>
      </w:r>
      <w:r>
        <w:rPr>
          <w:rFonts w:cs="Times New Roman"/>
          <w:szCs w:val="24"/>
        </w:rPr>
        <w:t>NN</w:t>
      </w:r>
      <w:r>
        <w:rPr>
          <w:rFonts w:hint="eastAsia" w:cs="Times New Roman"/>
          <w:szCs w:val="24"/>
        </w:rPr>
        <w:t>模型扩展到了医学图像分割领域中</w:t>
      </w:r>
      <w:r>
        <w:rPr>
          <w:rFonts w:cs="Times New Roman"/>
          <w:szCs w:val="24"/>
        </w:rPr>
        <w:fldChar w:fldCharType="begin"/>
      </w:r>
      <w:r>
        <w:rPr>
          <w:rFonts w:cs="Times New Roman"/>
          <w:szCs w:val="24"/>
        </w:rPr>
        <w:instrText xml:space="preserve"> ADDIN EN.CITE &lt;EndNote&gt;&lt;Cite&gt;&lt;Author&gt;Qin&lt;/Author&gt;&lt;Year&gt;2021&lt;/Year&gt;&lt;RecNum&gt;74&lt;/RecNum&gt;&lt;DisplayText&gt;&lt;style face="superscript"&gt;[14]&lt;/style&gt;&lt;/DisplayText&gt;&lt;record&gt;&lt;rec-number&gt;74&lt;/rec-number&gt;&lt;foreign-keys&gt;&lt;key app="EN" db-id="wt0f55tzdrr09ne0web5fwv9a2zaffp955av" timestamp="1678458019"&gt;74&lt;/key&gt;&lt;/foreign-keys&gt;&lt;ref-type name="Journal Article"&gt;17&lt;/ref-type&gt;&lt;contributors&gt;&lt;authors&gt;&lt;author&gt;Qin, Xuebin&lt;/author&gt;&lt;author&gt;Fan, Deng-Ping&lt;/author&gt;&lt;author&gt;Huang, Chenyang&lt;/author&gt;&lt;author&gt;Diagne, Cyril&lt;/author&gt;&lt;author&gt;Zhang, Zichen&lt;/author&gt;&lt;author&gt;Sant&amp;apos;Anna, Adria Cabeza&lt;/author&gt;&lt;author&gt;Suàrez, Albert&lt;/author&gt;&lt;author&gt;Jägersand, Martin&lt;/author&gt;&lt;author&gt;Shao, Ling&lt;/author&gt;&lt;/authors&gt;&lt;/contributors&gt;&lt;titles&gt;&lt;title&gt;Boundary-Aware Segmentation Network for Mobile and Web Applications&lt;/title&gt;&lt;secondary-title&gt;ArXiv&lt;/secondary-title&gt;&lt;/titles&gt;&lt;periodical&gt;&lt;full-title&gt;ArXiv&lt;/full-title&gt;&lt;/periodical&gt;&lt;volume&gt;abs/2101.04704&lt;/volume&gt;&lt;dates&gt;&lt;year&gt;2021&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"_ENREF_14" \o "Qin, 2021 #74" </w:instrText>
      </w:r>
      <w:r>
        <w:fldChar w:fldCharType="separate"/>
      </w:r>
      <w:r>
        <w:rPr>
          <w:rFonts w:cs="Times New Roman"/>
          <w:szCs w:val="24"/>
          <w:vertAlign w:val="superscript"/>
        </w:rPr>
        <w:t>14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。在医学图像分割领域最广为人知的模型为U</w:t>
      </w:r>
      <w:r>
        <w:rPr>
          <w:rFonts w:cs="Times New Roman"/>
          <w:szCs w:val="24"/>
        </w:rPr>
        <w:t>-N</w:t>
      </w:r>
      <w:r>
        <w:rPr>
          <w:rFonts w:hint="eastAsia" w:cs="Times New Roman"/>
          <w:szCs w:val="24"/>
        </w:rPr>
        <w:t>et</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"_ENREF_15" \o "Ronneberger, 2015 #11" </w:instrText>
      </w:r>
      <w:r>
        <w:fldChar w:fldCharType="separate"/>
      </w:r>
      <w:r>
        <w:rPr>
          <w:rFonts w:cs="Times New Roman"/>
          <w:szCs w:val="24"/>
          <w:vertAlign w:val="superscript"/>
        </w:rPr>
        <w:t>15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模型，大量研究人员使用2</w:t>
      </w:r>
      <w:r>
        <w:rPr>
          <w:rFonts w:cs="Times New Roman"/>
          <w:szCs w:val="24"/>
        </w:rPr>
        <w:t>D</w:t>
      </w:r>
      <w:r>
        <w:rPr>
          <w:rFonts w:hint="eastAsia" w:cs="Times New Roman"/>
          <w:szCs w:val="24"/>
        </w:rPr>
        <w:t>卷积构成的2</w:t>
      </w:r>
      <w:r>
        <w:rPr>
          <w:rFonts w:cs="Times New Roman"/>
          <w:szCs w:val="24"/>
        </w:rPr>
        <w:t>D U-N</w:t>
      </w:r>
      <w:r>
        <w:rPr>
          <w:rFonts w:hint="eastAsia" w:cs="Times New Roman"/>
          <w:szCs w:val="24"/>
        </w:rPr>
        <w:t>et的衍生模型应用于脑卒中分割。C</w:t>
      </w:r>
      <w:r>
        <w:rPr>
          <w:rFonts w:cs="Times New Roman"/>
          <w:szCs w:val="24"/>
        </w:rPr>
        <w:t>LCI-N</w:t>
      </w:r>
      <w:r>
        <w:rPr>
          <w:rFonts w:hint="eastAsia" w:cs="Times New Roman"/>
          <w:szCs w:val="24"/>
        </w:rPr>
        <w:t>et</w:t>
      </w:r>
      <w:r>
        <w:rPr>
          <w:rFonts w:cs="Times New Roman"/>
          <w:szCs w:val="24"/>
        </w:rPr>
        <w:fldChar w:fldCharType="begin"/>
      </w:r>
      <w:r>
        <w:rPr>
          <w:rFonts w:cs="Times New Roman"/>
          <w:szCs w:val="24"/>
        </w:rPr>
        <w:instrText xml:space="preserve"> ADDIN EN.CITE &lt;EndNote&gt;&lt;Cite&gt;&lt;Author&gt;Yang&lt;/Author&gt;&lt;Year&gt;2019&lt;/Year&gt;&lt;RecNum&gt;12&lt;/RecNum&gt;&lt;DisplayText&gt;&lt;style face="superscript"&gt;[16]&lt;/style&gt;&lt;/DisplayText&gt;&lt;record&gt;&lt;rec-number&gt;12&lt;/rec-number&gt;&lt;foreign-keys&gt;&lt;key app="EN" db-id="wt0f55tzdrr09ne0web5fwv9a2zaffp955av" timestamp="1677565877"&gt;12&lt;/key&gt;&lt;/foreign-keys&gt;&lt;ref-type name="Conference Proceedings"&gt;10&lt;/ref-type&gt;&lt;contributors&gt;&lt;authors&gt;&lt;author&gt;Yang, Hao&lt;/author&gt;&lt;author&gt;Huang, Weijian&lt;/author&gt;&lt;author&gt;Qi, Kehan&lt;/author&gt;&lt;author&gt;Li, Cheng&lt;/author&gt;&lt;author&gt;Liu, Xinfeng&lt;/author&gt;&lt;author&gt;Wang, Meiyun&lt;/author&gt;&lt;author&gt;Zheng, Hairong&lt;/author&gt;&lt;author&gt;Wang, Shanshan&lt;/author&gt;&lt;/authors&gt;&lt;secondary-authors&gt;&lt;author&gt;Shen, Dinggang&lt;/author&gt;&lt;author&gt;Liu, Tianming&lt;/author&gt;&lt;author&gt;Peters, Terry M.&lt;/author&gt;&lt;author&gt;Staib, Lawrence H.&lt;/author&gt;&lt;author&gt;Essert, Caroline&lt;/author&gt;&lt;author&gt;Zhou, Sean&lt;/author&gt;&lt;author&gt;Yap, Pew-Thian&lt;/author&gt;&lt;author&gt;Khan, Ali&lt;/author&gt;&lt;/secondary-authors&gt;&lt;/contributors&gt;&lt;titles&gt;&lt;title&gt;CLCI-Net: Cross-Level Fusion and Context Inference Networks for Lesion Segmentation of Chronic Stroke&lt;/title&gt;&lt;secondary-title&gt;Medical Image Computing and Computer Assisted Intervention – MICCAI 2019&lt;/secondary-title&gt;&lt;/titles&gt;&lt;pages&gt;266-274&lt;/pages&gt;&lt;dates&gt;&lt;year&gt;2019&lt;/year&gt;&lt;pub-dates&gt;&lt;date&gt;2019//&lt;/date&gt;&lt;/pub-dates&gt;&lt;/dates&gt;&lt;pub-location&gt;Cham&lt;/pub-location&gt;&lt;publisher&gt;Springer International Publishing&lt;/publisher&gt;&lt;isbn&gt;978-3-030-32248-9&lt;/isbn&gt;&lt;urls&gt;&lt;/urls&gt;&lt;/record&gt;&lt;/Cite&gt;&lt;/EndNote&gt;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"_ENREF_16" \o "Yang, 2019 #12" </w:instrText>
      </w:r>
      <w:r>
        <w:fldChar w:fldCharType="separate"/>
      </w:r>
      <w:r>
        <w:rPr>
          <w:rFonts w:cs="Times New Roman"/>
          <w:szCs w:val="24"/>
          <w:vertAlign w:val="superscript"/>
        </w:rPr>
        <w:t>16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不仅在编码阶段使用多层的密集跳连接和空洞卷积金字塔模块</w:t>
      </w:r>
      <w:r>
        <w:rPr>
          <w:rFonts w:cs="Times New Roman"/>
          <w:szCs w:val="24"/>
        </w:rPr>
        <w:fldChar w:fldCharType="begin"/>
      </w:r>
      <w:r>
        <w:rPr>
          <w:rFonts w:cs="Times New Roman"/>
          <w:szCs w:val="24"/>
        </w:rPr>
        <w:instrText xml:space="preserve"> ADDIN EN.CITE &lt;EndNote&gt;&lt;Cite&gt;&lt;Author&gt;Chen&lt;/Author&gt;&lt;Year&gt;2017&lt;/Year&gt;&lt;RecNum&gt;13&lt;/RecNum&gt;&lt;DisplayText&gt;&lt;style face="superscript"&gt;[17]&lt;/style&gt;&lt;/DisplayText&gt;&lt;record&gt;&lt;rec-number&gt;13&lt;/rec-number&gt;&lt;foreign-keys&gt;&lt;key app="EN" db-id="wt0f55tzdrr09ne0web5fwv9a2zaffp955av" timestamp="1677566018"&gt;13&lt;/key&gt;&lt;/foreign-keys&gt;&lt;ref-type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lt;/secondary-title&gt;&lt;/titles&gt;&lt;periodical&gt;&lt;full-title&gt;ArXiv&lt;/full-title&gt;&lt;/periodical&gt;&lt;volume&gt;abs/1706.05587&lt;/volume&gt;&lt;dates&gt;&lt;year&gt;2017&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"_ENREF_17" \o "Chen, 2017 #13" </w:instrText>
      </w:r>
      <w:r>
        <w:fldChar w:fldCharType="separate"/>
      </w:r>
      <w:r>
        <w:rPr>
          <w:rFonts w:cs="Times New Roman"/>
          <w:szCs w:val="24"/>
          <w:vertAlign w:val="superscript"/>
        </w:rPr>
        <w:t>17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捕获多尺度上下文信息，而且在解码阶段使用L</w:t>
      </w:r>
      <w:r>
        <w:rPr>
          <w:rFonts w:cs="Times New Roman"/>
          <w:szCs w:val="24"/>
        </w:rPr>
        <w:t>STM</w:t>
      </w:r>
      <w:r>
        <w:rPr>
          <w:rFonts w:cs="Times New Roman"/>
          <w:szCs w:val="24"/>
        </w:rPr>
        <w:fldChar w:fldCharType="begin"/>
      </w:r>
      <w:r>
        <w:rPr>
          <w:rFonts w:cs="Times New Roman"/>
          <w:szCs w:val="24"/>
        </w:rPr>
        <w:instrText xml:space="preserve"> ADDIN EN.CITE &lt;EndNote&gt;&lt;Cite&gt;&lt;Author&gt;Hochreiter&lt;/Author&gt;&lt;Year&gt;1997&lt;/Year&gt;&lt;RecNum&gt;91&lt;/RecNum&gt;&lt;DisplayText&gt;&lt;style face="superscript"&gt;[18]&lt;/style&gt;&lt;/DisplayText&gt;&lt;record&gt;&lt;rec-number&gt;91&lt;/rec-number&gt;&lt;foreign-keys&gt;&lt;key app="EN" db-id="wt0f55tzdrr09ne0web5fwv9a2zaffp955av" timestamp="1678511146"&gt;91&lt;/key&gt;&lt;/foreign-keys&gt;&lt;ref-type name="Journal Article"&gt;17&lt;/ref-type&gt;&lt;contributors&gt;&lt;authors&gt;&lt;author&gt;Hochreiter, Sepp&lt;/author&gt;&lt;author&gt;Schmidhuber, Jürgen&lt;/author&gt;&lt;/authors&gt;&lt;/contributors&gt;&lt;titles&gt;&lt;title&gt;Long short-term memory&lt;/title&gt;&lt;secondary-title&gt;Neural computation&lt;/secondary-title&gt;&lt;/titles&gt;&lt;periodical&gt;&lt;full-title&gt;Neural computation&lt;/full-title&gt;&lt;/periodical&gt;&lt;pages&gt;1735-1780&lt;/pages&gt;&lt;volume&gt;9&lt;/volume&gt;&lt;number&gt;8&lt;/number&gt;&lt;dates&gt;&lt;year&gt;1997&lt;/year&gt;&lt;/dates&gt;&lt;isbn&gt;0899-7667&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"_ENREF_18" \o "Hochreiter, 1997 #91" </w:instrText>
      </w:r>
      <w:r>
        <w:fldChar w:fldCharType="separate"/>
      </w:r>
      <w:r>
        <w:rPr>
          <w:rFonts w:cs="Times New Roman"/>
          <w:szCs w:val="24"/>
          <w:vertAlign w:val="superscript"/>
        </w:rPr>
        <w:t>18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来推断编码器和解码器特征间的上下文信息，从而捕获目标的精细的边界信息以解决类间模糊的问题。近年来，注意力机制在医学图像分割领域被广泛的应用</w:t>
      </w:r>
      <w:r>
        <w:rPr>
          <w:rFonts w:cs="Times New Roman"/>
          <w:szCs w:val="24"/>
        </w:rPr>
        <w:fldChar w:fldCharType="begin"/>
      </w:r>
      <w:r>
        <w:rPr>
          <w:rFonts w:cs="Times New Roman"/>
          <w:szCs w:val="24"/>
        </w:rPr>
        <w:instrText xml:space="preserve"> ADDIN EN.CITE &lt;EndNote&gt;&lt;Cite&gt;&lt;Author&gt;Sinha&lt;/Author&gt;&lt;Year&gt;2021&lt;/Year&gt;&lt;RecNum&gt;76&lt;/RecNum&gt;&lt;DisplayText&gt;&lt;style face="superscript"&gt;[19]&lt;/style&gt;&lt;/DisplayText&gt;&lt;record&gt;&lt;rec-number&gt;76&lt;/rec-number&gt;&lt;foreign-keys&gt;&lt;key app="EN" db-id="wt0f55tzdrr09ne0web5fwv9a2zaffp955av" timestamp="1678458827"&gt;76&lt;/key&gt;&lt;/foreign-keys&gt;&lt;ref-type name="Journal Article"&gt;17&lt;/ref-type&gt;&lt;contributors&gt;&lt;authors&gt;&lt;author&gt;A. Sinha&lt;/author&gt;&lt;author&gt;J. Dolz&lt;/author&gt;&lt;/authors&gt;&lt;/contributors&gt;&lt;titles&gt;&lt;title&gt;Multi-Scale Self-Guided Attention for Medical Image Segmentation&lt;/title&gt;&lt;secondary-title&gt;IEEE Journal of Biomedical and Health Informatics&lt;/secondary-title&gt;&lt;/titles&gt;&lt;periodical&gt;&lt;full-title&gt;IEEE Journal of Biomedical and Health Informatics&lt;/full-title&gt;&lt;/periodical&gt;&lt;pages&gt;121-130&lt;/pages&gt;&lt;volume&gt;25&lt;/volume&gt;&lt;number&gt;1&lt;/number&gt;&lt;dates&gt;&lt;year&gt;2021&lt;/year&gt;&lt;/dates&gt;&lt;isbn&gt;2168-2208&lt;/isbn&gt;&lt;urls&gt;&lt;/urls&gt;&lt;electronic-resource-num&gt;10.1109/JBHI.2020.2986926&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"_ENREF_19" \o "Sinha, 2021 #76" </w:instrText>
      </w:r>
      <w:r>
        <w:fldChar w:fldCharType="separate"/>
      </w:r>
      <w:r>
        <w:rPr>
          <w:rFonts w:cs="Times New Roman"/>
          <w:szCs w:val="24"/>
          <w:vertAlign w:val="superscript"/>
        </w:rPr>
        <w:t>19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X-N</w:t>
      </w:r>
      <w:r>
        <w:rPr>
          <w:rFonts w:hint="eastAsia" w:cs="Times New Roman"/>
          <w:szCs w:val="24"/>
        </w:rPr>
        <w:t>et</w:t>
      </w:r>
      <w:r>
        <w:rPr>
          <w:rFonts w:cs="Times New Roman"/>
          <w:szCs w:val="24"/>
        </w:rPr>
        <w:fldChar w:fldCharType="begin"/>
      </w:r>
      <w:r>
        <w:rPr>
          <w:rFonts w:cs="Times New Roman"/>
          <w:szCs w:val="24"/>
        </w:rPr>
        <w:instrText xml:space="preserve"> ADDIN EN.CITE &lt;EndNote&gt;&lt;Cite&gt;&lt;Author&gt;Qi&lt;/Author&gt;&lt;Year&gt;2019&lt;/Year&gt;&lt;RecNum&gt;14&lt;/RecNum&gt;&lt;DisplayText&gt;&lt;style face="superscript"&gt;[20]&lt;/style&gt;&lt;/DisplayText&gt;&lt;record&gt;&lt;rec-number&gt;14&lt;/rec-number&gt;&lt;foreign-keys&gt;&lt;key app="EN" db-id="wt0f55tzdrr09ne0web5fwv9a2zaffp955av" timestamp="1677566057"&gt;14&lt;/key&gt;&lt;/foreign-keys&gt;&lt;ref-type name="Conference Proceedings"&gt;10&lt;/ref-type&gt;&lt;contributors&gt;&lt;authors&gt;&lt;author&gt;Qi, Kehan&lt;/author&gt;&lt;author&gt;Yang, Hao&lt;/author&gt;&lt;author&gt;Li, Cheng&lt;/author&gt;&lt;author&gt;Liu, Zaiyi&lt;/author&gt;&lt;author&gt;Wang, Meiyun&lt;/author&gt;&lt;author&gt;Liu, Qiegen&lt;/author&gt;&lt;author&gt;Wang, Shanshan&lt;/author&gt;&lt;/authors&gt;&lt;secondary-authors&gt;&lt;author&gt;Shen, Dinggang&lt;/author&gt;&lt;author&gt;Liu, Tianming&lt;/author&gt;&lt;author&gt;Peters, Terry M.&lt;/author&gt;&lt;author&gt;Staib, Lawrence H.&lt;/author&gt;&lt;author&gt;Essert, Caroline&lt;/author&gt;&lt;author&gt;Zhou, Sean&lt;/author&gt;&lt;author&gt;Yap, Pew-Thian&lt;/author&gt;&lt;author&gt;Khan, Ali&lt;/author&gt;&lt;/secondary-authors&gt;&lt;/contributors&gt;&lt;titles&gt;&lt;title&gt;X-Net: Brain Stroke Lesion Segmentation Based on Depthwise Separable Convolution and Long-Range Dependencies&lt;/title&gt;&lt;secondary-title&gt;Medical Image Computing and Computer Assisted Intervention – MICCAI 2019&lt;/secondary-title&gt;&lt;/titles&gt;&lt;pages&gt;247-255&lt;/pages&gt;&lt;dates&gt;&lt;year&gt;2019&lt;/year&gt;&lt;pub-dates&gt;&lt;date&gt;2019//&lt;/date&gt;&lt;/pub-dates&gt;&lt;/dates&gt;&lt;pub-location&gt;Cham&lt;/pub-location&gt;&lt;publisher&gt;Springer International Publishing&lt;/publisher&gt;&lt;isbn&gt;978-3-030-32248-9&lt;/isbn&gt;&lt;urls&gt;&lt;/urls&gt;&lt;/record&gt;&lt;/Cite&gt;&lt;/EndNote&gt;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"_ENREF_20" \o "Qi, 2019 #14" </w:instrText>
      </w:r>
      <w:r>
        <w:fldChar w:fldCharType="separate"/>
      </w:r>
      <w:r>
        <w:rPr>
          <w:rFonts w:cs="Times New Roman"/>
          <w:szCs w:val="24"/>
          <w:vertAlign w:val="superscript"/>
        </w:rPr>
        <w:t>20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使用了非局部注意力提取了卷积特征间的长距离依赖关系，同时使用深度可分离卷积</w:t>
      </w:r>
      <w:r>
        <w:rPr>
          <w:rFonts w:cs="Times New Roman"/>
          <w:szCs w:val="24"/>
        </w:rPr>
        <w:fldChar w:fldCharType="begin"/>
      </w:r>
      <w:r>
        <w:rPr>
          <w:rFonts w:cs="Times New Roman"/>
          <w:szCs w:val="24"/>
        </w:rPr>
        <w:instrText xml:space="preserve"> ADDIN EN.CITE &lt;EndNote&gt;&lt;Cite&gt;&lt;Author&gt;Chollet&lt;/Author&gt;&lt;Year&gt;2017&lt;/Year&gt;&lt;RecNum&gt;77&lt;/RecNum&gt;&lt;DisplayText&gt;&lt;style face="superscript"&gt;[21]&lt;/style&gt;&lt;/DisplayText&gt;&lt;record&gt;&lt;rec-number&gt;77&lt;/rec-number&gt;&lt;foreign-keys&gt;&lt;key app="EN" db-id="wt0f55tzdrr09ne0web5fwv9a2zaffp955av" timestamp="1678458963"&gt;77&lt;/key&gt;&lt;/foreign-keys&gt;&lt;ref-type name="Conference Proceedings"&gt;10&lt;/ref-type&gt;&lt;contributors&gt;&lt;authors&gt;&lt;author&gt;F. Chollet&lt;/author&gt;&lt;/authors&gt;&lt;/contributors&gt;&lt;titles&gt;&lt;title&gt;Xception: Deep Learning with Depthwise Separable Convolutions&lt;/title&gt;&lt;secondary-title&gt;2017 IEEE Conference on Computer Vision and Pattern Recognition (CVPR)&lt;/secondary-title&gt;&lt;alt-title&gt;2017 IEEE Conference on Computer Vision and Pattern Recognition (CVPR)&lt;/alt-title&gt;&lt;/titles&gt;&lt;pages&gt;1800-1807&lt;/pages&gt;&lt;dates&gt;&lt;year&gt;2017&lt;/year&gt;&lt;pub-dates&gt;&lt;date&gt;21-26 July 2017&lt;/date&gt;&lt;/pub-dates&gt;&lt;/dates&gt;&lt;isbn&gt;1063-6919&lt;/isbn&gt;&lt;urls&gt;&lt;/urls&gt;&lt;electronic-resource-num&gt;10.1109/CVPR.2017.195&lt;/electronic-resource-num&gt;&lt;/record&gt;&lt;/Cite&gt;&lt;/EndNote&gt;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"_ENREF_21" \o "Chollet, 2017 #77" </w:instrText>
      </w:r>
      <w:r>
        <w:fldChar w:fldCharType="separate"/>
      </w:r>
      <w:r>
        <w:rPr>
          <w:rFonts w:cs="Times New Roman"/>
          <w:szCs w:val="24"/>
          <w:vertAlign w:val="superscript"/>
        </w:rPr>
        <w:t>21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降低了模型的计算量，因此训练参数明显少于现有的脑卒中分割模型</w:t>
      </w:r>
      <w:r>
        <w:rPr>
          <w:rFonts w:cs="Times New Roman"/>
          <w:szCs w:val="24"/>
        </w:rPr>
        <w:fldChar w:fldCharType="begin"/>
      </w:r>
      <w:r>
        <w:rPr>
          <w:rFonts w:cs="Times New Roman"/>
          <w:szCs w:val="24"/>
        </w:rPr>
        <w:instrText xml:space="preserve"> ADDIN EN.CITE &lt;EndNote&gt;&lt;Cite&gt;&lt;Author&gt;Khezrpour&lt;/Author&gt;&lt;Year&gt;2022&lt;/Year&gt;&lt;RecNum&gt;92&lt;/RecNum&gt;&lt;DisplayText&gt;&lt;style face="superscript"&gt;[22]&lt;/style&gt;&lt;/DisplayText&gt;&lt;record&gt;&lt;rec-number&gt;92&lt;/rec-number&gt;&lt;foreign-keys&gt;&lt;key app="EN" db-id="wt0f55tzdrr09ne0web5fwv9a2zaffp955av" timestamp="1678511474"&gt;92&lt;/key&gt;&lt;/foreign-keys&gt;&lt;ref-type name="Journal Article"&gt;17&lt;/ref-type&gt;&lt;contributors&gt;&lt;authors&gt;&lt;author&gt;Khezrpour, Samrand&lt;/author&gt;&lt;author&gt;Seyedarabi, Hadi&lt;/author&gt;&lt;author&gt;Razavi, Seyed Naser&lt;/author&gt;&lt;author&gt;Farhoudi, Mehdi&lt;/author&gt;&lt;/authors&gt;&lt;/contributors&gt;&lt;titles&gt;&lt;title&gt;Automatic segmentation of the brain stroke lesions from MR flair scans using improved U-net framework&lt;/title&gt;&lt;secondary-title&gt;Biomedical Signal Processing and Control&lt;/secondary-title&gt;&lt;/titles&gt;&lt;periodical&gt;&lt;full-title&gt;Biomedical Signal Processing and Control&lt;/full-title&gt;&lt;/periodical&gt;&lt;pages&gt;103978&lt;/pages&gt;&lt;volume&gt;78&lt;/volume&gt;&lt;keywords&gt;&lt;keyword&gt;Medical image segmentation&lt;/keyword&gt;&lt;keyword&gt;Deep learning&lt;/keyword&gt;&lt;keyword&gt;Convolutional networks&lt;/keyword&gt;&lt;keyword&gt;And stroke lesion images&lt;/keyword&gt;&lt;/keywords&gt;&lt;dates&gt;&lt;year&gt;2022&lt;/year&gt;&lt;pub-dates&gt;&lt;date&gt;2022/09/01/&lt;/date&gt;&lt;/pub-dates&gt;&lt;/dates&gt;&lt;isbn&gt;1746-8094&lt;/isbn&gt;&lt;urls&gt;&lt;related-urls&gt;&lt;url&gt;https://www.sciencedirect.com/science/article/pii/S1746809422004773&lt;/url&gt;&lt;/related-urls&gt;&lt;/urls&gt;&lt;electronic-resource-num&gt;https://doi.org/10.1016/j.bspc.2022.103978&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"_ENREF_22" \o "Khezrpour, 2022 #92" </w:instrText>
      </w:r>
      <w:r>
        <w:fldChar w:fldCharType="separate"/>
      </w:r>
      <w:r>
        <w:rPr>
          <w:rFonts w:cs="Times New Roman"/>
          <w:szCs w:val="24"/>
          <w:vertAlign w:val="superscript"/>
        </w:rPr>
        <w:t>22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J</w:t>
      </w:r>
      <w:r>
        <w:rPr>
          <w:rFonts w:hint="eastAsia" w:cs="Times New Roman"/>
          <w:szCs w:val="24"/>
        </w:rPr>
        <w:t>ia等人</w:t>
      </w:r>
      <w:r>
        <w:rPr>
          <w:rFonts w:cs="Times New Roman"/>
          <w:szCs w:val="24"/>
        </w:rPr>
        <w:fldChar w:fldCharType="begin"/>
      </w:r>
      <w:r>
        <w:rPr>
          <w:rFonts w:hint="eastAsia" w:cs="Times New Roman"/>
          <w:szCs w:val="24"/>
        </w:rPr>
        <w:instrText xml:space="preserve"> ADDIN EN.CITE &lt;EndNote&gt;&lt;Cite&gt;&lt;Author&gt;贾小慧&lt;/Author&gt;&lt;Year&gt;2022&lt;/Year&gt;&lt;RecNum&gt;3&lt;/RecNum&gt;&lt;DisplayText&gt;&lt;style face="superscript"&gt;[23]&lt;/style&gt;&lt;/DisplayText&gt;&lt;record&gt;&lt;rec-number&gt;3&lt;/rec-number&gt;&lt;foreign-keys&gt;&lt;key app="EN" db-id="wt0f55tzdrr09ne0web5fwv9a2zaffp955av" timestamp="1677562868"&gt;3&lt;/key&gt;&lt;/foreign-keys&gt;&lt;ref-type name="Journal Article"&gt;17&lt;/ref-type&gt;&lt;contributors&gt;&lt;authors&gt;&lt;author&gt;贾小慧&lt;/author&gt;&lt;author&gt;张雪英&lt;/author&gt;&lt;author&gt;王夙喆&lt;/author&gt;&lt;author&gt;回海生&lt;/author&gt;&lt;author&gt;李凤莲&lt;/author&gt;&lt;author&gt;张华&lt;/author&gt;&lt;/authors&gt;&lt;/contributors&gt;&lt;auth-address&gt;太原理工大学信息与计算机学院;山西医科大学第一医院影像科;&lt;/auth-address&gt;&lt;titles&gt;&lt;title&gt;基于双向循环U-Net模型的脑卒中病灶分割方法&lt;/title&gt;&lt;secondary-title&gt;太原理工大学学报&lt;/secondary-title&gt;&lt;/titles&gt;&lt;periodical&gt;&lt;full-title&gt;太原理工大学学报&lt;/full-title&gt;&lt;/periodical&gt;&lt;pages&gt;1127-1133&lt;/pages&gt;&lt;volume&gt;53&lt;/volume&gt;&lt;number&gt;06&lt;/number&gt;&lt;keywords&gt;&lt;keyword&gt;深度学习&lt;/keyword&gt;&lt;keyword&gt;脑卒中病灶分割&lt;/keyword&gt;&lt;keyword&gt;CGRU&lt;/keyword&gt;&lt;keyword&gt;U-Net&lt;/keyword&gt;&lt;keyword&gt;双向特征融合&lt;/keyword&gt;&lt;keyword&gt;多视面融合&lt;/keyword&gt;&lt;/keywords&gt;&lt;dates&gt;&lt;year&gt;2022&lt;/year&gt;&lt;/dates&gt;&lt;isbn&gt;1007-9432&lt;/isbn&gt;&lt;call-num</w:instrText>
      </w:r>
      <w:r>
        <w:rPr>
          <w:rFonts w:cs="Times New Roman"/>
          <w:szCs w:val="24"/>
        </w:rPr>
        <w:instrText xml:space="preserve">&gt;14-1220/N&lt;/call-num&gt;&lt;urls&gt;&lt;related-urls&gt;&lt;url&gt;https://kns.cnki.net/kcms/detail/14.1220.N.20220517.1131.006.html&lt;/url&gt;&lt;/related-urls&gt;&lt;/urls&gt;&lt;electronic-resource-num&gt;10.16355/j.cnki.issn1007-9432tyut.2022.06.019&lt;/electronic-resource-num&gt;&lt;remote-database-provider&gt;Cnki&lt;/remote-database-provider&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"_ENREF_23" \o "贾小慧, 2022 #3" </w:instrText>
      </w:r>
      <w:r>
        <w:fldChar w:fldCharType="separate"/>
      </w:r>
      <w:r>
        <w:rPr>
          <w:rFonts w:cs="Times New Roman"/>
          <w:szCs w:val="24"/>
          <w:vertAlign w:val="superscript"/>
        </w:rPr>
        <w:t>23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在引入循环神经网络</w:t>
      </w:r>
      <w:r>
        <w:rPr>
          <w:rFonts w:cs="Times New Roman"/>
          <w:szCs w:val="24"/>
        </w:rPr>
        <w:fldChar w:fldCharType="begin"/>
      </w:r>
      <w:r>
        <w:rPr>
          <w:rFonts w:cs="Times New Roman"/>
          <w:szCs w:val="24"/>
        </w:rPr>
        <w:instrText xml:space="preserve"> ADDIN EN.CITE &lt;EndNote&gt;&lt;Cite&gt;&lt;Author&gt;Zaremba&lt;/Author&gt;&lt;Year&gt;2014&lt;/Year&gt;&lt;RecNum&gt;78&lt;/RecNum&gt;&lt;DisplayText&gt;&lt;style face="superscript"&gt;[24]&lt;/style&gt;&lt;/DisplayText&gt;&lt;record&gt;&lt;rec-number&gt;78&lt;/rec-number&gt;&lt;foreign-keys&gt;&lt;key app="EN" db-id="wt0f55tzdrr09ne0web5fwv9a2zaffp955av" timestamp="1678459035"&gt;78&lt;/key&gt;&lt;/foreign-keys&gt;&lt;ref-type name="Journal Article"&gt;17&lt;/ref-type&gt;&lt;contributors&gt;&lt;authors&gt;&lt;author&gt;Zaremba, Wojciech&lt;/author&gt;&lt;author&gt;Sutskever, Ilya&lt;/author&gt;&lt;author&gt;Vinyals, Oriol&lt;/author&gt;&lt;/authors&gt;&lt;/contributors&gt;&lt;titles&gt;&lt;title&gt;Recurrent Neural Network Regularization&lt;/title&gt;&lt;secondary-title&gt;ArXiv&lt;/secondary-title&gt;&lt;/titles&gt;&lt;periodical&gt;&lt;full-title&gt;ArXiv&lt;/full-title&gt;&lt;/periodical&gt;&lt;volume&gt;abs/1409.2329&lt;/volume&gt;&lt;dates&gt;&lt;year&gt;2014&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"_ENREF_24" \o "Zaremba, 2014 #78" </w:instrText>
      </w:r>
      <w:r>
        <w:fldChar w:fldCharType="separate"/>
      </w:r>
      <w:r>
        <w:rPr>
          <w:rFonts w:cs="Times New Roman"/>
          <w:szCs w:val="24"/>
          <w:vertAlign w:val="superscript"/>
        </w:rPr>
        <w:t>24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的基础上使用注意力卷积门递归单元。</w:t>
      </w:r>
      <w:r>
        <w:rPr>
          <w:rFonts w:cs="Times New Roman"/>
          <w:szCs w:val="24"/>
        </w:rPr>
        <w:t>L</w:t>
      </w:r>
      <w:r>
        <w:rPr>
          <w:rFonts w:hint="eastAsia" w:cs="Times New Roman"/>
          <w:szCs w:val="24"/>
        </w:rPr>
        <w:t>iu等人</w:t>
      </w:r>
      <w:r>
        <w:rPr>
          <w:rFonts w:cs="Times New Roman"/>
          <w:szCs w:val="24"/>
        </w:rPr>
        <w:fldChar w:fldCharType="begin"/>
      </w:r>
      <w:r>
        <w:rPr>
          <w:rFonts w:cs="Times New Roman"/>
          <w:szCs w:val="24"/>
        </w:rPr>
        <w:instrText xml:space="preserve"> ADDIN EN.CITE &lt;EndNote&gt;&lt;Cite&gt;&lt;Author&gt;Liu&lt;/Author&gt;&lt;Year&gt;2020&lt;/Year&gt;&lt;RecNum&gt;15&lt;/RecNum&gt;&lt;DisplayText&gt;&lt;style face="superscript"&gt;[25]&lt;/style&gt;&lt;/DisplayText&gt;&lt;record&gt;&lt;rec-number&gt;15&lt;/rec-number&gt;&lt;foreign-keys&gt;&lt;key app="EN" db-id="wt0f55tzdrr09ne0web5fwv9a2zaffp955av" timestamp="1677566171"&gt;15&lt;/key&gt;&lt;/foreign-keys&gt;&lt;ref-type name="Journal Article"&gt;17&lt;/ref-type&gt;&lt;contributors&gt;&lt;authors&gt;&lt;author&gt;Liu, Liangliang&lt;/author&gt;&lt;author&gt;Kurgan, Lukasz&lt;/author&gt;&lt;author&gt;Wu, Fang-Xiang&lt;/author&gt;&lt;author&gt;Wang, Jianxin&lt;/author&gt;&lt;/authors&gt;&lt;/contributors&gt;&lt;titles&gt;&lt;title&gt;Attention convolutional neural network for accurate segmentation and quantification of lesions in ischemic stroke disease&lt;/title&gt;&lt;secondary-title&gt;Medical Image Analysis&lt;/secondary-title&gt;&lt;/titles&gt;&lt;periodical&gt;&lt;full-title&gt;Medical Image Analysis&lt;/full-title&gt;&lt;/periodical&gt;&lt;pages&gt;101791&lt;/pages&gt;&lt;volume&gt;65&lt;/volume&gt;&lt;keywords&gt;&lt;keyword&gt;Stroke&lt;/keyword&gt;&lt;keyword&gt;White matter hyperintensity&lt;/keyword&gt;&lt;keyword&gt;U-net&lt;/keyword&gt;&lt;keyword&gt;Attention module&lt;/keyword&gt;&lt;/keywords&gt;&lt;dates&gt;&lt;year&gt;2020&lt;/year&gt;&lt;pub-dates&gt;&lt;date&gt;2020/10/01/&lt;/date&gt;&lt;/pub-dates&gt;&lt;/dates&gt;&lt;isbn&gt;1361-8415&lt;/isbn&gt;&lt;urls&gt;&lt;related-urls&gt;&lt;url&gt;https://www.sciencedirect.com/science/article/pii/S1361841520301559&lt;/url&gt;&lt;/related-urls&gt;&lt;/urls&gt;&lt;electronic-resource-num&gt;https://doi.org/10.1016/j.media.2020.101791&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"_ENREF_25" \o "Liu, 2020 #15" </w:instrText>
      </w:r>
      <w:r>
        <w:fldChar w:fldCharType="separate"/>
      </w:r>
      <w:r>
        <w:rPr>
          <w:rFonts w:cs="Times New Roman"/>
          <w:szCs w:val="24"/>
          <w:vertAlign w:val="superscript"/>
        </w:rPr>
        <w:t>25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开发的深度残差注意力网络继承U</w:t>
      </w:r>
      <w:r>
        <w:rPr>
          <w:rFonts w:cs="Times New Roman"/>
          <w:szCs w:val="24"/>
        </w:rPr>
        <w:t>-N</w:t>
      </w:r>
      <w:r>
        <w:rPr>
          <w:rFonts w:hint="eastAsia" w:cs="Times New Roman"/>
          <w:szCs w:val="24"/>
        </w:rPr>
        <w:t>et的优点，并引入了跳连接注意力机制，提高了分割性能。</w:t>
      </w:r>
    </w:p>
    <w:p>
      <w:pPr>
        <w:overflowPunct w:val="0"/>
        <w:ind w:firstLine="480" w:firstLineChars="200"/>
        <w:rPr>
          <w:rFonts w:cs="Times New Roman"/>
          <w:szCs w:val="24"/>
        </w:rPr>
      </w:pPr>
      <w:r>
        <w:rPr>
          <w:rFonts w:hint="eastAsia" w:cs="Times New Roman"/>
          <w:szCs w:val="24"/>
        </w:rPr>
        <w:t>上述网络都是对M</w:t>
      </w:r>
      <w:r>
        <w:rPr>
          <w:rFonts w:cs="Times New Roman"/>
          <w:szCs w:val="24"/>
        </w:rPr>
        <w:t>RI</w:t>
      </w:r>
      <w:r>
        <w:rPr>
          <w:rFonts w:hint="eastAsia" w:cs="Times New Roman"/>
          <w:szCs w:val="24"/>
        </w:rPr>
        <w:t>图像的单独横截面进行2</w:t>
      </w:r>
      <w:r>
        <w:rPr>
          <w:rFonts w:cs="Times New Roman"/>
          <w:szCs w:val="24"/>
        </w:rPr>
        <w:t>D</w:t>
      </w:r>
      <w:r>
        <w:rPr>
          <w:rFonts w:hint="eastAsia" w:cs="Times New Roman"/>
          <w:szCs w:val="24"/>
        </w:rPr>
        <w:t>卷积计算，但是M</w:t>
      </w:r>
      <w:r>
        <w:rPr>
          <w:rFonts w:cs="Times New Roman"/>
          <w:szCs w:val="24"/>
        </w:rPr>
        <w:t>RI</w:t>
      </w:r>
      <w:r>
        <w:rPr>
          <w:rFonts w:hint="eastAsia" w:cs="Times New Roman"/>
          <w:szCs w:val="24"/>
        </w:rPr>
        <w:t>是3</w:t>
      </w:r>
      <w:r>
        <w:rPr>
          <w:rFonts w:cs="Times New Roman"/>
          <w:szCs w:val="24"/>
        </w:rPr>
        <w:t>D</w:t>
      </w:r>
      <w:r>
        <w:rPr>
          <w:rFonts w:hint="eastAsia" w:cs="Times New Roman"/>
          <w:szCs w:val="24"/>
        </w:rPr>
        <w:t>数据集。2</w:t>
      </w:r>
      <w:r>
        <w:rPr>
          <w:rFonts w:cs="Times New Roman"/>
          <w:szCs w:val="24"/>
        </w:rPr>
        <w:t>D</w:t>
      </w:r>
      <w:r>
        <w:rPr>
          <w:rFonts w:hint="eastAsia" w:cs="Times New Roman"/>
          <w:szCs w:val="24"/>
        </w:rPr>
        <w:t>卷积虽然比</w:t>
      </w:r>
      <w:r>
        <w:rPr>
          <w:rFonts w:cs="Times New Roman"/>
          <w:szCs w:val="24"/>
        </w:rPr>
        <w:t>3D</w:t>
      </w:r>
      <w:r>
        <w:rPr>
          <w:rFonts w:hint="eastAsia" w:cs="Times New Roman"/>
          <w:szCs w:val="24"/>
        </w:rPr>
        <w:t>卷积复杂度低，但是不能提取</w:t>
      </w:r>
      <w:r>
        <w:rPr>
          <w:rFonts w:cs="Times New Roman"/>
          <w:szCs w:val="24"/>
        </w:rPr>
        <w:t>3</w:t>
      </w:r>
      <w:r>
        <w:rPr>
          <w:rFonts w:hint="eastAsia" w:cs="Times New Roman"/>
          <w:szCs w:val="24"/>
        </w:rPr>
        <w:t>D图像切片间的连续上下文信息</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在医学图像的</w:t>
      </w:r>
      <w:r>
        <w:rPr>
          <w:rFonts w:hint="eastAsia" w:cs="Times New Roman"/>
          <w:szCs w:val="24"/>
        </w:rPr>
        <w:t>3D</w:t>
      </w:r>
      <w:r>
        <w:rPr>
          <w:rFonts w:cs="Times New Roman"/>
          <w:szCs w:val="24"/>
        </w:rPr>
        <w:t>数据分割中，通过</w:t>
      </w:r>
      <w:r>
        <w:rPr>
          <w:rFonts w:hint="eastAsia" w:cs="Times New Roman"/>
          <w:szCs w:val="24"/>
        </w:rPr>
        <w:t>3D</w:t>
      </w:r>
      <w:r>
        <w:rPr>
          <w:rFonts w:cs="Times New Roman"/>
          <w:szCs w:val="24"/>
        </w:rPr>
        <w:t>卷积学习的</w:t>
      </w:r>
      <w:r>
        <w:rPr>
          <w:rFonts w:hint="eastAsia" w:cs="Times New Roman"/>
          <w:szCs w:val="24"/>
        </w:rPr>
        <w:t>准确</w:t>
      </w:r>
      <w:r>
        <w:rPr>
          <w:rFonts w:cs="Times New Roman"/>
          <w:szCs w:val="24"/>
        </w:rPr>
        <w:t>边界信息可以</w:t>
      </w:r>
      <w:r>
        <w:rPr>
          <w:rFonts w:hint="eastAsia" w:cs="Times New Roman"/>
          <w:szCs w:val="24"/>
        </w:rPr>
        <w:t>增加到2D</w:t>
      </w:r>
      <w:r>
        <w:rPr>
          <w:rFonts w:cs="Times New Roman"/>
          <w:szCs w:val="24"/>
        </w:rPr>
        <w:t>卷积特征</w:t>
      </w:r>
      <w:r>
        <w:rPr>
          <w:rFonts w:hint="eastAsia" w:cs="Times New Roman"/>
          <w:szCs w:val="24"/>
        </w:rPr>
        <w:t>图中</w:t>
      </w:r>
      <w:r>
        <w:rPr>
          <w:rFonts w:cs="Times New Roman"/>
          <w:szCs w:val="24"/>
        </w:rPr>
        <w:t>，获得更好的</w:t>
      </w:r>
      <w:r>
        <w:rPr>
          <w:rFonts w:hint="eastAsia" w:cs="Times New Roman"/>
          <w:szCs w:val="24"/>
        </w:rPr>
        <w:t>边界</w:t>
      </w:r>
      <w:r>
        <w:rPr>
          <w:rFonts w:cs="Times New Roman"/>
          <w:szCs w:val="24"/>
        </w:rPr>
        <w:t>分割性能</w:t>
      </w:r>
      <w:r>
        <w:rPr>
          <w:rFonts w:hint="eastAsia" w:cs="Times New Roman"/>
          <w:szCs w:val="24"/>
        </w:rPr>
        <w:t>。为此，</w:t>
      </w:r>
      <w:r>
        <w:rPr>
          <w:rFonts w:cs="Times New Roman"/>
          <w:szCs w:val="24"/>
        </w:rPr>
        <w:t>ComboNet</w:t>
      </w:r>
      <w:r>
        <w:rPr>
          <w:rFonts w:cs="Times New Roman"/>
          <w:szCs w:val="24"/>
        </w:rPr>
        <w:fldChar w:fldCharType="begin"/>
      </w:r>
      <w:r>
        <w:rPr>
          <w:rFonts w:cs="Times New Roman"/>
          <w:szCs w:val="24"/>
        </w:rPr>
        <w:instrText xml:space="preserve"> ADDIN EN.CITE &lt;EndNote&gt;&lt;Cite&gt;&lt;Author&gt;Akal&lt;/Author&gt;&lt;Year&gt;2020&lt;/Year&gt;&lt;RecNum&gt;17&lt;/RecNum&gt;&lt;DisplayText&gt;&lt;style face="superscript"&gt;[27]&lt;/style&gt;&lt;/DisplayText&gt;&lt;record&gt;&lt;rec-number&gt;17&lt;/rec-number&gt;&lt;foreign-keys&gt;&lt;key app="EN" db-id="wt0f55tzdrr09ne0web5fwv9a2zaffp955av" timestamp="1677566909"&gt;17&lt;/key&gt;&lt;/foreign-keys&gt;&lt;ref-type name="Journal Article"&gt;17&lt;/ref-type&gt;&lt;contributors&gt;&lt;authors&gt;&lt;author&gt;Akal, Orhan&lt;/author&gt;&lt;author&gt;Peng, Zhigang&lt;/author&gt;&lt;author&gt;Hermosillo, Gerardo&lt;/author&gt;&lt;/authors&gt;&lt;/contributors&gt;&lt;titles&gt;&lt;title&gt;ComboNet: Combined 2D &amp;amp; 3D Architecture for Aorta Segmentation&lt;/title&gt;&lt;secondary-title&gt;ArXiv&lt;/secondary-title&gt;&lt;/titles&gt;&lt;periodical&gt;&lt;full-title&gt;ArXiv&lt;/full-title&gt;&lt;/periodical&gt;&lt;volume&gt;abs/2006.05325&lt;/volume&gt;&lt;dates&gt;&lt;year&gt;2020&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"_ENREF_27" \o "Akal, 2020 #17" </w:instrText>
      </w:r>
      <w:r>
        <w:fldChar w:fldCharType="separate"/>
      </w:r>
      <w:r>
        <w:rPr>
          <w:rFonts w:cs="Times New Roman"/>
          <w:szCs w:val="24"/>
          <w:vertAlign w:val="superscript"/>
        </w:rPr>
        <w:t>27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直接合并</w:t>
      </w:r>
      <w:r>
        <w:rPr>
          <w:rFonts w:hint="eastAsia" w:cs="Times New Roman"/>
          <w:szCs w:val="24"/>
        </w:rPr>
        <w:t>2</w:t>
      </w:r>
      <w:r>
        <w:rPr>
          <w:rFonts w:cs="Times New Roman"/>
          <w:szCs w:val="24"/>
        </w:rPr>
        <w:t>D CNN和</w:t>
      </w:r>
      <w:r>
        <w:rPr>
          <w:rFonts w:hint="eastAsia" w:cs="Times New Roman"/>
          <w:szCs w:val="24"/>
        </w:rPr>
        <w:t>3</w:t>
      </w:r>
      <w:r>
        <w:rPr>
          <w:rFonts w:cs="Times New Roman"/>
          <w:szCs w:val="24"/>
        </w:rPr>
        <w:t>D CNN的分割结果，</w:t>
      </w:r>
      <w:r>
        <w:rPr>
          <w:rFonts w:hint="eastAsia" w:cs="Times New Roman"/>
          <w:szCs w:val="24"/>
        </w:rPr>
        <w:t>也</w:t>
      </w:r>
      <w:r>
        <w:rPr>
          <w:rFonts w:cs="Times New Roman"/>
          <w:szCs w:val="24"/>
        </w:rPr>
        <w:t>可以</w:t>
      </w:r>
      <w:r>
        <w:rPr>
          <w:rFonts w:hint="eastAsia" w:cs="Times New Roman"/>
          <w:szCs w:val="24"/>
        </w:rPr>
        <w:t>提升</w:t>
      </w:r>
      <w:r>
        <w:rPr>
          <w:rFonts w:cs="Times New Roman"/>
          <w:szCs w:val="24"/>
        </w:rPr>
        <w:t>目标边界的</w:t>
      </w:r>
      <w:r>
        <w:rPr>
          <w:rFonts w:hint="eastAsia" w:cs="Times New Roman"/>
          <w:szCs w:val="24"/>
        </w:rPr>
        <w:t>分割</w:t>
      </w:r>
      <w:r>
        <w:rPr>
          <w:rFonts w:cs="Times New Roman"/>
          <w:szCs w:val="24"/>
        </w:rPr>
        <w:t>精度，但</w:t>
      </w:r>
      <w:r>
        <w:rPr>
          <w:rFonts w:hint="eastAsia" w:cs="Times New Roman"/>
          <w:szCs w:val="24"/>
        </w:rPr>
        <w:t>3D</w:t>
      </w:r>
      <w:r>
        <w:rPr>
          <w:rFonts w:cs="Times New Roman"/>
          <w:szCs w:val="24"/>
        </w:rPr>
        <w:t xml:space="preserve"> CNN的计算量太大</w:t>
      </w:r>
      <w:r>
        <w:rPr>
          <w:rFonts w:cs="Times New Roman"/>
          <w:szCs w:val="24"/>
        </w:rPr>
        <w:fldChar w:fldCharType="begin"/>
      </w:r>
      <w:r>
        <w:rPr>
          <w:rFonts w:cs="Times New Roman"/>
          <w:szCs w:val="24"/>
        </w:rPr>
        <w:instrText xml:space="preserve"> ADDIN EN.CITE &lt;EndNote&gt;&lt;Cite&gt;&lt;Author&gt;Yalçın&lt;/Author&gt;&lt;Year&gt;2022&lt;/Year&gt;&lt;RecNum&gt;90&lt;/RecNum&gt;&lt;DisplayText&gt;&lt;style face="superscript"&gt;[28]&lt;/style&gt;&lt;/DisplayText&gt;&lt;record&gt;&lt;rec-number&gt;90&lt;/rec-number&gt;&lt;foreign-keys&gt;&lt;key app="EN" db-id="wt0f55tzdrr09ne0web5fwv9a2zaffp955av" timestamp="1678511066"&gt;90&lt;/key&gt;&lt;/foreign-keys&gt;&lt;ref-type name="Journal Article"&gt;17&lt;/ref-type&gt;&lt;contributors&gt;&lt;authors&gt;&lt;author&gt;Yalçın, Sercan&lt;/author&gt;&lt;author&gt;Vural, Hüseyin&lt;/author&gt;&lt;/authors&gt;&lt;/contributors&gt;&lt;titles&gt;&lt;title&gt;Brain stroke classification and segmentation using encoder-decoder based deep convolutional neural networks&lt;/title&gt;&lt;secondary-title&gt;Computers in Biology and Medicine&lt;/secondary-title&gt;&lt;/titles&gt;&lt;periodical&gt;&lt;full-title&gt;Computers in Biology and Medicine&lt;/full-title&gt;&lt;/periodical&gt;&lt;pages&gt;105941&lt;/pages&gt;&lt;volume&gt;149&lt;/volume&gt;&lt;keywords&gt;&lt;keyword&gt;Brain stroke detection&lt;/keyword&gt;&lt;keyword&gt;Convolutional neural networks&lt;/keyword&gt;&lt;keyword&gt;Ischemia and hemorrhage stroke&lt;/keyword&gt;&lt;keyword&gt;Classification and segmentation&lt;/keyword&gt;&lt;/keywords&gt;&lt;dates&gt;&lt;year&gt;2022&lt;/year&gt;&lt;pub-dates&gt;&lt;date&gt;2022/10/01/&lt;/date&gt;&lt;/pub-dates&gt;&lt;/dates&gt;&lt;isbn&gt;0010-4825&lt;/isbn&gt;&lt;urls&gt;&lt;related-urls&gt;&lt;url&gt;https://www.sciencedirect.com/science/article/pii/S001048252200676X&lt;/url&gt;&lt;/related-urls&gt;&lt;/urls&gt;&lt;electronic-resource-num&gt;https://doi.org/10.1016/j.compbiomed.2022.105941&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"_ENREF_28" \o "Yalçın, 2022 #90" </w:instrText>
      </w:r>
      <w:r>
        <w:fldChar w:fldCharType="separate"/>
      </w:r>
      <w:r>
        <w:rPr>
          <w:rFonts w:cs="Times New Roman"/>
          <w:szCs w:val="24"/>
          <w:vertAlign w:val="superscript"/>
        </w:rPr>
        <w:t>28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。为了解决这个问题，一些网络，如M2D3DNet</w:t>
      </w:r>
      <w:r>
        <w:rPr>
          <w:rFonts w:cs="Times New Roman"/>
          <w:szCs w:val="24"/>
        </w:rPr>
        <w:fldChar w:fldCharType="begin"/>
      </w:r>
      <w:r>
        <w:rPr>
          <w:rFonts w:cs="Times New Roman"/>
          <w:szCs w:val="24"/>
        </w:rPr>
        <w:instrText xml:space="preserve"> ADDIN EN.CITE &lt;EndNote&gt;&lt;Cite&gt;&lt;Author&gt;Wang&lt;/Author&gt;&lt;Year&gt;2021&lt;/Year&gt;&lt;RecNum&gt;18&lt;/RecNum&gt;&lt;DisplayText&gt;&lt;style face="superscript"&gt;[29]&lt;/style&gt;&lt;/DisplayText&gt;&lt;record&gt;&lt;rec-number&gt;18&lt;/rec-number&gt;&lt;foreign-keys&gt;&lt;key app="EN" db-id="wt0f55tzdrr09ne0web5fwv9a2zaffp955av" timestamp="1677566953"&gt;18&lt;/key&gt;&lt;/foreign-keys&gt;&lt;ref-type name="Journal Article"&gt;17&lt;/ref-type&gt;&lt;contributors&gt;&lt;authors&gt;&lt;author&gt;Wang, Hongyu&lt;/author&gt;&lt;author&gt;Cao, Jiaqi&lt;/author&gt;&lt;author&gt;Feng, Jun&lt;/author&gt;&lt;author&gt;Xie, Yilin&lt;/author&gt;&lt;author&gt;Yang, Di&lt;/author&gt;&lt;author&gt;Chen, Baoying&lt;/author&gt;&lt;/authors&gt;&lt;/contributors&gt;&lt;titles&gt;&lt;title&gt;Mixed 2D and 3D convolutional network with multi-scale context for lesion segmentation in breast DCE-MRI&lt;/title&gt;&lt;secondary-title&gt;Biomedical Signal Processing and Control&lt;/secondary-title&gt;&lt;/titles&gt;&lt;periodical&gt;&lt;full-title&gt;Biomedical Signal Processing and Control&lt;/full-title&gt;&lt;/periodical&gt;&lt;pages&gt;102607&lt;/pages&gt;&lt;volume&gt;68&lt;/volume&gt;&lt;keywords&gt;&lt;keyword&gt;Convolutional neural network&lt;/keyword&gt;&lt;keyword&gt;Lesion segmentation&lt;/keyword&gt;&lt;keyword&gt;Breast DCE-MRI&lt;/keyword&gt;&lt;keyword&gt;Medical image analysis&lt;/keyword&gt;&lt;/keywords&gt;&lt;dates&gt;&lt;year&gt;2021&lt;/year&gt;&lt;pub-dates&gt;&lt;date&gt;2021/07/01/&lt;/date&gt;&lt;/pub-dates&gt;&lt;/dates&gt;&lt;isbn&gt;1746-8094&lt;/isbn&gt;&lt;urls&gt;&lt;related-urls&gt;&lt;url&gt;https://www.sciencedirect.com/science/article/pii/S1746809421002044&lt;/url&gt;&lt;/related-urls&gt;&lt;/urls&gt;&lt;electronic-resource-num&gt;https://doi.org/10.1016/j.bspc.2021.102607&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"_ENREF_29" \o "Wang, 2021 #18" </w:instrText>
      </w:r>
      <w:r>
        <w:fldChar w:fldCharType="separate"/>
      </w:r>
      <w:r>
        <w:rPr>
          <w:rFonts w:cs="Times New Roman"/>
          <w:szCs w:val="24"/>
          <w:vertAlign w:val="superscript"/>
        </w:rPr>
        <w:t>29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和GGPFN</w:t>
      </w:r>
      <w:r>
        <w:rPr>
          <w:rFonts w:cs="Times New Roman"/>
          <w:szCs w:val="24"/>
        </w:rPr>
        <w:fldChar w:fldCharType="begin"/>
      </w:r>
      <w:r>
        <w:rPr>
          <w:rFonts w:cs="Times New Roman"/>
          <w:szCs w:val="24"/>
        </w:rPr>
        <w:instrText xml:space="preserve"> ADDIN EN.CITE &lt;EndNote&gt;&lt;Cite&gt;&lt;Author&gt;Fang&lt;/Author&gt;&lt;Year&gt;2019&lt;/Year&gt;&lt;RecNum&gt;19&lt;/RecNum&gt;&lt;DisplayText&gt;&lt;style face="superscript"&gt;[30]&lt;/style&gt;&lt;/DisplayText&gt;&lt;record&gt;&lt;rec-number&gt;19&lt;/rec-number&gt;&lt;foreign-keys&gt;&lt;key app="EN" db-id="wt0f55tzdrr09ne0web5fwv9a2zaffp955av" timestamp="1677566993"&gt;19&lt;/key&gt;&lt;/foreign-keys&gt;&lt;ref-type name="Conference Proceedings"&gt;10&lt;/ref-type&gt;&lt;contributors&gt;&lt;authors&gt;&lt;author&gt;Fang, Chaowei&lt;/author&gt;&lt;author&gt;Li, Guanbin&lt;/author&gt;&lt;author&gt;Pan, Chengwei&lt;/author&gt;&lt;author&gt;Li, Yiming&lt;/author&gt;&lt;author&gt;Yu, Yizhou&lt;/author&gt;&lt;/authors&gt;&lt;secondary-authors&gt;&lt;author&gt;Shen, Dinggang&lt;/author&gt;&lt;author&gt;Liu, Tianming&lt;/author&gt;&lt;author&gt;Peters, Terry M.&lt;/author&gt;&lt;author&gt;Staib, Lawrence H.&lt;/author&gt;&lt;author&gt;Essert, Caroline&lt;/author&gt;&lt;author&gt;Zhou, Sean&lt;/author&gt;&lt;author&gt;Yap, Pew-Thian&lt;/author&gt;&lt;author&gt;Khan, Ali&lt;/author&gt;&lt;/secondary-authors&gt;&lt;/contributors&gt;&lt;titles&gt;&lt;title&gt;Globally Guided Progressive Fusion Network for 3D Pancreas Segmentation&lt;/title&gt;&lt;secondary-title&gt;Medical Image Computing and Computer Assisted Intervention – MICCAI 2019&lt;/secondary-title&gt;&lt;/titles&gt;&lt;pages&gt;210-218&lt;/pages&gt;&lt;dates&gt;&lt;year&gt;2019&lt;/year&gt;&lt;pub-dates&gt;&lt;date&gt;2019//&lt;/date&gt;&lt;/pub-dates&gt;&lt;/dates&gt;&lt;pub-location&gt;Cham&lt;/pub-location&gt;&lt;publisher&gt;Springer International Publishing&lt;/publisher&gt;&lt;isbn&gt;978-3-030-32245-8&lt;/isbn&gt;&lt;urls&gt;&lt;/urls&gt;&lt;/record&gt;&lt;/Cite&gt;&lt;/EndNote&gt;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"_ENREF_30" \o "Fang, 2019 #19" </w:instrText>
      </w:r>
      <w:r>
        <w:fldChar w:fldCharType="separate"/>
      </w:r>
      <w:r>
        <w:rPr>
          <w:rFonts w:cs="Times New Roman"/>
          <w:szCs w:val="24"/>
          <w:vertAlign w:val="superscript"/>
        </w:rPr>
        <w:t>30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，只在编码阶段融合</w:t>
      </w:r>
      <w:r>
        <w:rPr>
          <w:rFonts w:hint="eastAsia" w:cs="Times New Roman"/>
          <w:szCs w:val="24"/>
        </w:rPr>
        <w:t>2D</w:t>
      </w:r>
      <w:r>
        <w:rPr>
          <w:rFonts w:cs="Times New Roman"/>
          <w:szCs w:val="24"/>
        </w:rPr>
        <w:t>和</w:t>
      </w:r>
      <w:r>
        <w:rPr>
          <w:rFonts w:hint="eastAsia" w:cs="Times New Roman"/>
          <w:szCs w:val="24"/>
        </w:rPr>
        <w:t>3</w:t>
      </w:r>
      <w:r>
        <w:rPr>
          <w:rFonts w:cs="Times New Roman"/>
          <w:szCs w:val="24"/>
        </w:rPr>
        <w:t>D</w:t>
      </w:r>
      <w:r>
        <w:rPr>
          <w:rFonts w:hint="eastAsia" w:cs="Times New Roman"/>
          <w:szCs w:val="24"/>
        </w:rPr>
        <w:t>卷积</w:t>
      </w:r>
      <w:r>
        <w:rPr>
          <w:rFonts w:cs="Times New Roman"/>
          <w:szCs w:val="24"/>
        </w:rPr>
        <w:t>特征</w:t>
      </w:r>
      <w:r>
        <w:rPr>
          <w:rFonts w:hint="eastAsia" w:cs="Times New Roman"/>
          <w:szCs w:val="24"/>
        </w:rPr>
        <w:t>图</w:t>
      </w:r>
      <w:r>
        <w:rPr>
          <w:rFonts w:cs="Times New Roman"/>
          <w:szCs w:val="24"/>
        </w:rPr>
        <w:t>，以促进</w:t>
      </w:r>
      <w:r>
        <w:rPr>
          <w:rFonts w:hint="eastAsia" w:cs="Times New Roman"/>
          <w:szCs w:val="24"/>
        </w:rPr>
        <w:t>不同维度</w:t>
      </w:r>
      <w:r>
        <w:rPr>
          <w:rFonts w:cs="Times New Roman"/>
          <w:szCs w:val="24"/>
        </w:rPr>
        <w:t>特征</w:t>
      </w:r>
      <w:r>
        <w:rPr>
          <w:rFonts w:hint="eastAsia" w:cs="Times New Roman"/>
          <w:szCs w:val="24"/>
        </w:rPr>
        <w:t>的</w:t>
      </w:r>
      <w:r>
        <w:rPr>
          <w:rFonts w:cs="Times New Roman"/>
          <w:szCs w:val="24"/>
        </w:rPr>
        <w:t>互补，同时减少</w:t>
      </w:r>
      <w:r>
        <w:rPr>
          <w:rFonts w:hint="eastAsia" w:cs="Times New Roman"/>
          <w:szCs w:val="24"/>
        </w:rPr>
        <w:t>了模型</w:t>
      </w:r>
      <w:r>
        <w:rPr>
          <w:rFonts w:cs="Times New Roman"/>
          <w:szCs w:val="24"/>
        </w:rPr>
        <w:t>计算量。不幸的是，</w:t>
      </w:r>
      <w:r>
        <w:rPr>
          <w:rFonts w:hint="eastAsia" w:cs="Times New Roman"/>
          <w:szCs w:val="24"/>
        </w:rPr>
        <w:t>它们的融合</w:t>
      </w:r>
      <w:r>
        <w:rPr>
          <w:rFonts w:cs="Times New Roman"/>
          <w:szCs w:val="24"/>
        </w:rPr>
        <w:t>方法</w:t>
      </w:r>
      <w:r>
        <w:rPr>
          <w:rFonts w:hint="eastAsia" w:cs="Times New Roman"/>
          <w:szCs w:val="24"/>
        </w:rPr>
        <w:t>过于简单，</w:t>
      </w:r>
      <w:r>
        <w:rPr>
          <w:rFonts w:cs="Times New Roman"/>
          <w:szCs w:val="24"/>
        </w:rPr>
        <w:t>没有充分考虑到不同任务特征之间的依赖性</w:t>
      </w:r>
      <w:r>
        <w:rPr>
          <w:rFonts w:cs="Times New Roman"/>
          <w:szCs w:val="24"/>
        </w:rPr>
        <w:fldChar w:fldCharType="begin"/>
      </w:r>
      <w:r>
        <w:rPr>
          <w:rFonts w:cs="Times New Roman"/>
          <w:szCs w:val="24"/>
        </w:rPr>
        <w:instrText xml:space="preserve"> ADDIN EN.CITE &lt;EndNote&gt;&lt;Cite&gt;&lt;Author&gt;Wu&lt;/Author&gt;&lt;Year&gt;2021&lt;/Year&gt;&lt;RecNum&gt;20&lt;/RecNum&gt;&lt;DisplayText&gt;&lt;style face="superscript"&gt;[31]&lt;/style&gt;&lt;/DisplayText&gt;&lt;record&gt;&lt;rec-number&gt;20&lt;/rec-number&gt;&lt;foreign-keys&gt;&lt;key app="EN" db-id="wt0f55tzdrr09ne0web5fwv9a2zaffp955av" timestamp="1677567041"&gt;20&lt;/key&gt;&lt;/foreign-keys&gt;&lt;ref-type name="Journal Article"&gt;17&lt;/ref-type&gt;&lt;contributors&gt;&lt;authors&gt;&lt;author&gt;Wu, Huisi&lt;/author&gt;&lt;author&gt;Wang, Wei&lt;/author&gt;&lt;author&gt;Zhong, Jiafu&lt;/author&gt;&lt;author&gt;Lei, Baiying&lt;/author&gt;&lt;author&gt;Wen, Zhenkun&lt;/author&gt;&lt;author&gt;Qin, Jing&lt;/author&gt;&lt;/authors&gt;&lt;/contributors&gt;&lt;titles&gt;&lt;title&gt;SCS-Net: A Scale and Context Sensitive Network for Retinal Vessel Segmentation&lt;/title&gt;&lt;secondary-title&gt;Medical Image Analysis&lt;/secondary-title&gt;&lt;/titles&gt;&lt;periodical&gt;&lt;full-title&gt;Medical Image Analysis&lt;/full-title&gt;&lt;/periodical&gt;&lt;pages&gt;102025&lt;/pages&gt;&lt;volume&gt;70&lt;/volume&gt;&lt;keywords&gt;&lt;keyword&gt;Retinal vessel segmentation&lt;/keyword&gt;&lt;keyword&gt;Scale-aware feature aggregation&lt;/keyword&gt;&lt;keyword&gt;Adaptive feature fusion&lt;/keyword&gt;&lt;keyword&gt;Multi-level semantic supervision&lt;/keyword&gt;&lt;/keywords&gt;&lt;dates&gt;&lt;year&gt;2021&lt;/year&gt;&lt;pub-dates&gt;&lt;date&gt;2021/05/01/&lt;/date&gt;&lt;/pub-dates&gt;&lt;/dates&gt;&lt;isbn&gt;1361-8415&lt;/isbn&gt;&lt;urls&gt;&lt;related-urls&gt;&lt;url&gt;https://www.sciencedirect.com/science/article/pii/S1361841521000712&lt;/url&gt;&lt;/related-urls&gt;&lt;/urls&gt;&lt;electronic-resource-num&gt;https://doi.org/10.1016/j.media.2021.102025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"_ENREF_31" \o "Wu, 2021 #20" </w:instrText>
      </w:r>
      <w:r>
        <w:fldChar w:fldCharType="separate"/>
      </w:r>
      <w:r>
        <w:rPr>
          <w:rFonts w:cs="Times New Roman"/>
          <w:szCs w:val="24"/>
          <w:vertAlign w:val="superscript"/>
        </w:rPr>
        <w:t>31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。SENet</w:t>
      </w:r>
      <w:r>
        <w:rPr>
          <w:rFonts w:cs="Times New Roman"/>
          <w:szCs w:val="24"/>
        </w:rPr>
        <w:fldChar w:fldCharType="begin"/>
      </w:r>
      <w:r>
        <w:rPr>
          <w:rFonts w:cs="Times New Roman"/>
          <w:szCs w:val="24"/>
        </w:rPr>
        <w:instrText xml:space="preserve"> ADDIN EN.CITE &lt;EndNote&gt;&lt;Cite&gt;&lt;Author&gt;Hu&lt;/Author&gt;&lt;Year&gt;2020&lt;/Year&gt;&lt;RecNum&gt;23&lt;/RecNum&gt;&lt;DisplayText&gt;&lt;style face="superscript"&gt;[32]&lt;/style&gt;&lt;/DisplayText&gt;&lt;record&gt;&lt;rec-number&gt;23&lt;/rec-number&gt;&lt;foreign-keys&gt;&lt;key app="EN" db-id="wt0f55tzdrr09ne0web5fwv9a2zaffp955av" timestamp="1677567358"&gt;23&lt;/key&gt;&lt;/foreign-keys&gt;&lt;ref-type name="Journal Article"&gt;17&lt;/ref-type&gt;&lt;contributors&gt;&lt;authors&gt;&lt;author&gt;J. Hu&lt;/author&gt;&lt;author&gt;L. Shen&lt;/author&gt;&lt;author&gt;S. Albanie&lt;/author&gt;&lt;author&gt;G. Sun&lt;/author&gt;&lt;author&gt;E. Wu&lt;/author&gt;&lt;/authors&gt;&lt;/contributors&gt;&lt;titles&gt;&lt;title&gt;Squeeze-and-Excitation Networks&lt;/title&gt;&lt;secondary-title&gt;IEEE Transactions on Pattern Analysis and Machine Intelligence&lt;/secondary-title&gt;&lt;/titles&gt;&lt;periodical&gt;&lt;full-title&gt;IEEE Transactions on Pattern Analysis and Machine Intelligence&lt;/full-title&gt;&lt;/periodical&gt;&lt;pages&gt;2011-2023&lt;/pages&gt;&lt;volume&gt;42&lt;/volume&gt;&lt;number&gt;8&lt;/number&gt;&lt;dates&gt;&lt;year&gt;2020&lt;/year&gt;&lt;/dates&gt;&lt;isbn&gt;1939-3539&lt;/isbn&gt;&lt;urls&gt;&lt;/urls&gt;&lt;electronic-resource-num&gt;10.1109/TPAMI.2019.2913372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"_ENREF_32" \o "Hu, 2020 #23" </w:instrText>
      </w:r>
      <w:r>
        <w:fldChar w:fldCharType="separate"/>
      </w:r>
      <w:r>
        <w:rPr>
          <w:rFonts w:cs="Times New Roman"/>
          <w:szCs w:val="24"/>
          <w:vertAlign w:val="superscript"/>
        </w:rPr>
        <w:t>32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设计了</w:t>
      </w:r>
      <w:r>
        <w:rPr>
          <w:rFonts w:cs="Times New Roman"/>
          <w:szCs w:val="24"/>
        </w:rPr>
        <w:t>挤压和</w:t>
      </w:r>
      <w:r>
        <w:rPr>
          <w:rFonts w:hint="eastAsia" w:cs="Times New Roman"/>
          <w:szCs w:val="24"/>
        </w:rPr>
        <w:t>激励</w:t>
      </w:r>
      <w:r>
        <w:rPr>
          <w:rFonts w:cs="Times New Roman"/>
          <w:szCs w:val="24"/>
        </w:rPr>
        <w:t>模块，根据相关输入的不同部分来</w:t>
      </w:r>
      <w:r>
        <w:rPr>
          <w:rFonts w:hint="eastAsia" w:cs="Times New Roman"/>
          <w:szCs w:val="24"/>
        </w:rPr>
        <w:t>分配通道</w:t>
      </w:r>
      <w:r>
        <w:rPr>
          <w:rFonts w:cs="Times New Roman"/>
          <w:szCs w:val="24"/>
        </w:rPr>
        <w:t>权重</w:t>
      </w:r>
      <w:r>
        <w:rPr>
          <w:rFonts w:cs="Times New Roman"/>
          <w:szCs w:val="24"/>
        </w:rPr>
        <w:fldChar w:fldCharType="begin"/>
      </w:r>
      <w:r>
        <w:rPr>
          <w:rFonts w:cs="Times New Roman"/>
          <w:szCs w:val="24"/>
        </w:rPr>
        <w:instrText xml:space="preserve"> ADDIN EN.CITE &lt;EndNote&gt;&lt;Cite&gt;&lt;Author&gt;Woo&lt;/Author&gt;&lt;Year&gt;2018&lt;/Year&gt;&lt;RecNum&gt;24&lt;/RecNum&gt;&lt;DisplayText&gt;&lt;style face="superscript"&gt;[33]&lt;/style&gt;&lt;/DisplayText&gt;&lt;record&gt;&lt;rec-number&gt;24&lt;/rec-number&gt;&lt;foreign-keys&gt;&lt;key app="EN" db-id="wt0f55tzdrr09ne0web5fwv9a2zaffp955av" timestamp="1677567406"&gt;24&lt;/key&gt;&lt;/foreign-keys&gt;&lt;ref-type name="Conference Proceedings"&gt;10&lt;/ref-type&gt;&lt;contributors&gt;&lt;authors&gt;&lt;author&gt;Woo, Sanghyun&lt;/author&gt;&lt;author&gt;Park, Jongchan&lt;/author&gt;&lt;author&gt;Lee, Joon-Young&lt;/author&gt;&lt;author&gt;Kweon, In So&lt;/author&gt;&lt;/authors&gt;&lt;secondary-authors&gt;&lt;author&gt;Ferrari, Vittorio&lt;/author&gt;&lt;author&gt;Hebert, Martial&lt;/author&gt;&lt;author&gt;Sminchisescu, Cristian&lt;/author&gt;&lt;author&gt;Weiss, Yair&lt;/author&gt;&lt;/secondary-authors&gt;&lt;/contributors&gt;&lt;titles&gt;&lt;title&gt;CBAM: Convolutional Block Attention Module&lt;/title&gt;&lt;secondary-title&gt;Computer Vision – ECCV 2018&lt;/secondary-title&gt;&lt;/titles&gt;&lt;pages&gt;3-19&lt;/pages&gt;&lt;dates&gt;&lt;year&gt;2018&lt;/year&gt;&lt;pub-dates&gt;&lt;date&gt;2018//&lt;/date&gt;&lt;/pub-dates&gt;&lt;/dates&gt;&lt;pub-location&gt;Cham&lt;/pub-location&gt;&lt;publisher&gt;Springer International Publishing&lt;/publisher&gt;&lt;isbn&gt;978-3-030-01234-2&lt;/isbn&gt;&lt;urls&gt;&lt;/urls&gt;&lt;/record&gt;&lt;/Cite&gt;&lt;/EndNote&gt;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"_ENREF_33" \o "Woo, 2018 #24" </w:instrText>
      </w:r>
      <w:r>
        <w:fldChar w:fldCharType="separate"/>
      </w:r>
      <w:r>
        <w:rPr>
          <w:rFonts w:cs="Times New Roman"/>
          <w:szCs w:val="24"/>
          <w:vertAlign w:val="superscript"/>
        </w:rPr>
        <w:t>33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。学习每个特征对应通道的依赖性可以</w:t>
      </w:r>
      <w:r>
        <w:rPr>
          <w:rFonts w:hint="eastAsia" w:cs="Times New Roman"/>
          <w:szCs w:val="24"/>
        </w:rPr>
        <w:t>增强与</w:t>
      </w:r>
      <w:r>
        <w:rPr>
          <w:rFonts w:cs="Times New Roman"/>
          <w:szCs w:val="24"/>
        </w:rPr>
        <w:t>任务相关的特征</w:t>
      </w:r>
      <w:r>
        <w:rPr>
          <w:rFonts w:cs="Times New Roman"/>
          <w:szCs w:val="24"/>
        </w:rPr>
        <w:fldChar w:fldCharType="begin">
          <w:fldData xml:space="preserve">PEVuZE5vdGU+PENpdGU+PEF1dGhvcj5XYW5nPC9BdXRob3I+PFllYXI+MjAyMDwvWWVhcj48UmVj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==
</w:fldData>
        </w:fldChar>
      </w:r>
      <w:r>
        <w:rPr>
          <w:rFonts w:cs="Times New Roman"/>
          <w:szCs w:val="24"/>
        </w:rPr>
        <w:instrText xml:space="preserve"> ADDIN EN.CITE </w:instrText>
      </w:r>
      <w:r>
        <w:rPr>
          <w:rFonts w:cs="Times New Roman"/>
          <w:szCs w:val="24"/>
        </w:rPr>
        <w:fldChar w:fldCharType="begin">
          <w:fldData xml:space="preserve">PEVuZE5vdGU+PENpdGU+PEF1dGhvcj5XYW5nPC9BdXRob3I+PFllYXI+MjAyMDwvWWVhcj48UmVj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==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"_ENREF_34" \o "Wang, 2020 #21" </w:instrText>
      </w:r>
      <w:r>
        <w:fldChar w:fldCharType="separate"/>
      </w:r>
      <w:r>
        <w:rPr>
          <w:rFonts w:cs="Times New Roman"/>
          <w:szCs w:val="24"/>
          <w:vertAlign w:val="superscript"/>
        </w:rPr>
        <w:t>34</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"_ENREF_35" \o "Song, 2022 #22" </w:instrText>
      </w:r>
      <w:r>
        <w:fldChar w:fldCharType="separate"/>
      </w:r>
      <w:r>
        <w:rPr>
          <w:rFonts w:cs="Times New Roman"/>
          <w:szCs w:val="24"/>
          <w:vertAlign w:val="superscript"/>
        </w:rPr>
        <w:t>35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。D-UNet</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使用挤压和</w:t>
      </w:r>
      <w:r>
        <w:rPr>
          <w:rFonts w:hint="eastAsia" w:cs="Times New Roman"/>
          <w:szCs w:val="24"/>
        </w:rPr>
        <w:t>激励</w:t>
      </w:r>
      <w:r>
        <w:rPr>
          <w:rFonts w:cs="Times New Roman"/>
          <w:szCs w:val="24"/>
        </w:rPr>
        <w:t>模块来改进</w:t>
      </w:r>
      <w:r>
        <w:rPr>
          <w:rFonts w:hint="eastAsia" w:cs="Times New Roman"/>
          <w:szCs w:val="24"/>
        </w:rPr>
        <w:t>2</w:t>
      </w:r>
      <w:r>
        <w:rPr>
          <w:rFonts w:cs="Times New Roman"/>
          <w:szCs w:val="24"/>
        </w:rPr>
        <w:t>D</w:t>
      </w:r>
      <w:r>
        <w:rPr>
          <w:rFonts w:hint="eastAsia" w:cs="Times New Roman"/>
          <w:szCs w:val="24"/>
        </w:rPr>
        <w:t>和3D</w:t>
      </w:r>
      <w:r>
        <w:rPr>
          <w:rFonts w:cs="Times New Roman"/>
          <w:szCs w:val="24"/>
        </w:rPr>
        <w:t>特征融合，大大提高了网络性能。</w:t>
      </w:r>
    </w:p>
    <w:p>
      <w:pPr>
        <w:pStyle w:val="4"/>
        <w:spacing w:before="156" w:after="156"/>
      </w:pPr>
      <w:bookmarkStart w:id="9" w:name="_Toc130735742"/>
      <w:r>
        <w:rPr>
          <w:rFonts w:hint="eastAsia"/>
        </w:rPr>
        <w:t>1.2.2</w:t>
      </w:r>
      <w:r>
        <w:t xml:space="preserve"> </w:t>
      </w:r>
      <w:r>
        <w:rPr>
          <w:rFonts w:hint="eastAsia"/>
        </w:rPr>
        <w:t>深度学习脑卒中分割面临的挑战及研究思路</w:t>
      </w:r>
      <w:bookmarkEnd w:id="9"/>
    </w:p>
    <w:p>
      <w:pPr>
        <w:overflowPunct w:val="0"/>
        <w:ind w:firstLine="480" w:firstLineChars="200"/>
        <w:rPr>
          <w:rFonts w:cs="Times New Roman"/>
          <w:szCs w:val="24"/>
        </w:rPr>
      </w:pPr>
      <w:r>
        <w:rPr>
          <w:rFonts w:hint="eastAsia" w:cs="Times New Roman"/>
          <w:szCs w:val="24"/>
        </w:rPr>
        <w:t>尽管上述的深度学习方法已经在脑卒中病灶分割领域取得了不错的成果，但受限于特征提取能力的不足，不能有效的提取特定于目标的特征，使得它们在脑卒中分割上的进一步应用仍然受到以下因素的阻碍：(1)类内不一致，即病变区域之间存在较大的差异性。网络如果无法准确定位目标，将不能有效的提取目标特征；(2)类间模糊，即脑卒中病灶在外观和灰度值上与正常脑组织相似，导致病灶与脑组织之间的边界不清晰，网络将无法区分正常脑组织和病灶；(3)正负样本不平衡，脑卒中病灶的正样本数量远远小于正常脑组织的负样本数量，会导致网络倾向于提升负样本分类精度而忽略正样本分类精度。所以深度学习方法的应用程度虽然已经远远领先于传统方法，但仍值得进一步的改善。</w:t>
      </w:r>
    </w:p>
    <w:p>
      <w:pPr>
        <w:overflowPunct w:val="0"/>
        <w:ind w:firstLine="480" w:firstLineChars="200"/>
        <w:rPr>
          <w:rFonts w:cs="Times New Roman"/>
          <w:szCs w:val="24"/>
        </w:rPr>
      </w:pPr>
      <w:r>
        <w:rPr>
          <w:rFonts w:cs="Times New Roman"/>
          <w:szCs w:val="24"/>
        </w:rPr>
        <w:t>突出的目标空间（位置）信息可以引导网络挖掘目标相关的特定特征，并克服类内不一致的</w:t>
      </w:r>
      <w:r>
        <w:rPr>
          <w:rFonts w:hint="eastAsia" w:cs="Times New Roman"/>
          <w:szCs w:val="24"/>
        </w:rPr>
        <w:t>挑战</w:t>
      </w:r>
      <w:r>
        <w:rPr>
          <w:rFonts w:cs="Times New Roman"/>
          <w:szCs w:val="24"/>
        </w:rPr>
        <w:t>。</w:t>
      </w:r>
      <w:r>
        <w:rPr>
          <w:rFonts w:hint="eastAsia" w:cs="Times New Roman"/>
          <w:szCs w:val="24"/>
        </w:rPr>
        <w:t>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_Ref130463379 \h</w:instrText>
      </w:r>
      <w:r>
        <w:rPr>
          <w:rFonts w:cs="Times New Roman"/>
          <w:szCs w:val="24"/>
        </w:rPr>
        <w:instrText xml:space="preserve">  \* MERGEFORMAT </w:instrText>
      </w:r>
      <w:r>
        <w:rPr>
          <w:rFonts w:cs="Times New Roman"/>
          <w:szCs w:val="24"/>
        </w:rPr>
        <w:fldChar w:fldCharType="separate"/>
      </w:r>
      <w:r>
        <w:rPr>
          <w:rFonts w:cs="Times New Roman"/>
          <w:szCs w:val="24"/>
        </w:rPr>
        <w:t>图1.1</w:t>
      </w:r>
      <w:r>
        <w:rPr>
          <w:rFonts w:cs="Times New Roman"/>
          <w:szCs w:val="24"/>
        </w:rPr>
        <w:fldChar w:fldCharType="end"/>
      </w:r>
      <w:r>
        <w:rPr>
          <w:rFonts w:hint="eastAsia" w:cs="Times New Roman"/>
          <w:szCs w:val="24"/>
        </w:rPr>
        <w:t>所示</w:t>
      </w:r>
      <w:r>
        <w:rPr>
          <w:rFonts w:cs="Times New Roman"/>
          <w:szCs w:val="24"/>
        </w:rPr>
        <w:t>，在网络编码阶段</w:t>
      </w:r>
      <w:r>
        <w:rPr>
          <w:rFonts w:hint="eastAsia" w:cs="Times New Roman"/>
          <w:szCs w:val="24"/>
        </w:rPr>
        <w:t>，</w:t>
      </w:r>
      <w:r>
        <w:rPr>
          <w:rFonts w:cs="Times New Roman"/>
          <w:szCs w:val="24"/>
        </w:rPr>
        <w:t>目标的空间信息不如在解码阶段突出，</w:t>
      </w:r>
      <w:r>
        <w:rPr>
          <w:rFonts w:hint="eastAsia" w:cs="Times New Roman"/>
          <w:szCs w:val="24"/>
        </w:rPr>
        <w:t>所以</w:t>
      </w:r>
      <w:r>
        <w:rPr>
          <w:rFonts w:cs="Times New Roman"/>
          <w:szCs w:val="24"/>
        </w:rPr>
        <w:t>一些研究采用细粒度的空间注意</w:t>
      </w:r>
      <w:r>
        <w:rPr>
          <w:rFonts w:hint="eastAsia" w:cs="Times New Roman"/>
          <w:szCs w:val="24"/>
        </w:rPr>
        <w:t>力</w:t>
      </w:r>
      <w:r>
        <w:rPr>
          <w:rFonts w:cs="Times New Roman"/>
          <w:szCs w:val="24"/>
        </w:rPr>
        <w:t>来突出编码阶段的目标空间信息</w:t>
      </w:r>
      <w:r>
        <w:rPr>
          <w:rFonts w:cs="Times New Roman"/>
          <w:szCs w:val="24"/>
        </w:rPr>
        <w:fldChar w:fldCharType="begin">
          <w:fldData xml:space="preserve">PEVuZE5vdGU+PENpdGU+PEF1dGhvcj5Eb3U8L0F1dGhvcj48WWVhcj4yMDIxPC9ZZWFyPjxSZWNO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</w:fldData>
        </w:fldChar>
      </w:r>
      <w:r>
        <w:rPr>
          <w:rFonts w:cs="Times New Roman"/>
          <w:szCs w:val="24"/>
        </w:rPr>
        <w:instrText xml:space="preserve"> ADDIN EN.CITE </w:instrText>
      </w:r>
      <w:r>
        <w:rPr>
          <w:rFonts w:cs="Times New Roman"/>
          <w:szCs w:val="24"/>
        </w:rPr>
        <w:fldChar w:fldCharType="begin">
          <w:fldData xml:space="preserve">PEVuZE5vdGU+PENpdGU+PEF1dGhvcj5Eb3U8L0F1dGhvcj48WWVhcj4yMDIxPC9ZZWFyPjxSZWNO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"_ENREF_36" \o "Dou, 2021 #25" </w:instrText>
      </w:r>
      <w:r>
        <w:fldChar w:fldCharType="separate"/>
      </w:r>
      <w:r>
        <w:rPr>
          <w:rFonts w:cs="Times New Roman"/>
          <w:szCs w:val="24"/>
          <w:vertAlign w:val="superscript"/>
        </w:rPr>
        <w:t>36-39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。然而，</w:t>
      </w:r>
      <w:r>
        <w:rPr>
          <w:rFonts w:hint="eastAsia" w:cs="Times New Roman"/>
          <w:szCs w:val="24"/>
        </w:rPr>
        <w:t>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_Ref130463470 \h</w:instrText>
      </w:r>
      <w:r>
        <w:rPr>
          <w:rFonts w:cs="Times New Roman"/>
          <w:szCs w:val="24"/>
        </w:rPr>
        <w:instrText xml:space="preserve">  \* MERGEFORMAT </w:instrText>
      </w:r>
      <w:r>
        <w:rPr>
          <w:rFonts w:cs="Times New Roman"/>
          <w:szCs w:val="24"/>
        </w:rPr>
        <w:fldChar w:fldCharType="separate"/>
      </w:r>
      <w:r>
        <w:rPr>
          <w:rFonts w:cs="Times New Roman"/>
          <w:szCs w:val="24"/>
        </w:rPr>
        <w:t>图1.2</w:t>
      </w:r>
      <w:r>
        <w:rPr>
          <w:rFonts w:cs="Times New Roman"/>
          <w:szCs w:val="24"/>
        </w:rPr>
        <w:fldChar w:fldCharType="end"/>
      </w:r>
      <w:r>
        <w:rPr>
          <w:rFonts w:hint="eastAsia" w:cs="Times New Roman"/>
          <w:szCs w:val="24"/>
        </w:rPr>
        <w:t>中细粒度注意力图所示，编码阶段</w:t>
      </w:r>
      <w:r>
        <w:rPr>
          <w:rFonts w:cs="Times New Roman"/>
          <w:szCs w:val="24"/>
        </w:rPr>
        <w:t>产生的细粒度注意图不加区分地增强了所有</w:t>
      </w:r>
      <w:r>
        <w:rPr>
          <w:rFonts w:hint="eastAsia" w:cs="Times New Roman"/>
          <w:szCs w:val="24"/>
        </w:rPr>
        <w:t>脑部</w:t>
      </w:r>
      <w:r>
        <w:rPr>
          <w:rFonts w:cs="Times New Roman"/>
          <w:szCs w:val="24"/>
        </w:rPr>
        <w:t>区域</w:t>
      </w:r>
      <w:r>
        <w:rPr>
          <w:rFonts w:hint="eastAsia" w:cs="Times New Roman"/>
          <w:szCs w:val="24"/>
        </w:rPr>
        <w:t>，这种不准确的注意力方式不能突出目标的准确空间信息</w:t>
      </w:r>
      <w:r>
        <w:rPr>
          <w:rFonts w:cs="Times New Roman"/>
          <w:szCs w:val="24"/>
        </w:rPr>
        <w:t>。</w:t>
      </w:r>
      <w:r>
        <w:rPr>
          <w:rFonts w:hint="eastAsia" w:cs="Times New Roman"/>
          <w:szCs w:val="24"/>
        </w:rPr>
        <w:t>造成编码阶段的细粒度注意力图不准确的原因是</w:t>
      </w:r>
      <w:r>
        <w:rPr>
          <w:rFonts w:cs="Times New Roman"/>
          <w:szCs w:val="24"/>
        </w:rPr>
        <w:t>：</w:t>
      </w:r>
      <w:r>
        <w:rPr>
          <w:rFonts w:hint="eastAsia" w:cs="Times New Roman"/>
          <w:szCs w:val="24"/>
        </w:rPr>
        <w:t>(</w:t>
      </w:r>
      <w:r>
        <w:rPr>
          <w:rFonts w:cs="Times New Roman"/>
          <w:szCs w:val="24"/>
        </w:rPr>
        <w:t>1</w:t>
      </w:r>
      <w:r>
        <w:rPr>
          <w:rFonts w:hint="eastAsia" w:cs="Times New Roman"/>
          <w:szCs w:val="24"/>
        </w:rPr>
        <w:t>)网络</w:t>
      </w:r>
      <w:r>
        <w:rPr>
          <w:rFonts w:cs="Times New Roman"/>
          <w:szCs w:val="24"/>
        </w:rPr>
        <w:t>在编码阶段学习的目标</w:t>
      </w:r>
      <w:r>
        <w:rPr>
          <w:rFonts w:hint="eastAsia" w:cs="Times New Roman"/>
          <w:szCs w:val="24"/>
        </w:rPr>
        <w:t>特征是</w:t>
      </w:r>
      <w:r>
        <w:rPr>
          <w:rFonts w:cs="Times New Roman"/>
          <w:szCs w:val="24"/>
        </w:rPr>
        <w:t>细节特征，如边或角，没有足够的</w:t>
      </w:r>
      <w:r>
        <w:rPr>
          <w:rFonts w:hint="eastAsia" w:cs="Times New Roman"/>
          <w:szCs w:val="24"/>
        </w:rPr>
        <w:t>目标</w:t>
      </w:r>
      <w:r>
        <w:rPr>
          <w:rFonts w:cs="Times New Roman"/>
          <w:szCs w:val="24"/>
        </w:rPr>
        <w:t>信息来产生准确的细粒度注意</w:t>
      </w:r>
      <w:r>
        <w:rPr>
          <w:rFonts w:hint="eastAsia" w:cs="Times New Roman"/>
          <w:szCs w:val="24"/>
        </w:rPr>
        <w:t>力</w:t>
      </w:r>
      <w:r>
        <w:rPr>
          <w:rFonts w:cs="Times New Roman"/>
          <w:szCs w:val="24"/>
        </w:rPr>
        <w:t>图；</w:t>
      </w:r>
      <w:r>
        <w:rPr>
          <w:rFonts w:hint="eastAsia" w:cs="Times New Roman"/>
          <w:szCs w:val="24"/>
        </w:rPr>
        <w:t>(</w:t>
      </w:r>
      <w:r>
        <w:rPr>
          <w:rFonts w:cs="Times New Roman"/>
          <w:szCs w:val="24"/>
        </w:rPr>
        <w:t>2</w:t>
      </w:r>
      <w:r>
        <w:rPr>
          <w:rFonts w:hint="eastAsia" w:cs="Times New Roman"/>
          <w:szCs w:val="24"/>
        </w:rPr>
        <w:t>)</w:t>
      </w:r>
      <w:r>
        <w:rPr>
          <w:rFonts w:cs="Times New Roman"/>
          <w:szCs w:val="24"/>
        </w:rPr>
        <w:t>在编码阶段，随着</w:t>
      </w:r>
      <w:r>
        <w:rPr>
          <w:rFonts w:hint="eastAsia" w:cs="Times New Roman"/>
          <w:szCs w:val="24"/>
        </w:rPr>
        <w:t>级联的</w:t>
      </w:r>
      <w:r>
        <w:rPr>
          <w:rFonts w:cs="Times New Roman"/>
          <w:szCs w:val="24"/>
        </w:rPr>
        <w:t>池化操作</w:t>
      </w:r>
      <w:r>
        <w:rPr>
          <w:rFonts w:hint="eastAsia" w:cs="Times New Roman"/>
          <w:szCs w:val="24"/>
        </w:rPr>
        <w:t>，</w:t>
      </w:r>
      <w:r>
        <w:rPr>
          <w:rFonts w:cs="Times New Roman"/>
          <w:szCs w:val="24"/>
        </w:rPr>
        <w:t>特征图越来越抽象，如</w:t>
      </w:r>
      <w:r>
        <w:rPr>
          <w:rFonts w:cs="Times New Roman"/>
          <w:szCs w:val="24"/>
        </w:rPr>
        <w:fldChar w:fldCharType="begin"/>
      </w:r>
      <w:r>
        <w:rPr>
          <w:rFonts w:cs="Times New Roman"/>
          <w:szCs w:val="24"/>
        </w:rPr>
        <w:instrText xml:space="preserve"> REF _Ref130463379 \h  \* MERGEFORMAT </w:instrText>
      </w:r>
      <w:r>
        <w:rPr>
          <w:rFonts w:cs="Times New Roman"/>
          <w:szCs w:val="24"/>
        </w:rPr>
        <w:fldChar w:fldCharType="separate"/>
      </w:r>
      <w:r>
        <w:rPr>
          <w:rFonts w:cs="Times New Roman"/>
          <w:szCs w:val="24"/>
        </w:rPr>
        <w:t>图1.1</w:t>
      </w:r>
      <w:r>
        <w:rPr>
          <w:rFonts w:cs="Times New Roman"/>
          <w:szCs w:val="24"/>
        </w:rPr>
        <w:fldChar w:fldCharType="end"/>
      </w:r>
      <w:r>
        <w:rPr>
          <w:rFonts w:cs="Times New Roman"/>
          <w:szCs w:val="24"/>
        </w:rPr>
        <w:t>所示</w:t>
      </w:r>
      <w:r>
        <w:rPr>
          <w:rFonts w:hint="eastAsia" w:cs="Times New Roman"/>
          <w:szCs w:val="24"/>
        </w:rPr>
        <w:t>，</w:t>
      </w:r>
      <w:r>
        <w:rPr>
          <w:rFonts w:cs="Times New Roman"/>
          <w:szCs w:val="24"/>
        </w:rPr>
        <w:t>目标特征变</w:t>
      </w:r>
      <w:r>
        <w:rPr>
          <w:rFonts w:hint="eastAsia" w:cs="Times New Roman"/>
          <w:szCs w:val="24"/>
        </w:rPr>
        <w:t>的</w:t>
      </w:r>
      <w:r>
        <w:rPr>
          <w:rFonts w:cs="Times New Roman"/>
          <w:szCs w:val="24"/>
        </w:rPr>
        <w:t>不可预测，无法</w:t>
      </w:r>
      <w:r>
        <w:rPr>
          <w:rFonts w:hint="eastAsia" w:cs="Times New Roman"/>
          <w:szCs w:val="24"/>
        </w:rPr>
        <w:t>使用包含</w:t>
      </w:r>
      <w:r>
        <w:rPr>
          <w:rFonts w:cs="Times New Roman"/>
          <w:szCs w:val="24"/>
        </w:rPr>
        <w:t>空间信息的</w:t>
      </w:r>
      <w:r>
        <w:rPr>
          <w:rFonts w:hint="eastAsia" w:cs="Times New Roman"/>
          <w:szCs w:val="24"/>
        </w:rPr>
        <w:t>标签（先验信息）</w:t>
      </w:r>
      <w:r>
        <w:rPr>
          <w:rFonts w:cs="Times New Roman"/>
          <w:szCs w:val="24"/>
        </w:rPr>
        <w:t>，</w:t>
      </w:r>
      <w:r>
        <w:rPr>
          <w:rFonts w:hint="eastAsia" w:cs="Times New Roman"/>
          <w:szCs w:val="24"/>
        </w:rPr>
        <w:t>注意力</w:t>
      </w:r>
      <w:r>
        <w:rPr>
          <w:rFonts w:cs="Times New Roman"/>
          <w:szCs w:val="24"/>
        </w:rPr>
        <w:t>的准确性</w:t>
      </w:r>
      <w:r>
        <w:rPr>
          <w:rFonts w:hint="eastAsia" w:cs="Times New Roman"/>
          <w:szCs w:val="24"/>
        </w:rPr>
        <w:t>也就</w:t>
      </w:r>
      <w:r>
        <w:rPr>
          <w:rFonts w:cs="Times New Roman"/>
          <w:szCs w:val="24"/>
        </w:rPr>
        <w:t>不能通过</w:t>
      </w:r>
      <w:r>
        <w:rPr>
          <w:rFonts w:hint="eastAsia" w:cs="Times New Roman"/>
          <w:szCs w:val="24"/>
        </w:rPr>
        <w:t>显式</w:t>
      </w:r>
      <w:r>
        <w:rPr>
          <w:rFonts w:cs="Times New Roman"/>
          <w:szCs w:val="24"/>
        </w:rPr>
        <w:t>的训练和监督来保证</w:t>
      </w:r>
      <w:r>
        <w:rPr>
          <w:rFonts w:cs="Times New Roman"/>
          <w:szCs w:val="24"/>
        </w:rPr>
        <w:fldChar w:fldCharType="begin"/>
      </w:r>
      <w:r>
        <w:rPr>
          <w:rFonts w:cs="Times New Roman"/>
          <w:szCs w:val="24"/>
        </w:rPr>
        <w:instrText xml:space="preserve"> ADDIN EN.CITE &lt;EndNote&gt;&lt;Cite&gt;&lt;Author&gt;Yu&lt;/Author&gt;&lt;Year&gt;2020&lt;/Year&gt;&lt;RecNum&gt;29&lt;/RecNum&gt;&lt;DisplayText&gt;&lt;style face="superscript"&gt;[40]&lt;/style&gt;&lt;/DisplayText&gt;&lt;record&gt;&lt;rec-number&gt;29&lt;/rec-number&gt;&lt;foreign-keys&gt;&lt;key app="EN" db-id="wt0f55tzdrr09ne0web5fwv9a2zaffp955av" timestamp="1677568161"&gt;29&lt;/key&gt;&lt;/foreign-keys&gt;&lt;ref-type name="Conference Proceedings"&gt;10&lt;/ref-type&gt;&lt;contributors&gt;&lt;authors&gt;&lt;author&gt;C. Yu&lt;/author&gt;&lt;author&gt;J. Wang&lt;/author&gt;&lt;author&gt;C. Gao&lt;/author&gt;&lt;author&gt;G. Yu&lt;/author&gt;&lt;author&gt;C. Shen&lt;/author&gt;&lt;author&gt;N. Sang&lt;/author&gt;&lt;/authors&gt;&lt;/contributors&gt;&lt;titles&gt;&lt;title&gt;Context Prior for Scene Segmentation&lt;/title&gt;&lt;secondary-title&gt;2020 IEEE/CVF Conference on Computer Vision and Pattern Recognition (CVPR)&lt;/secondary-title&gt;&lt;alt-title&gt;2020 IEEE/CVF Conference on Computer Vision and Pattern Recognition (CVPR)&lt;/alt-title&gt;&lt;/titles&gt;&lt;pages&gt;12413-12422&lt;/pages&gt;&lt;dates&gt;&lt;year&gt;2020&lt;/year&gt;&lt;pub-dates&gt;&lt;date&gt;13-19 June 2020&lt;/date&gt;&lt;/pub-dates&gt;&lt;/dates&gt;&lt;isbn&gt;2575-7075&lt;/isbn&gt;&lt;urls&gt;&lt;/urls&gt;&lt;electronic-resource-num&gt;10.1109/CVPR42600.2020.01243&lt;/electronic-resource-num&gt;&lt;/record&gt;&lt;/Cite&gt;&lt;/EndNote&gt;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"_ENREF_40" \o "Yu, 2020 #29" </w:instrText>
      </w:r>
      <w:r>
        <w:fldChar w:fldCharType="separate"/>
      </w:r>
      <w:r>
        <w:rPr>
          <w:rFonts w:cs="Times New Roman"/>
          <w:szCs w:val="24"/>
          <w:vertAlign w:val="superscript"/>
        </w:rPr>
        <w:t>40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，细粒度</w:t>
      </w:r>
      <w:r>
        <w:rPr>
          <w:rFonts w:cs="Times New Roman"/>
          <w:szCs w:val="24"/>
        </w:rPr>
        <w:t>注意</w:t>
      </w:r>
      <w:r>
        <w:rPr>
          <w:rFonts w:hint="eastAsia" w:cs="Times New Roman"/>
          <w:szCs w:val="24"/>
        </w:rPr>
        <w:t>力图</w:t>
      </w:r>
      <w:r>
        <w:rPr>
          <w:rFonts w:cs="Times New Roman"/>
          <w:szCs w:val="24"/>
        </w:rPr>
        <w:t>精度的</w:t>
      </w:r>
      <w:r>
        <w:rPr>
          <w:rFonts w:hint="eastAsia" w:cs="Times New Roman"/>
          <w:szCs w:val="24"/>
        </w:rPr>
        <w:t>缺点也</w:t>
      </w:r>
      <w:r>
        <w:rPr>
          <w:rFonts w:cs="Times New Roman"/>
          <w:szCs w:val="24"/>
        </w:rPr>
        <w:t>限制了它在</w:t>
      </w:r>
      <w:r>
        <w:rPr>
          <w:rFonts w:hint="eastAsia" w:cs="Times New Roman"/>
          <w:szCs w:val="24"/>
        </w:rPr>
        <w:t>网络编码阶段</w:t>
      </w:r>
      <w:r>
        <w:rPr>
          <w:rFonts w:cs="Times New Roman"/>
          <w:szCs w:val="24"/>
        </w:rPr>
        <w:t>中的作用</w:t>
      </w:r>
      <w:r>
        <w:rPr>
          <w:rFonts w:cs="Times New Roman"/>
          <w:szCs w:val="24"/>
        </w:rPr>
        <w:fldChar w:fldCharType="begin"/>
      </w:r>
      <w:r>
        <w:rPr>
          <w:rFonts w:cs="Times New Roman"/>
          <w:szCs w:val="24"/>
        </w:rPr>
        <w:instrText xml:space="preserve"> ADDIN EN.CITE &lt;EndNote&gt;&lt;Cite&gt;&lt;Author&gt;Huang&lt;/Author&gt;&lt;Year&gt;2020&lt;/Year&gt;&lt;RecNum&gt;30&lt;/RecNum&gt;&lt;DisplayText&gt;&lt;style face="superscript"&gt;[41]&lt;/style&gt;&lt;/DisplayText&gt;&lt;record&gt;&lt;rec-number&gt;30&lt;/rec-number&gt;&lt;foreign-keys&gt;&lt;key app="EN" db-id="wt0f55tzdrr09ne0web5fwv9a2zaffp955av" timestamp="1677568197"&gt;30&lt;/key&gt;&lt;/foreign-keys&gt;&lt;ref-type name="Conference Proceedings"&gt;10&lt;/ref-type&gt;&lt;contributors&gt;&lt;authors&gt;&lt;author&gt;Huang, Jiawei&lt;/author&gt;&lt;author&gt;Shen, Haotian&lt;/author&gt;&lt;author&gt;Chen, Bo&lt;/author&gt;&lt;author&gt;Wang, Yue&lt;/author&gt;&lt;author&gt;Li, Shuo&lt;/author&gt;&lt;/authors&gt;&lt;secondary-authors&gt;&lt;author&gt;Martel, Anne L.&lt;/author&gt;&lt;author&gt;Abolmaesumi, Purang&lt;/author&gt;&lt;author&gt;Stoyanov, Danail&lt;/author&gt;&lt;author&gt;Mateus, Diana&lt;/author&gt;&lt;author&gt;Zuluaga, Maria A.&lt;/author&gt;&lt;author&gt;Zhou, S. Kevin&lt;/author&gt;&lt;author&gt;Racoceanu, Daniel&lt;/author&gt;&lt;author&gt;Joskowicz, Leo&lt;/author&gt;&lt;/secondary-authors&gt;&lt;/contributors&gt;&lt;titles&gt;&lt;title&gt;Segmentation of Paraspinal Muscles at Varied Lumbar Spinal Levels by Explicit Saliency-Aware Learning&lt;/title&gt;&lt;secondary-title&gt;Medical Image Computing and Computer Assisted Intervention – MICCAI 2020&lt;/secondary-title&gt;&lt;/titles&gt;&lt;pages&gt;652-661&lt;/pages&gt;&lt;dates&gt;&lt;year&gt;2020&lt;/year&gt;&lt;pub-dates&gt;&lt;date&gt;2020//&lt;/date&gt;&lt;/pub-dates&gt;&lt;/dates&gt;&lt;pub-location&gt;Cham&lt;/pub-location&gt;&lt;publisher&gt;Springer International Publishing&lt;/publisher&gt;&lt;isbn&gt;978-3-030-59725-2&lt;/isbn&gt;&lt;urls&gt;&lt;/urls&gt;&lt;/record&gt;&lt;/Cite&gt;&lt;/EndNote&gt;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"_ENREF_41" \o "Huang, 2020 #30" </w:instrText>
      </w:r>
      <w:r>
        <w:fldChar w:fldCharType="separate"/>
      </w:r>
      <w:r>
        <w:rPr>
          <w:rFonts w:cs="Times New Roman"/>
          <w:szCs w:val="24"/>
          <w:vertAlign w:val="superscript"/>
        </w:rPr>
        <w:t>41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。为</w:t>
      </w:r>
      <w:r>
        <w:rPr>
          <w:rFonts w:hint="eastAsia" w:cs="Times New Roman"/>
          <w:szCs w:val="24"/>
        </w:rPr>
        <w:t>了能够让注意力图以显式直接的方式进行监督</w:t>
      </w:r>
      <w:r>
        <w:rPr>
          <w:rFonts w:cs="Times New Roman"/>
          <w:szCs w:val="24"/>
        </w:rPr>
        <w:t>，PDNet</w:t>
      </w:r>
      <w:r>
        <w:rPr>
          <w:rFonts w:cs="Times New Roman"/>
          <w:szCs w:val="24"/>
        </w:rPr>
        <w:fldChar w:fldCharType="begin"/>
      </w:r>
      <w:r>
        <w:rPr>
          <w:rFonts w:cs="Times New Roman"/>
          <w:szCs w:val="24"/>
        </w:rPr>
        <w:instrText xml:space="preserve"> ADDIN EN.CITE &lt;EndNote&gt;&lt;Cite&gt;&lt;Author&gt;Tang&lt;/Author&gt;&lt;Year&gt;2021&lt;/Year&gt;&lt;RecNum&gt;31&lt;/RecNum&gt;&lt;DisplayText&gt;&lt;style face="superscript"&gt;[42]&lt;/style&gt;&lt;/DisplayText&gt;&lt;record&gt;&lt;rec-number&gt;31&lt;/rec-number&gt;&lt;foreign-keys&gt;&lt;key app="EN" db-id="wt0f55tzdrr09ne0web5fwv9a2zaffp955av" timestamp="1677568234"&gt;31&lt;/key&gt;&lt;/foreign-keys&gt;&lt;ref-type name="Conference Proceedings"&gt;10&lt;/ref-type&gt;&lt;contributors&gt;&lt;authors&gt;&lt;author&gt;Tang, Youbao&lt;/author&gt;&lt;author&gt;Yan, Ke&lt;/author&gt;&lt;author&gt;Cai, Jinzheng&lt;/author&gt;&lt;author&gt;Huang, Lingyun&lt;/author&gt;&lt;author&gt;Xie, Guotong&lt;/author&gt;&lt;author&gt;Xiao, Jing&lt;/author&gt;&lt;author&gt;Lu, Jingjing&lt;/author&gt;&lt;author&gt;Lin, Gigin&lt;/author&gt;&lt;author&gt;Lu, Le&lt;/author&gt;&lt;/authors&gt;&lt;secondary-authors&gt;&lt;author&gt;de Bruijne, Marleen&lt;/author&gt;&lt;author&gt;Cattin, Philippe C.&lt;/author&gt;&lt;author&gt;Cotin, Stéphane&lt;/author&gt;&lt;author&gt;Padoy, Nicolas&lt;/author&gt;&lt;author&gt;Speidel, Stefanie&lt;/author&gt;&lt;author&gt;Zheng, Yefeng&lt;/author&gt;&lt;author&gt;Essert, Caroline&lt;/author&gt;&lt;/secondary-authors&gt;&lt;/contributors&gt;&lt;titles&gt;&lt;title&gt;Lesion Segmentation and RECIST Diameter Prediction via Click-Driven Attention and Dual-Path Connection&lt;/title&gt;&lt;secondary-title&gt;Medical Image Computing and Computer Assisted Intervention – MICCAI 2021&lt;/secondary-title&gt;&lt;/titles&gt;&lt;pages&gt;341-351&lt;/pages&gt;&lt;dates&gt;&lt;year&gt;2021&lt;/year&gt;&lt;pub-dates&gt;&lt;date&gt;2021//&lt;/date&gt;&lt;/pub-dates&gt;&lt;/dates&gt;&lt;pub-location&gt;Cham&lt;/pub-location&gt;&lt;publisher&gt;Springer International Publishing&lt;/publisher&gt;&lt;isbn&gt;978-3-030-87196-3&lt;/isbn&gt;&lt;urls&gt;&lt;/urls&gt;&lt;/record&gt;&lt;/Cite&gt;&lt;/EndNote&gt;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"_ENREF_42" \o "Tang, 2021 #31" </w:instrText>
      </w:r>
      <w:r>
        <w:fldChar w:fldCharType="separate"/>
      </w:r>
      <w:r>
        <w:rPr>
          <w:rFonts w:cs="Times New Roman"/>
          <w:szCs w:val="24"/>
          <w:vertAlign w:val="superscript"/>
        </w:rPr>
        <w:t>42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引入一种</w:t>
      </w:r>
      <w:r>
        <w:rPr>
          <w:rFonts w:hint="eastAsia" w:cs="Times New Roman"/>
          <w:szCs w:val="24"/>
        </w:rPr>
        <w:t>粗粒度</w:t>
      </w:r>
      <w:r>
        <w:rPr>
          <w:rFonts w:cs="Times New Roman"/>
          <w:szCs w:val="24"/>
        </w:rPr>
        <w:t>的方法来</w:t>
      </w:r>
      <w:r>
        <w:rPr>
          <w:rFonts w:hint="eastAsia" w:cs="Times New Roman"/>
          <w:szCs w:val="24"/>
        </w:rPr>
        <w:t>突出</w:t>
      </w:r>
      <w:r>
        <w:rPr>
          <w:rFonts w:cs="Times New Roman"/>
          <w:szCs w:val="24"/>
        </w:rPr>
        <w:t>病变区域，即以点击信息为中心画一个覆盖目标的圆，并</w:t>
      </w:r>
      <w:r>
        <w:rPr>
          <w:rFonts w:hint="eastAsia" w:cs="Times New Roman"/>
          <w:szCs w:val="24"/>
        </w:rPr>
        <w:t>通过监督</w:t>
      </w:r>
      <w:r>
        <w:rPr>
          <w:rFonts w:cs="Times New Roman"/>
          <w:szCs w:val="24"/>
        </w:rPr>
        <w:t>其直径来控制注意力图的准确性。</w:t>
      </w:r>
      <w:r>
        <w:rPr>
          <w:rFonts w:hint="eastAsia" w:cs="Times New Roman"/>
          <w:szCs w:val="24"/>
        </w:rPr>
        <w:t>这种粗粒度的方式虽然不能完全准确的增强目标样本像素点，但是在编码阶段与细粒度注意力相比能够抑制大部分的背景噪音以突出目标信息。</w:t>
      </w:r>
      <w:r>
        <w:rPr>
          <w:rFonts w:cs="Times New Roman"/>
          <w:szCs w:val="24"/>
        </w:rPr>
        <w:t>然而，点击信息作为</w:t>
      </w:r>
      <w:r>
        <w:rPr>
          <w:rFonts w:hint="eastAsia" w:cs="Times New Roman"/>
          <w:szCs w:val="24"/>
        </w:rPr>
        <w:t>网络模型的</w:t>
      </w:r>
      <w:r>
        <w:rPr>
          <w:rFonts w:cs="Times New Roman"/>
          <w:szCs w:val="24"/>
        </w:rPr>
        <w:t>输入，必须由医生手动</w:t>
      </w:r>
      <w:r>
        <w:rPr>
          <w:rFonts w:hint="eastAsia" w:cs="Times New Roman"/>
          <w:szCs w:val="24"/>
        </w:rPr>
        <w:t>标注</w:t>
      </w:r>
      <w:r>
        <w:rPr>
          <w:rFonts w:cs="Times New Roman"/>
          <w:szCs w:val="24"/>
        </w:rPr>
        <w:t>。因此，有必要设计一个粗粒度的注意力模块，可以在</w:t>
      </w:r>
      <w:r>
        <w:rPr>
          <w:rFonts w:hint="eastAsia" w:cs="Times New Roman"/>
          <w:szCs w:val="24"/>
        </w:rPr>
        <w:t>原数据集的基础上和</w:t>
      </w:r>
      <w:r>
        <w:rPr>
          <w:rFonts w:cs="Times New Roman"/>
          <w:szCs w:val="24"/>
        </w:rPr>
        <w:t>没有医生</w:t>
      </w:r>
      <w:r>
        <w:rPr>
          <w:rFonts w:hint="eastAsia" w:cs="Times New Roman"/>
          <w:szCs w:val="24"/>
        </w:rPr>
        <w:t>辅助标注</w:t>
      </w:r>
      <w:r>
        <w:rPr>
          <w:rFonts w:cs="Times New Roman"/>
          <w:szCs w:val="24"/>
        </w:rPr>
        <w:t>的情况下进行</w:t>
      </w:r>
      <w:r>
        <w:rPr>
          <w:rFonts w:hint="eastAsia" w:cs="Times New Roman"/>
          <w:szCs w:val="24"/>
        </w:rPr>
        <w:t>注意力图的直接</w:t>
      </w:r>
      <w:r>
        <w:rPr>
          <w:rFonts w:cs="Times New Roman"/>
          <w:szCs w:val="24"/>
        </w:rPr>
        <w:t>监督</w:t>
      </w:r>
      <w:r>
        <w:rPr>
          <w:rFonts w:hint="eastAsia" w:cs="Times New Roman"/>
          <w:szCs w:val="24"/>
        </w:rPr>
        <w:t>和训练</w:t>
      </w:r>
      <w:r>
        <w:rPr>
          <w:rFonts w:cs="Times New Roman"/>
          <w:szCs w:val="24"/>
        </w:rPr>
        <w:t>，以引导网络关注目标区域。</w:t>
      </w:r>
    </w:p>
    <w:p>
      <w:pPr>
        <w:keepNext/>
        <w:overflowPunct w:val="0"/>
        <w:jc w:val="center"/>
      </w:pPr>
      <w:r>
        <w:rPr>
          <w:rFonts w:hint="eastAsia" w:cs="Times New Roman"/>
          <w:szCs w:val="24"/>
        </w:rPr>
        <w:drawing>
          <wp:inline distT="0" distB="0" distL="0" distR="0">
            <wp:extent cx="5191125" cy="92392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 cstate="print">
                      <a:extLst>
                        <a:ext uri="{28A0092B-C50C-407E-A947-70E740481C1C}">
                          <a14:useLocalDpi xmlns:a14="http://schemas.microsoft.com/office/drawing/2010/main" val="0"/>
                        </a:ext>
                      </a:extLst>
                    </a:blip>
                    <a:srcRect r="1333"/>
                    <a:stretch>
                      <a:fillRect/>
                    </a:stretch>
                  </pic:blipFill>
                  <pic:spPr>
                    <a:xfrm>
                      <a:off x="0" y="0"/>
                      <a:ext cx="5191125" cy="923925"/>
                    </a:xfrm>
                    <a:prstGeom prst="rect">
                      <a:avLst/>
                    </a:prstGeom>
                    <a:noFill/>
                    <a:ln>
                      <a:noFill/>
                    </a:ln>
                  </pic:spPr>
                </pic:pic>
              </a:graphicData>
            </a:graphic>
          </wp:inline>
        </w:drawing>
      </w:r>
    </w:p>
    <w:p>
      <w:pPr>
        <w:pStyle w:val="44"/>
        <w:spacing w:line="240" w:lineRule="auto"/>
      </w:pPr>
      <w:bookmarkStart w:id="10" w:name="_Ref130463379"/>
      <w:bookmarkStart w:id="11" w:name="_Toc129440482"/>
      <w:bookmarkStart w:id="12" w:name="_Toc128508780"/>
      <w:bookmarkStart w:id="13" w:name="_Toc129439045"/>
      <w:bookmarkStart w:id="14" w:name="_Toc130471991"/>
      <w:bookmarkStart w:id="15" w:name="_Toc128508806"/>
      <w:bookmarkStart w:id="16" w:name="_Ref130462660"/>
      <w:r>
        <w:t>图1.</w:t>
      </w:r>
      <w:r>
        <w:fldChar w:fldCharType="begin"/>
      </w:r>
      <w:r>
        <w:instrText xml:space="preserve"> SEQ 图 \* ARABIC \s 1 </w:instrText>
      </w:r>
      <w:r>
        <w:fldChar w:fldCharType="separate"/>
      </w:r>
      <w:r>
        <w:t>1</w:t>
      </w:r>
      <w:r>
        <w:fldChar w:fldCharType="end"/>
      </w:r>
      <w:bookmarkEnd w:id="10"/>
      <w:r>
        <w:t xml:space="preserve">  U-Net模型中编码器到解码器各阶段的特征图</w:t>
      </w:r>
      <w:bookmarkEnd w:id="11"/>
      <w:bookmarkEnd w:id="12"/>
      <w:bookmarkEnd w:id="13"/>
      <w:bookmarkEnd w:id="14"/>
      <w:bookmarkEnd w:id="15"/>
      <w:bookmarkEnd w:id="16"/>
    </w:p>
    <w:p>
      <w:pPr>
        <w:pStyle w:val="51"/>
        <w:spacing w:line="240" w:lineRule="auto"/>
        <w:rPr>
          <w:rFonts w:eastAsia="宋体"/>
          <w:sz w:val="21"/>
          <w:szCs w:val="21"/>
        </w:rPr>
      </w:pPr>
      <w:bookmarkStart w:id="17" w:name="_Toc129439215"/>
      <w:bookmarkStart w:id="18" w:name="_Toc130759016"/>
      <w:r>
        <w:rPr>
          <w:sz w:val="21"/>
          <w:szCs w:val="21"/>
        </w:rPr>
        <w:t>Figure 1.</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w:t>
      </w:r>
      <w:r>
        <w:rPr>
          <w:sz w:val="21"/>
          <w:szCs w:val="21"/>
        </w:rPr>
        <w:fldChar w:fldCharType="end"/>
      </w:r>
      <w:r>
        <w:rPr>
          <w:sz w:val="21"/>
          <w:szCs w:val="21"/>
        </w:rPr>
        <w:t xml:space="preserve">  Feature maps of encoder to decoder stages in the U-Net model</w:t>
      </w:r>
      <w:bookmarkEnd w:id="17"/>
      <w:bookmarkEnd w:id="18"/>
    </w:p>
    <w:p>
      <w:pPr>
        <w:overflowPunct w:val="0"/>
        <w:jc w:val="center"/>
        <w:rPr>
          <w:rFonts w:cs="Times New Roman"/>
          <w:szCs w:val="24"/>
        </w:rPr>
      </w:pPr>
      <w:r>
        <w:drawing>
          <wp:inline distT="0" distB="0" distL="0" distR="0">
            <wp:extent cx="5274310" cy="8928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892810"/>
                    </a:xfrm>
                    <a:prstGeom prst="rect">
                      <a:avLst/>
                    </a:prstGeom>
                    <a:noFill/>
                  </pic:spPr>
                </pic:pic>
              </a:graphicData>
            </a:graphic>
          </wp:inline>
        </w:drawing>
      </w:r>
    </w:p>
    <w:p>
      <w:pPr>
        <w:pStyle w:val="44"/>
        <w:spacing w:line="240" w:lineRule="auto"/>
      </w:pPr>
      <w:bookmarkStart w:id="19" w:name="_Ref130463470"/>
      <w:bookmarkStart w:id="20" w:name="_Toc130471992"/>
      <w:bookmarkStart w:id="21" w:name="_Toc129439046"/>
      <w:bookmarkStart w:id="22" w:name="_Toc128508807"/>
      <w:bookmarkStart w:id="23" w:name="_Toc129440483"/>
      <w:bookmarkStart w:id="24" w:name="_Toc128508781"/>
      <w:r>
        <w:t>图1.</w:t>
      </w:r>
      <w:r>
        <w:fldChar w:fldCharType="begin"/>
      </w:r>
      <w:r>
        <w:instrText xml:space="preserve"> SEQ 图 \* ARABIC \s 1 </w:instrText>
      </w:r>
      <w:r>
        <w:fldChar w:fldCharType="separate"/>
      </w:r>
      <w:r>
        <w:t>2</w:t>
      </w:r>
      <w:r>
        <w:fldChar w:fldCharType="end"/>
      </w:r>
      <w:bookmarkEnd w:id="19"/>
      <w:r>
        <w:t xml:space="preserve">  </w:t>
      </w:r>
      <w:r>
        <w:rPr>
          <w:rFonts w:hint="eastAsia"/>
        </w:rPr>
        <w:t>细粒度和粗粒度注意力的对比图</w:t>
      </w:r>
      <w:bookmarkEnd w:id="20"/>
      <w:bookmarkEnd w:id="21"/>
      <w:bookmarkEnd w:id="22"/>
      <w:bookmarkEnd w:id="23"/>
      <w:bookmarkEnd w:id="24"/>
    </w:p>
    <w:p>
      <w:pPr>
        <w:pStyle w:val="51"/>
        <w:spacing w:line="240" w:lineRule="auto"/>
        <w:rPr>
          <w:sz w:val="21"/>
          <w:szCs w:val="21"/>
        </w:rPr>
      </w:pPr>
      <w:bookmarkStart w:id="25" w:name="_Toc129439216"/>
      <w:bookmarkStart w:id="26" w:name="_Toc130759017"/>
      <w:r>
        <w:rPr>
          <w:sz w:val="21"/>
          <w:szCs w:val="21"/>
        </w:rPr>
        <w:t>Figure 1.</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2</w:t>
      </w:r>
      <w:r>
        <w:rPr>
          <w:sz w:val="21"/>
          <w:szCs w:val="21"/>
        </w:rPr>
        <w:fldChar w:fldCharType="end"/>
      </w:r>
      <w:r>
        <w:rPr>
          <w:sz w:val="21"/>
          <w:szCs w:val="21"/>
        </w:rPr>
        <w:t xml:space="preserve">  Comparison of fine-grained and coarse-grained attention </w:t>
      </w:r>
      <w:r>
        <w:rPr>
          <w:rFonts w:eastAsiaTheme="minorEastAsia"/>
          <w:sz w:val="21"/>
          <w:szCs w:val="21"/>
        </w:rPr>
        <w:t>maps</w:t>
      </w:r>
      <w:bookmarkEnd w:id="25"/>
      <w:bookmarkEnd w:id="26"/>
    </w:p>
    <w:p>
      <w:pPr>
        <w:overflowPunct w:val="0"/>
        <w:ind w:firstLine="480" w:firstLineChars="200"/>
        <w:rPr>
          <w:rFonts w:cs="Times New Roman"/>
          <w:szCs w:val="24"/>
        </w:rPr>
      </w:pPr>
      <w:r>
        <w:rPr>
          <w:rFonts w:hint="eastAsia" w:cs="Times New Roman"/>
          <w:szCs w:val="24"/>
        </w:rPr>
        <w:t>通过编码器和解码器之间的跳连接操作</w:t>
      </w:r>
      <w:r>
        <w:rPr>
          <w:rFonts w:cs="Times New Roman"/>
          <w:szCs w:val="24"/>
        </w:rPr>
        <w:t>，解码器可以</w:t>
      </w:r>
      <w:r>
        <w:rPr>
          <w:rFonts w:hint="eastAsia" w:cs="Times New Roman"/>
          <w:szCs w:val="24"/>
        </w:rPr>
        <w:t>再次</w:t>
      </w:r>
      <w:r>
        <w:rPr>
          <w:rFonts w:cs="Times New Roman"/>
          <w:szCs w:val="24"/>
        </w:rPr>
        <w:t>学习</w:t>
      </w:r>
      <w:r>
        <w:rPr>
          <w:rFonts w:hint="eastAsia" w:cs="Times New Roman"/>
          <w:szCs w:val="24"/>
        </w:rPr>
        <w:t>该</w:t>
      </w:r>
      <w:r>
        <w:rPr>
          <w:rFonts w:cs="Times New Roman"/>
          <w:szCs w:val="24"/>
        </w:rPr>
        <w:t>阶段</w:t>
      </w:r>
      <w:r>
        <w:rPr>
          <w:rFonts w:hint="eastAsia" w:cs="Times New Roman"/>
          <w:szCs w:val="24"/>
        </w:rPr>
        <w:t>还</w:t>
      </w:r>
      <w:r>
        <w:rPr>
          <w:rFonts w:cs="Times New Roman"/>
          <w:szCs w:val="24"/>
        </w:rPr>
        <w:t>未识别的目标特征</w:t>
      </w:r>
      <w:r>
        <w:rPr>
          <w:rFonts w:hint="eastAsia" w:cs="Times New Roman"/>
          <w:szCs w:val="24"/>
        </w:rPr>
        <w:t>，即残差</w:t>
      </w:r>
      <w:r>
        <w:rPr>
          <w:rFonts w:cs="Times New Roman"/>
          <w:szCs w:val="24"/>
        </w:rPr>
        <w:t>特征，以缓解类内不一致的挑战</w:t>
      </w:r>
      <w:r>
        <w:rPr>
          <w:rFonts w:cs="Times New Roman"/>
          <w:szCs w:val="24"/>
        </w:rPr>
        <w:fldChar w:fldCharType="begin"/>
      </w:r>
      <w:r>
        <w:rPr>
          <w:rFonts w:cs="Times New Roman"/>
          <w:szCs w:val="24"/>
        </w:rPr>
        <w:instrText xml:space="preserve"> ADDIN EN.CITE &lt;EndNote&gt;&lt;Cite&gt;&lt;Author&gt;Milletari&lt;/Author&gt;&lt;Year&gt;2016&lt;/Year&gt;&lt;RecNum&gt;32&lt;/RecNum&gt;&lt;DisplayText&gt;&lt;style face="superscript"&gt;[43]&lt;/style&gt;&lt;/DisplayText&gt;&lt;record&gt;&lt;rec-number&gt;32&lt;/rec-number&gt;&lt;foreign-keys&gt;&lt;key app="EN" db-id="wt0f55tzdrr09ne0web5fwv9a2zaffp955av" timestamp="1677568341"&gt;32&lt;/key&gt;&lt;/foreign-keys&gt;&lt;ref-type name="Conference Proceedings"&gt;10&lt;/ref-type&gt;&lt;contributors&gt;&lt;authors&gt;&lt;author&gt;F. Milletari&lt;/author&gt;&lt;author&gt;N. Navab&lt;/author&gt;&lt;author&gt;S. A. Ahmadi&lt;/author&gt;&lt;/authors&gt;&lt;/contributors&gt;&lt;titles&gt;&lt;title&gt;V-Net: Fully Convolutional Neural Networks for Volumetric Medical Image Segmentation&lt;/title&gt;&lt;secondary-title&gt;2016 Fourth International Conference on 3D Vision (3DV)&lt;/secondary-title&gt;&lt;alt-title&gt;2016 Fourth International Conference on 3D Vision (3DV)&lt;/alt-title&gt;&lt;/titles&gt;&lt;pages&gt;565-571&lt;/pages&gt;&lt;dates&gt;&lt;year&gt;2016&lt;/year&gt;&lt;pub-dates&gt;&lt;date&gt;25-28 Oct. 2016&lt;/date&gt;&lt;/pub-dates&gt;&lt;/dates&gt;&lt;urls&gt;&lt;/urls&gt;&lt;electronic-resource-num&gt;10.1109/3DV.2016.79&lt;/electronic-resource-num&gt;&lt;/record&gt;&lt;/Cite&gt;&lt;/EndNote&gt;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"_ENREF_43" \o "Milletari, 2016 #32" </w:instrText>
      </w:r>
      <w:r>
        <w:fldChar w:fldCharType="separate"/>
      </w:r>
      <w:r>
        <w:rPr>
          <w:rFonts w:cs="Times New Roman"/>
          <w:szCs w:val="24"/>
          <w:vertAlign w:val="superscript"/>
        </w:rPr>
        <w:t>43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。U</w:t>
      </w:r>
      <w:r>
        <w:rPr>
          <w:rFonts w:hint="eastAsia" w:cs="Times New Roman"/>
          <w:szCs w:val="24"/>
        </w:rPr>
        <w:t>N</w:t>
      </w:r>
      <w:r>
        <w:rPr>
          <w:rFonts w:cs="Times New Roman"/>
          <w:szCs w:val="24"/>
        </w:rPr>
        <w:t>et++</w:t>
      </w:r>
      <w:r>
        <w:rPr>
          <w:rFonts w:cs="Times New Roman"/>
          <w:szCs w:val="24"/>
        </w:rPr>
        <w:fldChar w:fldCharType="begin"/>
      </w:r>
      <w:r>
        <w:rPr>
          <w:rFonts w:cs="Times New Roman"/>
          <w:szCs w:val="24"/>
        </w:rPr>
        <w:instrText xml:space="preserve"> ADDIN EN.CITE &lt;EndNote&gt;&lt;Cite&gt;&lt;Author&gt;Zhou&lt;/Author&gt;&lt;Year&gt;2018&lt;/Year&gt;&lt;RecNum&gt;34&lt;/RecNum&gt;&lt;DisplayText&gt;&lt;style face="superscript"&gt;[44]&lt;/style&gt;&lt;/DisplayText&gt;&lt;record&gt;&lt;rec-number&gt;34&lt;/rec-number&gt;&lt;foreign-keys&gt;&lt;key app="EN" db-id="wt0f55tzdrr09ne0web5fwv9a2zaffp955av" timestamp="1677568613"&gt;34&lt;/key&gt;&lt;/foreign-keys&gt;&lt;ref-type name="Conference Proceedings"&gt;10&lt;/ref-type&gt;&lt;contributors&gt;&lt;authors&gt;&lt;author&gt;Zhou, Zongwei&lt;/author&gt;&lt;author&gt;Rahman Siddiquee, Md Mahfuzur&lt;/author&gt;&lt;author&gt;Tajbakhsh, Nima&lt;/author&gt;&lt;author&gt;Liang, Jianming&lt;/author&gt;&lt;/authors&gt;&lt;secondary-authors&gt;&lt;author&gt;Stoyanov, Danail&lt;/author&gt;&lt;author&gt;Taylor, Zeike&lt;/author&gt;&lt;author&gt;Carneiro, Gustavo&lt;/author&gt;&lt;author&gt;Syeda-Mahmood, Tanveer&lt;/author&gt;&lt;author&gt;Martel, Anne&lt;/author&gt;&lt;author&gt;Maier-Hein, Lena&lt;/author&gt;&lt;author&gt;Tavares, João Manuel R. S.&lt;/author&gt;&lt;author&gt;Bradley, Andrew&lt;/author&gt;&lt;author&gt;Papa, João Paulo&lt;/author&gt;&lt;author&gt;Belagiannis, Vasileios&lt;/author&gt;&lt;author&gt;Nascimento, Jacinto C.&lt;/author&gt;&lt;author&gt;Lu, Zhi&lt;/author&gt;&lt;author&gt;Conjeti, Sailesh&lt;/author&gt;&lt;author&gt;Moradi, Mehdi&lt;/author&gt;&lt;author&gt;Greenspan, Hayit&lt;/author&gt;&lt;author&gt;Madabhushi, Anant&lt;/author&gt;&lt;/secondary-authors&gt;&lt;/contributors&gt;&lt;titles&gt;&lt;title&gt;UNet++: A Nested U-Net Architecture for Medical Image Segmentation&lt;/title&gt;&lt;secondary-title&gt;Deep Learning in Medical Image Analysis and Multimodal Learning for Clinical Decision Support&lt;/secondary-title&gt;&lt;/titles&gt;&lt;pages&gt;3-11&lt;/pages&gt;&lt;dates&gt;&lt;year&gt;2018&lt;/year&gt;&lt;pub-dates&gt;&lt;date&gt;2018//&lt;/date&gt;&lt;/pub-dates&gt;&lt;/dates&gt;&lt;pub-location&gt;Cham&lt;/pub-location&gt;&lt;publisher&gt;Springer International Publishing&lt;/publisher&gt;&lt;isbn&gt;978-3-030-00889-5&lt;/isbn&gt;&lt;urls&gt;&lt;/urls&gt;&lt;/record&gt;&lt;/Cite&gt;&lt;/EndNote&gt;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"_ENREF_44" \o "Zhou, 2018 #34" </w:instrText>
      </w:r>
      <w:r>
        <w:fldChar w:fldCharType="separate"/>
      </w:r>
      <w:r>
        <w:rPr>
          <w:rFonts w:cs="Times New Roman"/>
          <w:szCs w:val="24"/>
          <w:vertAlign w:val="superscript"/>
        </w:rPr>
        <w:t>44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也</w:t>
      </w:r>
      <w:r>
        <w:rPr>
          <w:rFonts w:hint="eastAsia" w:cs="Times New Roman"/>
          <w:szCs w:val="24"/>
        </w:rPr>
        <w:t>受益</w:t>
      </w:r>
      <w:r>
        <w:rPr>
          <w:rFonts w:cs="Times New Roman"/>
          <w:szCs w:val="24"/>
        </w:rPr>
        <w:t>于</w:t>
      </w:r>
      <w:r>
        <w:rPr>
          <w:rFonts w:hint="eastAsia" w:cs="Times New Roman"/>
          <w:szCs w:val="24"/>
        </w:rPr>
        <w:t>不同编码层上采样特征的嵌套互连</w:t>
      </w:r>
      <w:r>
        <w:rPr>
          <w:rFonts w:cs="Times New Roman"/>
          <w:szCs w:val="24"/>
        </w:rPr>
        <w:t>。RoR</w:t>
      </w:r>
      <w:r>
        <w:rPr>
          <w:rFonts w:cs="Times New Roman"/>
          <w:szCs w:val="24"/>
        </w:rPr>
        <w:fldChar w:fldCharType="begin"/>
      </w:r>
      <w:r>
        <w:rPr>
          <w:rFonts w:cs="Times New Roman"/>
          <w:szCs w:val="24"/>
        </w:rPr>
        <w:instrText xml:space="preserve"> ADDIN EN.CITE &lt;EndNote&gt;&lt;Cite&gt;&lt;Author&gt;Zhang&lt;/Author&gt;&lt;Year&gt;2018&lt;/Year&gt;&lt;RecNum&gt;33&lt;/RecNum&gt;&lt;DisplayText&gt;&lt;style face="superscript"&gt;[45]&lt;/style&gt;&lt;/DisplayText&gt;&lt;record&gt;&lt;rec-number&gt;33&lt;/rec-number&gt;&lt;foreign-keys&gt;&lt;key app="EN" db-id="wt0f55tzdrr09ne0web5fwv9a2zaffp955av" timestamp="1677568450"&gt;33&lt;/key&gt;&lt;/foreign-keys&gt;&lt;ref-type name="Journal Article"&gt;17&lt;/ref-type&gt;&lt;contributors&gt;&lt;authors&gt;&lt;author&gt;K. Zhang&lt;/author&gt;&lt;author&gt;M. Sun&lt;/author&gt;&lt;author&gt;T. X. Han&lt;/author&gt;&lt;author&gt;X. Yuan&lt;/author&gt;&lt;author&gt;L. Guo&lt;/author&gt;&lt;author&gt;T. Liu&lt;/author&gt;&lt;/authors&gt;&lt;/contributors&gt;&lt;titles&gt;&lt;title&gt;Residual Networks of Residual Networks: Multilevel Residual Networks&lt;/title&gt;&lt;secondary-title&gt;IEEE Transactions on Circuits and Systems for Video Technology&lt;/secondary-title&gt;&lt;/titles&gt;&lt;periodical&gt;&lt;full-title&gt;IEEE Transactions on Circuits and Systems for Video Technology&lt;/full-title&gt;&lt;/periodical&gt;&lt;pages&gt;1303-1314&lt;/pages&gt;&lt;volume&gt;28&lt;/volume&gt;&lt;number&gt;6&lt;/number&gt;&lt;dates&gt;&lt;year&gt;2018&lt;/year&gt;&lt;/dates&gt;&lt;isbn&gt;1558-2205&lt;/isbn&gt;&lt;urls&gt;&lt;/urls&gt;&lt;electronic-resource-num&gt;10.1109/TCSVT.2017.2654543&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"_ENREF_45" \o "Zhang, 2018 #33" </w:instrText>
      </w:r>
      <w:r>
        <w:fldChar w:fldCharType="separate"/>
      </w:r>
      <w:r>
        <w:rPr>
          <w:rFonts w:cs="Times New Roman"/>
          <w:szCs w:val="24"/>
          <w:vertAlign w:val="superscript"/>
        </w:rPr>
        <w:t>45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优化跳连接的映射方式，加快了不同卷积层之间的信息传播</w:t>
      </w:r>
      <w:r>
        <w:rPr>
          <w:rFonts w:cs="Times New Roman"/>
          <w:szCs w:val="24"/>
        </w:rPr>
        <w:t>。然而，这种简单的</w:t>
      </w:r>
      <w:r>
        <w:rPr>
          <w:rFonts w:hint="eastAsia" w:cs="Times New Roman"/>
          <w:szCs w:val="24"/>
        </w:rPr>
        <w:t>跳连接</w:t>
      </w:r>
      <w:r>
        <w:rPr>
          <w:rFonts w:cs="Times New Roman"/>
          <w:szCs w:val="24"/>
        </w:rPr>
        <w:t>操作会</w:t>
      </w:r>
      <w:r>
        <w:rPr>
          <w:rFonts w:hint="eastAsia" w:cs="Times New Roman"/>
          <w:szCs w:val="24"/>
        </w:rPr>
        <w:t>产生</w:t>
      </w:r>
      <w:r>
        <w:rPr>
          <w:rFonts w:cs="Times New Roman"/>
          <w:szCs w:val="24"/>
        </w:rPr>
        <w:t>冗余的</w:t>
      </w:r>
      <w:r>
        <w:rPr>
          <w:rFonts w:hint="eastAsia" w:cs="Times New Roman"/>
          <w:szCs w:val="24"/>
        </w:rPr>
        <w:t>信息，例如，背景噪音和解码器已识别的目标信息。这些信息会稀释</w:t>
      </w:r>
      <w:r>
        <w:rPr>
          <w:rFonts w:cs="Times New Roman"/>
          <w:szCs w:val="24"/>
        </w:rPr>
        <w:t>目标的</w:t>
      </w:r>
      <w:r>
        <w:rPr>
          <w:rFonts w:hint="eastAsia" w:cs="Times New Roman"/>
          <w:szCs w:val="24"/>
        </w:rPr>
        <w:t>残差</w:t>
      </w:r>
      <w:r>
        <w:rPr>
          <w:rFonts w:cs="Times New Roman"/>
          <w:szCs w:val="24"/>
        </w:rPr>
        <w:t>特征</w:t>
      </w:r>
      <w:r>
        <w:rPr>
          <w:rFonts w:hint="eastAsia" w:cs="Times New Roman"/>
          <w:szCs w:val="24"/>
        </w:rPr>
        <w:t>，不利于网络的提取</w:t>
      </w:r>
      <w:r>
        <w:rPr>
          <w:rFonts w:cs="Times New Roman"/>
          <w:szCs w:val="24"/>
        </w:rPr>
        <w:t>。</w:t>
      </w:r>
      <w:r>
        <w:rPr>
          <w:rFonts w:hint="eastAsia" w:cs="Times New Roman"/>
          <w:szCs w:val="24"/>
        </w:rPr>
        <w:t>有研究</w:t>
      </w:r>
      <w:r>
        <w:rPr>
          <w:rFonts w:cs="Times New Roman"/>
          <w:szCs w:val="24"/>
        </w:rPr>
        <w:fldChar w:fldCharType="begin">
          <w:fldData xml:space="preserve">PEVuZE5vdGU+PENpdGU+PEF1dGhvcj5GYW48L0F1dGhvcj48WWVhcj4yMDIwPC9ZZWFyPjxSZWNO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</w:fldData>
        </w:fldChar>
      </w:r>
      <w:r>
        <w:rPr>
          <w:rFonts w:cs="Times New Roman"/>
          <w:szCs w:val="24"/>
        </w:rPr>
        <w:instrText xml:space="preserve"> ADDIN EN.CITE </w:instrText>
      </w:r>
      <w:r>
        <w:rPr>
          <w:rFonts w:cs="Times New Roman"/>
          <w:szCs w:val="24"/>
        </w:rPr>
        <w:fldChar w:fldCharType="begin">
          <w:fldData xml:space="preserve">PEVuZE5vdGU+PENpdGU+PEF1dGhvcj5GYW48L0F1dGhvcj48WWVhcj4yMDIwPC9ZZWFyPjxSZWNO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"_ENREF_46" \o "Fan, 2020 #35" </w:instrText>
      </w:r>
      <w:r>
        <w:fldChar w:fldCharType="separate"/>
      </w:r>
      <w:r>
        <w:rPr>
          <w:rFonts w:cs="Times New Roman"/>
          <w:szCs w:val="24"/>
          <w:vertAlign w:val="superscript"/>
        </w:rPr>
        <w:t>46</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"_ENREF_47" \o "Zhang, 2020 #36" </w:instrText>
      </w:r>
      <w:r>
        <w:fldChar w:fldCharType="separate"/>
      </w:r>
      <w:r>
        <w:rPr>
          <w:rFonts w:cs="Times New Roman"/>
          <w:szCs w:val="24"/>
          <w:vertAlign w:val="superscript"/>
        </w:rPr>
        <w:t>47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在肠息肉的分割中引入了残差学习，在跳连接的基础上，通过反向注意</w:t>
      </w:r>
      <w:r>
        <w:rPr>
          <w:rFonts w:hint="eastAsia" w:cs="Times New Roman"/>
          <w:szCs w:val="24"/>
        </w:rPr>
        <w:t>力</w:t>
      </w:r>
      <w:r>
        <w:rPr>
          <w:rFonts w:cs="Times New Roman"/>
          <w:szCs w:val="24"/>
        </w:rPr>
        <w:t>抑制已经被解码器识别的目标特征。这避免了</w:t>
      </w:r>
      <w:r>
        <w:rPr>
          <w:rFonts w:hint="eastAsia" w:cs="Times New Roman"/>
          <w:szCs w:val="24"/>
        </w:rPr>
        <w:t>跳连接中</w:t>
      </w:r>
      <w:r>
        <w:rPr>
          <w:rFonts w:cs="Times New Roman"/>
          <w:szCs w:val="24"/>
        </w:rPr>
        <w:t>已识别目标信息的</w:t>
      </w:r>
      <w:r>
        <w:rPr>
          <w:rFonts w:hint="eastAsia" w:cs="Times New Roman"/>
          <w:szCs w:val="24"/>
        </w:rPr>
        <w:t>重复</w:t>
      </w:r>
      <w:r>
        <w:rPr>
          <w:rFonts w:cs="Times New Roman"/>
          <w:szCs w:val="24"/>
        </w:rPr>
        <w:t>，</w:t>
      </w:r>
      <w:r>
        <w:rPr>
          <w:rFonts w:hint="eastAsia" w:cs="Times New Roman"/>
          <w:szCs w:val="24"/>
        </w:rPr>
        <w:t>有利于</w:t>
      </w:r>
      <w:r>
        <w:rPr>
          <w:rFonts w:cs="Times New Roman"/>
          <w:szCs w:val="24"/>
        </w:rPr>
        <w:t>引导网络提取目标的残</w:t>
      </w:r>
      <w:r>
        <w:rPr>
          <w:rFonts w:hint="eastAsia" w:cs="Times New Roman"/>
          <w:szCs w:val="24"/>
        </w:rPr>
        <w:t>差</w:t>
      </w:r>
      <w:r>
        <w:rPr>
          <w:rFonts w:cs="Times New Roman"/>
          <w:szCs w:val="24"/>
        </w:rPr>
        <w:t>特征以提高召回率</w:t>
      </w:r>
      <w:r>
        <w:rPr>
          <w:rFonts w:hint="eastAsia" w:cs="Times New Roman"/>
          <w:szCs w:val="24"/>
        </w:rPr>
        <w:t>(</w:t>
      </w:r>
      <w:r>
        <w:rPr>
          <w:rFonts w:cs="Times New Roman"/>
          <w:szCs w:val="24"/>
        </w:rPr>
        <w:t>Recall)。反向注意</w:t>
      </w:r>
      <w:r>
        <w:rPr>
          <w:rFonts w:hint="eastAsia" w:cs="Times New Roman"/>
          <w:szCs w:val="24"/>
        </w:rPr>
        <w:t>力虽然</w:t>
      </w:r>
      <w:r>
        <w:rPr>
          <w:rFonts w:cs="Times New Roman"/>
          <w:szCs w:val="24"/>
        </w:rPr>
        <w:t>避免了已</w:t>
      </w:r>
      <w:r>
        <w:rPr>
          <w:rFonts w:hint="eastAsia" w:cs="Times New Roman"/>
          <w:szCs w:val="24"/>
        </w:rPr>
        <w:t>学习</w:t>
      </w:r>
      <w:r>
        <w:rPr>
          <w:rFonts w:cs="Times New Roman"/>
          <w:szCs w:val="24"/>
        </w:rPr>
        <w:t>目标信</w:t>
      </w:r>
      <w:r>
        <w:rPr>
          <w:rFonts w:hint="eastAsia" w:cs="Times New Roman"/>
          <w:szCs w:val="24"/>
        </w:rPr>
        <w:t>息的冗余，但也引入了除目标之外的所有背景噪声，不利于提升结果的精确率(</w:t>
      </w:r>
      <w:r>
        <w:rPr>
          <w:rFonts w:cs="Times New Roman"/>
          <w:szCs w:val="24"/>
        </w:rPr>
        <w:t>Precision)</w:t>
      </w:r>
      <w:r>
        <w:rPr>
          <w:rFonts w:hint="eastAsia" w:cs="Times New Roman"/>
          <w:szCs w:val="24"/>
        </w:rPr>
        <w:t>。Pra</w:t>
      </w:r>
      <w:r>
        <w:rPr>
          <w:rFonts w:cs="Times New Roman"/>
          <w:szCs w:val="24"/>
        </w:rPr>
        <w:t>net</w:t>
      </w:r>
      <w:r>
        <w:rPr>
          <w:rFonts w:cs="Times New Roman"/>
          <w:szCs w:val="24"/>
        </w:rPr>
        <w:fldChar w:fldCharType="begin"/>
      </w:r>
      <w:r>
        <w:rPr>
          <w:rFonts w:cs="Times New Roman"/>
          <w:szCs w:val="24"/>
        </w:rPr>
        <w:instrText xml:space="preserve"> ADDIN EN.CITE &lt;EndNote&gt;&lt;Cite&gt;&lt;Author&gt;Fan&lt;/Author&gt;&lt;Year&gt;2020&lt;/Year&gt;&lt;RecNum&gt;35&lt;/RecNum&gt;&lt;DisplayText&gt;&lt;style face="superscript"&gt;[46]&lt;/style&gt;&lt;/DisplayText&gt;&lt;record&gt;&lt;rec-number&gt;35&lt;/rec-number&gt;&lt;foreign-keys&gt;&lt;key app="EN" db-id="wt0f55tzdrr09ne0web5fwv9a2zaffp955av" timestamp="1677568716"&gt;35&lt;/key&gt;&lt;/foreign-keys&gt;&lt;ref-type name="Conference Proceedings"&gt;10&lt;/ref-type&gt;&lt;contributors&gt;&lt;authors&gt;&lt;author&gt;Fan, Deng-Ping&lt;/author&gt;&lt;author&gt;Ji, Ge-Peng&lt;/author&gt;&lt;author&gt;Zhou, Tao&lt;/author&gt;&lt;author&gt;Chen, Geng&lt;/author&gt;&lt;author&gt;Fu, Huazhu&lt;/author&gt;&lt;author&gt;Shen, Jianbing&lt;/author&gt;&lt;author&gt;Shao, Ling&lt;/author&gt;&lt;/authors&gt;&lt;secondary-authors&gt;&lt;author&gt;Martel, Anne L.&lt;/author&gt;&lt;author&gt;Abolmaesumi, Purang&lt;/author&gt;&lt;author&gt;Stoyanov, Danail&lt;/author&gt;&lt;author&gt;Mateus, Diana&lt;/author&gt;&lt;author&gt;Zuluaga, Maria A.&lt;/author&gt;&lt;author&gt;Zhou, S. Kevin&lt;/author&gt;&lt;author&gt;Racoceanu, Daniel&lt;/author&gt;&lt;author&gt;Joskowicz, Leo&lt;/author&gt;&lt;/secondary-authors&gt;&lt;/contributors&gt;&lt;titles&gt;&lt;title&gt;PraNet: Parallel Reverse Attention Network for Polyp Segmentation&lt;/title&gt;&lt;secondary-title&gt;Medical Image Computing and Computer Assisted Intervention – MICCAI 2020&lt;/secondary-title&gt;&lt;/titles&gt;&lt;pages&gt;263-273&lt;/pages&gt;&lt;dates&gt;&lt;year&gt;2020&lt;/year&gt;&lt;pub-dates&gt;&lt;date&gt;2020//&lt;/date&gt;&lt;/pub-dates&gt;&lt;/dates&gt;&lt;pub-location&gt;Cham&lt;/pub-location&gt;&lt;publisher&gt;Springer International Publishing&lt;/publisher&gt;&lt;isbn&gt;978-3-030-59725-2&lt;/isbn&gt;&lt;urls&gt;&lt;/urls&gt;&lt;/record&gt;&lt;/Cite&gt;&lt;/EndNote&gt;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"_ENREF_46" \o "Fan, 2020 #35" </w:instrText>
      </w:r>
      <w:r>
        <w:fldChar w:fldCharType="separate"/>
      </w:r>
      <w:r>
        <w:rPr>
          <w:rFonts w:cs="Times New Roman"/>
          <w:szCs w:val="24"/>
          <w:vertAlign w:val="superscript"/>
        </w:rPr>
        <w:t>46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通过反向注意力单元增强边界信息的表示，校准了未对齐的目标特征。上述方法通过跳连接在解码阶段有效地学习残差特征，解决了类内不一致的难题，提高了召回率。然而，在解码阶段再次引入了大量的背景噪声，它导致了精确率的下降。因此，我们考虑在反向注意力</w:t>
      </w:r>
      <w:r>
        <w:rPr>
          <w:rFonts w:cs="Times New Roman"/>
          <w:szCs w:val="24"/>
        </w:rPr>
        <w:t>的基础上引入能够抑制背景</w:t>
      </w:r>
      <w:r>
        <w:rPr>
          <w:rFonts w:hint="eastAsia" w:cs="Times New Roman"/>
          <w:szCs w:val="24"/>
        </w:rPr>
        <w:t>噪音</w:t>
      </w:r>
      <w:r>
        <w:rPr>
          <w:rFonts w:cs="Times New Roman"/>
          <w:szCs w:val="24"/>
        </w:rPr>
        <w:t>的正向注意力，这样不仅可以提高召回率，还可以提高</w:t>
      </w:r>
      <w:r>
        <w:rPr>
          <w:rFonts w:hint="eastAsia" w:cs="Times New Roman"/>
          <w:szCs w:val="24"/>
        </w:rPr>
        <w:t>精确率。</w:t>
      </w:r>
    </w:p>
    <w:p>
      <w:pPr>
        <w:overflowPunct w:val="0"/>
        <w:ind w:firstLine="480" w:firstLineChars="200"/>
        <w:rPr>
          <w:rFonts w:cs="Times New Roman"/>
          <w:szCs w:val="24"/>
        </w:rPr>
      </w:pPr>
      <w:r>
        <w:rPr>
          <w:rFonts w:cs="Times New Roman"/>
          <w:szCs w:val="24"/>
        </w:rPr>
        <w:t>准确</w:t>
      </w:r>
      <w:r>
        <w:rPr>
          <w:rFonts w:hint="eastAsia" w:cs="Times New Roman"/>
          <w:szCs w:val="24"/>
        </w:rPr>
        <w:t>的</w:t>
      </w:r>
      <w:r>
        <w:rPr>
          <w:rFonts w:cs="Times New Roman"/>
          <w:szCs w:val="24"/>
        </w:rPr>
        <w:t>边界特征可以放大类间特征差异，有助于解决类间</w:t>
      </w:r>
      <w:r>
        <w:rPr>
          <w:rFonts w:hint="eastAsia" w:cs="Times New Roman"/>
          <w:szCs w:val="24"/>
        </w:rPr>
        <w:t>模糊的</w:t>
      </w:r>
      <w:r>
        <w:rPr>
          <w:rFonts w:cs="Times New Roman"/>
          <w:szCs w:val="24"/>
        </w:rPr>
        <w:t>挑战</w:t>
      </w:r>
      <w:r>
        <w:rPr>
          <w:rFonts w:cs="Times New Roman"/>
          <w:szCs w:val="24"/>
        </w:rPr>
        <w:fldChar w:fldCharType="begin"/>
      </w:r>
      <w:r>
        <w:rPr>
          <w:rFonts w:cs="Times New Roman"/>
          <w:szCs w:val="24"/>
        </w:rPr>
        <w:instrText xml:space="preserve"> ADDIN EN.CITE &lt;EndNote&gt;&lt;Cite&gt;&lt;Author&gt;Yu&lt;/Author&gt;&lt;Year&gt;2018&lt;/Year&gt;&lt;RecNum&gt;37&lt;/RecNum&gt;&lt;DisplayText&gt;&lt;style face="superscript"&gt;[48]&lt;/style&gt;&lt;/DisplayText&gt;&lt;record&gt;&lt;rec-number&gt;37&lt;/rec-number&gt;&lt;foreign-keys&gt;&lt;key app="EN" db-id="wt0f55tzdrr09ne0web5fwv9a2zaffp955av" timestamp="1677568841"&gt;37&lt;/key&gt;&lt;/foreign-keys&gt;&lt;ref-type name="Conference Proceedings"&gt;10&lt;/ref-type&gt;&lt;contributors&gt;&lt;authors&gt;&lt;author&gt;C. Yu&lt;/author&gt;&lt;author&gt;J. Wang&lt;/author&gt;&lt;author&gt;C. Peng&lt;/author&gt;&lt;author&gt;C. Gao&lt;/author&gt;&lt;author&gt;G. Yu&lt;/author&gt;&lt;author&gt;N. Sang&lt;/author&gt;&lt;/authors&gt;&lt;/contributors&gt;&lt;titles&gt;&lt;title&gt;Learning a Discriminative Feature Network for Semantic Segmentation&lt;/title&gt;&lt;secondary-title&gt;2018 IEEE/CVF Conference on Computer Vision and Pattern Recognition&lt;/secondary-title&gt;&lt;alt-title&gt;2018 IEEE/CVF Conference on Computer Vision and Pattern Recognition&lt;/alt-title&gt;&lt;/titles&gt;&lt;pages&gt;1857-1866&lt;/pages&gt;&lt;dates&gt;&lt;year&gt;2018&lt;/year&gt;&lt;pub-dates&gt;&lt;date&gt;18-23 June 2018&lt;/date&gt;&lt;/pub-dates&gt;&lt;/dates&gt;&lt;isbn&gt;2575-7075&lt;/isbn&gt;&lt;urls&gt;&lt;/urls&gt;&lt;electronic-resource-num&gt;10.1109/CVPR.2018.00199&lt;/electronic-resource-num&gt;&lt;/record&gt;&lt;/Cite&gt;&lt;/EndNote&gt;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"_ENREF_48" \o "Yu, 2018 #37" </w:instrText>
      </w:r>
      <w:r>
        <w:fldChar w:fldCharType="separate"/>
      </w:r>
      <w:r>
        <w:rPr>
          <w:rFonts w:cs="Times New Roman"/>
          <w:szCs w:val="24"/>
          <w:vertAlign w:val="superscript"/>
        </w:rPr>
        <w:t>48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。以前的工作</w:t>
      </w:r>
      <w:r>
        <w:rPr>
          <w:rFonts w:cs="Times New Roman"/>
          <w:szCs w:val="24"/>
        </w:rPr>
        <w:fldChar w:fldCharType="begin">
          <w:fldData xml:space="preserve">PEVuZE5vdGU+PENpdGU+PEF1dGhvcj5XYW5nPC9BdXRob3I+PFllYXI+MjAyMTwvWWVhcj48UmVj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</w:fldData>
        </w:fldChar>
      </w:r>
      <w:r>
        <w:rPr>
          <w:rFonts w:cs="Times New Roman"/>
          <w:szCs w:val="24"/>
        </w:rPr>
        <w:instrText xml:space="preserve"> ADDIN EN.CITE </w:instrText>
      </w:r>
      <w:r>
        <w:rPr>
          <w:rFonts w:cs="Times New Roman"/>
          <w:szCs w:val="24"/>
        </w:rPr>
        <w:fldChar w:fldCharType="begin">
          <w:fldData xml:space="preserve">PEVuZE5vdGU+PENpdGU+PEF1dGhvcj5XYW5nPC9BdXRob3I+PFllYXI+MjAyMTwvWWVhcj48UmVj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"_ENREF_29" \o "Wang, 2021 #18" </w:instrText>
      </w:r>
      <w:r>
        <w:fldChar w:fldCharType="separate"/>
      </w:r>
      <w:r>
        <w:rPr>
          <w:rFonts w:cs="Times New Roman"/>
          <w:szCs w:val="24"/>
          <w:vertAlign w:val="superscript"/>
        </w:rPr>
        <w:t>29</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"_ENREF_30" \o "Fang, 2019 #19" </w:instrText>
      </w:r>
      <w:r>
        <w:fldChar w:fldCharType="separate"/>
      </w:r>
      <w:r>
        <w:rPr>
          <w:rFonts w:cs="Times New Roman"/>
          <w:szCs w:val="24"/>
          <w:vertAlign w:val="superscript"/>
        </w:rPr>
        <w:t>30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使用3D卷积弥补</w:t>
      </w:r>
      <w:r>
        <w:rPr>
          <w:rFonts w:hint="eastAsia" w:cs="Times New Roman"/>
          <w:szCs w:val="24"/>
        </w:rPr>
        <w:t>2</w:t>
      </w:r>
      <w:r>
        <w:rPr>
          <w:rFonts w:cs="Times New Roman"/>
          <w:szCs w:val="24"/>
        </w:rPr>
        <w:t>D卷积</w:t>
      </w:r>
      <w:r>
        <w:rPr>
          <w:rFonts w:hint="eastAsia" w:cs="Times New Roman"/>
          <w:szCs w:val="24"/>
        </w:rPr>
        <w:t>在捕获连续边界信息上</w:t>
      </w:r>
      <w:r>
        <w:rPr>
          <w:rFonts w:cs="Times New Roman"/>
          <w:szCs w:val="24"/>
        </w:rPr>
        <w:t>的不足，这样可以更准确地进行边界分割。不幸的是，这些方法通过直接求和或串联来</w:t>
      </w:r>
      <w:r>
        <w:rPr>
          <w:rFonts w:hint="eastAsia" w:cs="Times New Roman"/>
          <w:szCs w:val="24"/>
        </w:rPr>
        <w:t>融合</w:t>
      </w:r>
      <w:r>
        <w:rPr>
          <w:rFonts w:cs="Times New Roman"/>
          <w:szCs w:val="24"/>
        </w:rPr>
        <w:t>特征的</w:t>
      </w:r>
      <w:r>
        <w:rPr>
          <w:rFonts w:hint="eastAsia" w:cs="Times New Roman"/>
          <w:szCs w:val="24"/>
        </w:rPr>
        <w:t>简单</w:t>
      </w:r>
      <w:r>
        <w:rPr>
          <w:rFonts w:cs="Times New Roman"/>
          <w:szCs w:val="24"/>
        </w:rPr>
        <w:t>行为可能会产生冗余信息和噪声，从而破坏原始特征</w:t>
      </w:r>
      <w:r>
        <w:rPr>
          <w:rFonts w:cs="Times New Roman"/>
          <w:szCs w:val="24"/>
        </w:rPr>
        <w:fldChar w:fldCharType="begin"/>
      </w:r>
      <w:r>
        <w:rPr>
          <w:rFonts w:cs="Times New Roman"/>
          <w:szCs w:val="24"/>
        </w:rPr>
        <w:instrText xml:space="preserve"> ADDIN EN.CITE &lt;EndNote&gt;&lt;Cite&gt;&lt;Author&gt;Qin&lt;/Author&gt;&lt;Year&gt;2018&lt;/Year&gt;&lt;RecNum&gt;38&lt;/RecNum&gt;&lt;DisplayText&gt;&lt;style face="superscript"&gt;[49]&lt;/style&gt;&lt;/DisplayText&gt;&lt;record&gt;&lt;rec-number&gt;38&lt;/rec-number&gt;&lt;foreign-keys&gt;&lt;key app="EN" db-id="wt0f55tzdrr09ne0web5fwv9a2zaffp955av" timestamp="1677568932"&gt;38&lt;/key&gt;&lt;/foreign-keys&gt;&lt;ref-type name="Conference Proceedings"&gt;10&lt;/ref-type&gt;&lt;contributors&gt;&lt;authors&gt;&lt;author&gt;Qin, Yao&lt;/author&gt;&lt;author&gt;Kamnitsas, Konstantinos&lt;/author&gt;&lt;author&gt;Ancha, Siddharth&lt;/author&gt;&lt;author&gt;Nanavati, Jay&lt;/author&gt;&lt;author&gt;Cottrell, Garrison&lt;/author&gt;&lt;author&gt;Criminisi, Antonio&lt;/author&gt;&lt;author&gt;Nori, Aditya&lt;/author&gt;&lt;/authors&gt;&lt;secondary-authors&gt;&lt;author&gt;Frangi, Alejandro F.&lt;/author&gt;&lt;author&gt;Schnabel, Julia A.&lt;/author&gt;&lt;author&gt;Davatzikos, Christos&lt;/author&gt;&lt;author&gt;Alberola-López, Carlos&lt;/author&gt;&lt;author&gt;Fichtinger, Gabor&lt;/author&gt;&lt;/secondary-authors&gt;&lt;/contributors&gt;&lt;titles&gt;&lt;title&gt;Autofocus Layer for Semantic Segmentation&lt;/title&gt;&lt;secondary-title&gt;Medical Image Computing and Computer Assisted Intervention – MICCAI 2018&lt;/secondary-title&gt;&lt;/titles&gt;&lt;pages&gt;603-611&lt;/pages&gt;&lt;dates&gt;&lt;year&gt;2018&lt;/year&gt;&lt;pub-dates&gt;&lt;date&gt;2018//&lt;/date&gt;&lt;/pub-dates&gt;&lt;/dates&gt;&lt;pub-location&gt;Cham&lt;/pub-location&gt;&lt;publisher&gt;Springer International Publishing&lt;/publisher&gt;&lt;isbn&gt;978-3-030-00931-1&lt;/isbn&gt;&lt;urls&gt;&lt;/urls&gt;&lt;/record&gt;&lt;/Cite&gt;&lt;/EndNote&gt;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"_ENREF_49" \o "Qin, 2018 #38" </w:instrText>
      </w:r>
      <w:r>
        <w:fldChar w:fldCharType="separate"/>
      </w:r>
      <w:r>
        <w:rPr>
          <w:rFonts w:cs="Times New Roman"/>
          <w:szCs w:val="24"/>
          <w:vertAlign w:val="superscript"/>
        </w:rPr>
        <w:t>49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为此</w:t>
      </w:r>
      <w:r>
        <w:rPr>
          <w:rFonts w:cs="Times New Roman"/>
          <w:szCs w:val="24"/>
        </w:rPr>
        <w:t>，D-UNet</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为</w:t>
      </w:r>
      <w:r>
        <w:rPr>
          <w:rFonts w:hint="eastAsia" w:cs="Times New Roman"/>
          <w:szCs w:val="24"/>
        </w:rPr>
        <w:t>2D</w:t>
      </w:r>
      <w:r>
        <w:rPr>
          <w:rFonts w:cs="Times New Roman"/>
          <w:szCs w:val="24"/>
        </w:rPr>
        <w:t>和</w:t>
      </w:r>
      <w:r>
        <w:rPr>
          <w:rFonts w:hint="eastAsia" w:cs="Times New Roman"/>
          <w:szCs w:val="24"/>
        </w:rPr>
        <w:t>3</w:t>
      </w:r>
      <w:r>
        <w:rPr>
          <w:rFonts w:cs="Times New Roman"/>
          <w:szCs w:val="24"/>
        </w:rPr>
        <w:t>D特征融合引入了</w:t>
      </w:r>
      <w:r>
        <w:rPr>
          <w:rFonts w:hint="eastAsia" w:cs="Times New Roman"/>
          <w:szCs w:val="24"/>
        </w:rPr>
        <w:t>两个</w:t>
      </w:r>
      <w:r>
        <w:rPr>
          <w:rFonts w:cs="Times New Roman"/>
          <w:szCs w:val="24"/>
        </w:rPr>
        <w:t>并行的挤压和</w:t>
      </w:r>
      <w:r>
        <w:rPr>
          <w:rFonts w:hint="eastAsia" w:cs="Times New Roman"/>
          <w:szCs w:val="24"/>
        </w:rPr>
        <w:t>激励</w:t>
      </w:r>
      <w:r>
        <w:rPr>
          <w:rFonts w:cs="Times New Roman"/>
          <w:szCs w:val="24"/>
        </w:rPr>
        <w:fldChar w:fldCharType="begin"/>
      </w:r>
      <w:r>
        <w:rPr>
          <w:rFonts w:cs="Times New Roman"/>
          <w:szCs w:val="24"/>
        </w:rPr>
        <w:instrText xml:space="preserve"> ADDIN EN.CITE &lt;EndNote&gt;&lt;Cite&gt;&lt;Author&gt;Hu&lt;/Author&gt;&lt;Year&gt;2020&lt;/Year&gt;&lt;RecNum&gt;23&lt;/RecNum&gt;&lt;DisplayText&gt;&lt;style face="superscript"&gt;[32]&lt;/style&gt;&lt;/DisplayText&gt;&lt;record&gt;&lt;rec-number&gt;23&lt;/rec-number&gt;&lt;foreign-keys&gt;&lt;key app="EN" db-id="wt0f55tzdrr09ne0web5fwv9a2zaffp955av" timestamp="1677567358"&gt;23&lt;/key&gt;&lt;/foreign-keys&gt;&lt;ref-type name="Journal Article"&gt;17&lt;/ref-type&gt;&lt;contributors&gt;&lt;authors&gt;&lt;author&gt;J. Hu&lt;/author&gt;&lt;author&gt;L. Shen&lt;/author&gt;&lt;author&gt;S. Albanie&lt;/author&gt;&lt;author&gt;G. Sun&lt;/author&gt;&lt;author&gt;E. Wu&lt;/author&gt;&lt;/authors&gt;&lt;/contributors&gt;&lt;titles&gt;&lt;title&gt;Squeeze-and-Excitation Networks&lt;/title&gt;&lt;secondary-title&gt;IEEE Transactions on Pattern Analysis and Machine Intelligence&lt;/secondary-title&gt;&lt;/titles&gt;&lt;periodical&gt;&lt;full-title&gt;IEEE Transactions on Pattern Analysis and Machine Intelligence&lt;/full-title&gt;&lt;/periodical&gt;&lt;pages&gt;2011-2023&lt;/pages&gt;&lt;volume&gt;42&lt;/volume&gt;&lt;number&gt;8&lt;/number&gt;&lt;dates&gt;&lt;year&gt;2020&lt;/year&gt;&lt;/dates&gt;&lt;isbn&gt;1939-3539&lt;/isbn&gt;&lt;urls&gt;&lt;/urls&gt;&lt;electronic-resource-num&gt;10.1109/TPAMI.2019.2913372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"_ENREF_32" \o "Hu, 2020 #23" </w:instrText>
      </w:r>
      <w:r>
        <w:fldChar w:fldCharType="separate"/>
      </w:r>
      <w:r>
        <w:rPr>
          <w:rFonts w:cs="Times New Roman"/>
          <w:szCs w:val="24"/>
          <w:vertAlign w:val="superscript"/>
        </w:rPr>
        <w:t>32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机制，对不同维度的特征进行过滤和筛选以达到更好的融合效果。融合</w:t>
      </w:r>
      <w:r>
        <w:rPr>
          <w:rFonts w:hint="eastAsia" w:cs="Times New Roman"/>
          <w:szCs w:val="24"/>
        </w:rPr>
        <w:t>任务是</w:t>
      </w:r>
      <w:r>
        <w:rPr>
          <w:rFonts w:cs="Times New Roman"/>
          <w:szCs w:val="24"/>
        </w:rPr>
        <w:t>将两个维度的全局特征汇集在一起，</w:t>
      </w:r>
      <w:r>
        <w:rPr>
          <w:rFonts w:hint="eastAsia" w:cs="Times New Roman"/>
          <w:szCs w:val="24"/>
        </w:rPr>
        <w:t>然</w:t>
      </w:r>
      <w:r>
        <w:rPr>
          <w:rFonts w:cs="Times New Roman"/>
          <w:szCs w:val="24"/>
        </w:rPr>
        <w:t>而</w:t>
      </w:r>
      <w:r>
        <w:rPr>
          <w:rFonts w:hint="eastAsia" w:cs="Times New Roman"/>
          <w:szCs w:val="24"/>
        </w:rPr>
        <w:t>D</w:t>
      </w:r>
      <w:r>
        <w:rPr>
          <w:rFonts w:cs="Times New Roman"/>
          <w:szCs w:val="24"/>
        </w:rPr>
        <w:t>-UN</w:t>
      </w:r>
      <w:r>
        <w:rPr>
          <w:rFonts w:hint="eastAsia" w:cs="Times New Roman"/>
          <w:szCs w:val="24"/>
        </w:rPr>
        <w:t>et</w:t>
      </w:r>
      <w:r>
        <w:rPr>
          <w:rFonts w:cs="Times New Roman"/>
          <w:szCs w:val="24"/>
        </w:rPr>
        <w:t>只对单</w:t>
      </w:r>
      <w:r>
        <w:rPr>
          <w:rFonts w:hint="eastAsia" w:cs="Times New Roman"/>
          <w:szCs w:val="24"/>
        </w:rPr>
        <w:t>个</w:t>
      </w:r>
      <w:r>
        <w:rPr>
          <w:rFonts w:cs="Times New Roman"/>
          <w:szCs w:val="24"/>
        </w:rPr>
        <w:t>维度的特征通道</w:t>
      </w:r>
      <w:r>
        <w:rPr>
          <w:rFonts w:hint="eastAsia" w:cs="Times New Roman"/>
          <w:szCs w:val="24"/>
        </w:rPr>
        <w:t>间</w:t>
      </w:r>
      <w:r>
        <w:rPr>
          <w:rFonts w:cs="Times New Roman"/>
          <w:szCs w:val="24"/>
        </w:rPr>
        <w:t>局部关系进行建模</w:t>
      </w:r>
      <w:r>
        <w:rPr>
          <w:rFonts w:hint="eastAsia" w:cs="Times New Roman"/>
          <w:szCs w:val="24"/>
        </w:rPr>
        <w:t>，</w:t>
      </w:r>
      <w:r>
        <w:rPr>
          <w:rFonts w:cs="Times New Roman"/>
          <w:szCs w:val="24"/>
        </w:rPr>
        <w:t>却忽略了建模全局</w:t>
      </w:r>
      <w:r>
        <w:rPr>
          <w:rFonts w:hint="eastAsia" w:cs="Times New Roman"/>
          <w:szCs w:val="24"/>
        </w:rPr>
        <w:t>特征</w:t>
      </w:r>
      <w:r>
        <w:rPr>
          <w:rFonts w:cs="Times New Roman"/>
          <w:szCs w:val="24"/>
        </w:rPr>
        <w:t>通道之间的关系，这对不同维度之间的全局特征融合仍是一个障碍。我们认为必须考虑</w:t>
      </w:r>
      <w:r>
        <w:rPr>
          <w:rFonts w:hint="eastAsia" w:cs="Times New Roman"/>
          <w:szCs w:val="24"/>
        </w:rPr>
        <w:t>不同</w:t>
      </w:r>
      <w:r>
        <w:rPr>
          <w:rFonts w:cs="Times New Roman"/>
          <w:szCs w:val="24"/>
        </w:rPr>
        <w:t>维度特征通道间的全局依赖关系，这将有利于</w:t>
      </w:r>
      <w:r>
        <w:rPr>
          <w:rFonts w:hint="eastAsia" w:cs="Times New Roman"/>
          <w:szCs w:val="24"/>
        </w:rPr>
        <w:t>不同维度之间</w:t>
      </w:r>
      <w:r>
        <w:rPr>
          <w:rFonts w:cs="Times New Roman"/>
          <w:szCs w:val="24"/>
        </w:rPr>
        <w:t>特征融合。</w:t>
      </w:r>
    </w:p>
    <w:p>
      <w:pPr>
        <w:overflowPunct w:val="0"/>
        <w:ind w:firstLine="480" w:firstLineChars="200"/>
        <w:rPr>
          <w:rFonts w:cs="Times New Roman"/>
          <w:szCs w:val="24"/>
        </w:rPr>
      </w:pPr>
      <w:bookmarkStart w:id="27" w:name="_Hlk109325305"/>
      <w:r>
        <w:rPr>
          <w:rFonts w:cs="Times New Roman"/>
          <w:szCs w:val="24"/>
        </w:rPr>
        <w:t>在用于医学图像分割的编码器-解码器结构中，边界和空间细节</w:t>
      </w:r>
      <w:r>
        <w:rPr>
          <w:rFonts w:hint="eastAsia" w:cs="Times New Roman"/>
          <w:szCs w:val="24"/>
        </w:rPr>
        <w:t>信息会</w:t>
      </w:r>
      <w:r>
        <w:rPr>
          <w:rFonts w:cs="Times New Roman"/>
          <w:szCs w:val="24"/>
        </w:rPr>
        <w:t>在编码器的下采样中丢失，在解码</w:t>
      </w:r>
      <w:r>
        <w:rPr>
          <w:rFonts w:hint="eastAsia" w:cs="Times New Roman"/>
          <w:szCs w:val="24"/>
        </w:rPr>
        <w:t>阶段恢复</w:t>
      </w:r>
      <w:r>
        <w:rPr>
          <w:rFonts w:cs="Times New Roman"/>
          <w:szCs w:val="24"/>
        </w:rPr>
        <w:t>这些信息可以改善分割效果。U-Net结构的跳连接将编码</w:t>
      </w:r>
      <w:r>
        <w:rPr>
          <w:rFonts w:hint="eastAsia" w:cs="Times New Roman"/>
          <w:szCs w:val="24"/>
        </w:rPr>
        <w:t>阶段</w:t>
      </w:r>
      <w:r>
        <w:rPr>
          <w:rFonts w:cs="Times New Roman"/>
          <w:szCs w:val="24"/>
        </w:rPr>
        <w:t>的特征信息重新引入到解码</w:t>
      </w:r>
      <w:r>
        <w:rPr>
          <w:rFonts w:hint="eastAsia" w:cs="Times New Roman"/>
          <w:szCs w:val="24"/>
        </w:rPr>
        <w:t>阶段，进一步</w:t>
      </w:r>
      <w:r>
        <w:rPr>
          <w:rFonts w:cs="Times New Roman"/>
          <w:szCs w:val="24"/>
        </w:rPr>
        <w:t>有很多工作</w:t>
      </w:r>
      <w:r>
        <w:rPr>
          <w:rFonts w:hint="eastAsia" w:cs="Times New Roman"/>
          <w:szCs w:val="24"/>
        </w:rPr>
        <w:t>关注</w:t>
      </w:r>
      <w:r>
        <w:rPr>
          <w:rFonts w:cs="Times New Roman"/>
          <w:szCs w:val="24"/>
        </w:rPr>
        <w:t>在编码器和解码器信息的</w:t>
      </w:r>
      <w:r>
        <w:rPr>
          <w:rFonts w:hint="eastAsia" w:cs="Times New Roman"/>
          <w:szCs w:val="24"/>
        </w:rPr>
        <w:t>高效</w:t>
      </w:r>
      <w:r>
        <w:rPr>
          <w:rFonts w:cs="Times New Roman"/>
          <w:szCs w:val="24"/>
        </w:rPr>
        <w:t>融合上</w:t>
      </w:r>
      <w:r>
        <w:rPr>
          <w:rFonts w:cs="Times New Roman"/>
          <w:szCs w:val="24"/>
        </w:rPr>
        <w:fldChar w:fldCharType="begin"/>
      </w:r>
      <w:r>
        <w:rPr>
          <w:rFonts w:cs="Times New Roman"/>
          <w:szCs w:val="24"/>
        </w:rPr>
        <w:instrText xml:space="preserve"> ADDIN EN.CITE &lt;EndNote&gt;&lt;Cite&gt;&lt;Author&gt;Liu&lt;/Author&gt;&lt;Year&gt;2020&lt;/Year&gt;&lt;RecNum&gt;15&lt;/RecNum&gt;&lt;DisplayText&gt;&lt;style face="superscript"&gt;[25]&lt;/style&gt;&lt;/DisplayText&gt;&lt;record&gt;&lt;rec-number&gt;15&lt;/rec-number&gt;&lt;foreign-keys&gt;&lt;key app="EN" db-id="wt0f55tzdrr09ne0web5fwv9a2zaffp955av" timestamp="1677566171"&gt;15&lt;/key&gt;&lt;/foreign-keys&gt;&lt;ref-type name="Journal Article"&gt;17&lt;/ref-type&gt;&lt;contributors&gt;&lt;authors&gt;&lt;author&gt;Liu, Liangliang&lt;/author&gt;&lt;author&gt;Kurgan, Lukasz&lt;/author&gt;&lt;author&gt;Wu, Fang-Xiang&lt;/author&gt;&lt;author&gt;Wang, Jianxin&lt;/author&gt;&lt;/authors&gt;&lt;/contributors&gt;&lt;titles&gt;&lt;title&gt;Attention convolutional neural network for accurate segmentation and quantification of lesions in ischemic stroke disease&lt;/title&gt;&lt;secondary-title&gt;Medical Image Analysis&lt;/secondary-title&gt;&lt;/titles&gt;&lt;periodical&gt;&lt;full-title&gt;Medical Image Analysis&lt;/full-title&gt;&lt;/periodical&gt;&lt;pages&gt;101791&lt;/pages&gt;&lt;volume&gt;65&lt;/volume&gt;&lt;keywords&gt;&lt;keyword&gt;Stroke&lt;/keyword&gt;&lt;keyword&gt;White matter hyperintensity&lt;/keyword&gt;&lt;keyword&gt;U-net&lt;/keyword&gt;&lt;keyword&gt;Attention module&lt;/keyword&gt;&lt;/keywords&gt;&lt;dates&gt;&lt;year&gt;2020&lt;/year&gt;&lt;pub-dates&gt;&lt;date&gt;2020/10/01/&lt;/date&gt;&lt;/pub-dates&gt;&lt;/dates&gt;&lt;isbn&gt;1361-8415&lt;/isbn&gt;&lt;urls&gt;&lt;related-urls&gt;&lt;url&gt;https://www.sciencedirect.com/science/article/pii/S1361841520301559&lt;/url&gt;&lt;/related-urls&gt;&lt;/urls&gt;&lt;electronic-resource-num&gt;https://doi.org/10.1016/j.media.2020.101791&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"_ENREF_25" \o "Liu, 2020 #15" </w:instrText>
      </w:r>
      <w:r>
        <w:fldChar w:fldCharType="separate"/>
      </w:r>
      <w:r>
        <w:rPr>
          <w:rFonts w:cs="Times New Roman"/>
          <w:szCs w:val="24"/>
          <w:vertAlign w:val="superscript"/>
        </w:rPr>
        <w:t>25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。例如，Attention Unet</w:t>
      </w:r>
      <w:r>
        <w:rPr>
          <w:rFonts w:cs="Times New Roman"/>
          <w:szCs w:val="24"/>
        </w:rPr>
        <w:fldChar w:fldCharType="begin"/>
      </w:r>
      <w:r>
        <w:rPr>
          <w:rFonts w:cs="Times New Roman"/>
          <w:szCs w:val="24"/>
        </w:rPr>
        <w:instrText xml:space="preserve"> ADDIN EN.CITE &lt;EndNote&gt;&lt;Cite&gt;&lt;Author&gt;Oktay&lt;/Author&gt;&lt;Year&gt;2018&lt;/Year&gt;&lt;RecNum&gt;39&lt;/RecNum&gt;&lt;DisplayText&gt;&lt;style face="superscript"&gt;[50]&lt;/style&gt;&lt;/DisplayText&gt;&lt;record&gt;&lt;rec-number&gt;39&lt;/rec-number&gt;&lt;foreign-keys&gt;&lt;key app="EN" db-id="wt0f55tzdrr09ne0web5fwv9a2zaffp955av" timestamp="1677569077"&gt;39&lt;/key&gt;&lt;/foreign-keys&gt;&lt;ref-type name="Journal Article"&gt;17&lt;/ref-type&gt;&lt;contributors&gt;&lt;authors&gt;&lt;author&gt;Oktay, Ozan&lt;/author&gt;&lt;author&gt;Schlemper, Jo&lt;/author&gt;&lt;author&gt;Folgoc, Loïc Le&lt;/author&gt;&lt;author&gt;Lee, M. J.&lt;/author&gt;&lt;author&gt;Heinrich, Mattias P.&lt;/author&gt;&lt;author&gt;Misawa, Kazunari&lt;/author&gt;&lt;author&gt;Mori, Kensaku&lt;/author&gt;&lt;author&gt;McDonagh, Steven G.&lt;/author&gt;&lt;author&gt;Hammerla, Nils Y.&lt;/author&gt;&lt;author&gt;Kainz, Bernhard&lt;/author&gt;&lt;author&gt;Glocker, Ben&lt;/author&gt;&lt;author&gt;Rueckert, Daniel&lt;/author&gt;&lt;/authors&gt;&lt;/contributors&gt;&lt;titles&gt;&lt;title&gt;Attention U-Net: Learning Where to Look for the Pancreas&lt;/title&gt;&lt;secondary-title&gt;ArXiv&lt;/secondary-title&gt;&lt;/titles&gt;&lt;periodical&gt;&lt;full-title&gt;ArXiv&lt;/full-title&gt;&lt;/periodical&gt;&lt;volume&gt;abs/1804.03999&lt;/volume&gt;&lt;dates&gt;&lt;year&gt;2018&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"_ENREF_50" \o "Oktay, 2018 #39" </w:instrText>
      </w:r>
      <w:r>
        <w:fldChar w:fldCharType="separate"/>
      </w:r>
      <w:r>
        <w:rPr>
          <w:rFonts w:cs="Times New Roman"/>
          <w:szCs w:val="24"/>
          <w:vertAlign w:val="superscript"/>
        </w:rPr>
        <w:t>50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采用了门控机制，CLCI-Net使用</w:t>
      </w:r>
      <w:r>
        <w:rPr>
          <w:rFonts w:hint="eastAsia" w:cs="Times New Roman"/>
          <w:szCs w:val="24"/>
        </w:rPr>
        <w:t>Conv</w:t>
      </w:r>
      <w:r>
        <w:rPr>
          <w:rFonts w:cs="Times New Roman"/>
          <w:szCs w:val="24"/>
        </w:rPr>
        <w:t xml:space="preserve"> LSTM</w:t>
      </w:r>
      <w:r>
        <w:rPr>
          <w:rFonts w:cs="Times New Roman"/>
          <w:szCs w:val="24"/>
        </w:rPr>
        <w:fldChar w:fldCharType="begin"/>
      </w:r>
      <w:r>
        <w:rPr>
          <w:rFonts w:cs="Times New Roman"/>
          <w:szCs w:val="24"/>
        </w:rPr>
        <w:instrText xml:space="preserve"> ADDIN EN.CITE &lt;EndNote&gt;&lt;Cite&gt;&lt;Author&gt;Shi&lt;/Author&gt;&lt;Year&gt;2015&lt;/Year&gt;&lt;RecNum&gt;40&lt;/RecNum&gt;&lt;DisplayText&gt;&lt;style face="superscript"&gt;[51]&lt;/style&gt;&lt;/DisplayText&gt;&lt;record&gt;&lt;rec-number&gt;40&lt;/rec-number&gt;&lt;foreign-keys&gt;&lt;key app="EN" db-id="wt0f55tzdrr09ne0web5fwv9a2zaffp955av" timestamp="1677569142"&gt;40&lt;/key&gt;&lt;/foreign-keys&gt;&lt;ref-type name="Conference Paper"&gt;47&lt;/ref-type&gt;&lt;contributors&gt;&lt;authors&gt;&lt;author&gt;Xingjian Shi&lt;/author&gt;&lt;author&gt;Zhourong Chen&lt;/author&gt;&lt;author&gt;Hao Wang&lt;/author&gt;&lt;author&gt;Dit-Yan Yeung&lt;/author&gt;&lt;author&gt;Wai-kin Wong&lt;/author&gt;&lt;author&gt;Wang-chun Woo&lt;/author&gt;&lt;/authors&gt;&lt;/contributors&gt;&lt;titles&gt;&lt;title&gt;Convolutional LSTM Network: a machine learning approach for precipitation nowcasting&lt;/title&gt;&lt;secondary-title&gt;Proceedings of the 28th International Conference on Neural Information Processing Systems - Volume 1&lt;/secondary-title&gt;&lt;/titles&gt;&lt;pages&gt;802–810&lt;/pages&gt;&lt;dates&gt;&lt;year&gt;2015&lt;/year&gt;&lt;/dates&gt;&lt;pub-location&gt;Montreal, Canada&lt;/pub-location&gt;&lt;publisher&gt;MIT Press&lt;/publisher&gt;&lt;urls&gt;&lt;/urls&gt;&lt;/record&gt;&lt;/Cite&gt;&lt;/EndNote&gt;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"_ENREF_51" \o "Shi, 2015 #40" </w:instrText>
      </w:r>
      <w:r>
        <w:fldChar w:fldCharType="separate"/>
      </w:r>
      <w:r>
        <w:rPr>
          <w:rFonts w:cs="Times New Roman"/>
          <w:szCs w:val="24"/>
          <w:vertAlign w:val="superscript"/>
        </w:rPr>
        <w:t>51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将一些细节信息从编码器带到解码器</w:t>
      </w:r>
      <w:r>
        <w:rPr>
          <w:rFonts w:hint="eastAsia" w:cs="Times New Roman"/>
          <w:szCs w:val="24"/>
        </w:rPr>
        <w:t>，这些方法都</w:t>
      </w:r>
      <w:r>
        <w:rPr>
          <w:rFonts w:cs="Times New Roman"/>
          <w:szCs w:val="24"/>
        </w:rPr>
        <w:t>弥补</w:t>
      </w:r>
      <w:r>
        <w:rPr>
          <w:rFonts w:hint="eastAsia" w:cs="Times New Roman"/>
          <w:szCs w:val="24"/>
        </w:rPr>
        <w:t>了</w:t>
      </w:r>
      <w:r>
        <w:rPr>
          <w:rFonts w:cs="Times New Roman"/>
          <w:szCs w:val="24"/>
        </w:rPr>
        <w:t>连续池化和逐步卷积操作造成的信息损失。然而，在使用基本线性插值</w:t>
      </w:r>
      <w:r>
        <w:rPr>
          <w:rFonts w:cs="Times New Roman"/>
          <w:szCs w:val="24"/>
        </w:rPr>
        <w:fldChar w:fldCharType="begin">
          <w:fldData xml:space="preserve">PEVuZE5vdGU+PENpdGU+PEF1dGhvcj5Sb25uZWJlcmdlcjwvQXV0aG9yPjxZZWFyPjIwMTU8L1ll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</w:fldData>
        </w:fldChar>
      </w:r>
      <w:r>
        <w:rPr>
          <w:rFonts w:cs="Times New Roman"/>
          <w:szCs w:val="24"/>
        </w:rPr>
        <w:instrText xml:space="preserve"> ADDIN EN.CITE </w:instrText>
      </w:r>
      <w:r>
        <w:rPr>
          <w:rFonts w:cs="Times New Roman"/>
          <w:szCs w:val="24"/>
        </w:rPr>
        <w:fldChar w:fldCharType="begin">
          <w:fldData xml:space="preserve">PEVuZE5vdGU+PENpdGU+PEF1dGhvcj5Sb25uZWJlcmdlcjwvQXV0aG9yPjxZZWFyPjIwMTU8L1ll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"_ENREF_15" \o "Ronneberger, 2015 #11" </w:instrText>
      </w:r>
      <w:r>
        <w:fldChar w:fldCharType="separate"/>
      </w:r>
      <w:r>
        <w:rPr>
          <w:rFonts w:cs="Times New Roman"/>
          <w:szCs w:val="24"/>
          <w:vertAlign w:val="superscript"/>
        </w:rPr>
        <w:t>15</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"_ENREF_29" \o "Wang, 2021 #18" </w:instrText>
      </w:r>
      <w:r>
        <w:fldChar w:fldCharType="separate"/>
      </w:r>
      <w:r>
        <w:rPr>
          <w:rFonts w:cs="Times New Roman"/>
          <w:szCs w:val="24"/>
          <w:vertAlign w:val="superscript"/>
        </w:rPr>
        <w:t>29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和</w:t>
      </w:r>
      <w:r>
        <w:rPr>
          <w:rFonts w:hint="eastAsia" w:cs="Times New Roman"/>
          <w:szCs w:val="24"/>
        </w:rPr>
        <w:t>反</w:t>
      </w:r>
      <w:r>
        <w:rPr>
          <w:rFonts w:cs="Times New Roman"/>
          <w:szCs w:val="24"/>
        </w:rPr>
        <w:t>卷积</w:t>
      </w:r>
      <w:r>
        <w:rPr>
          <w:rFonts w:cs="Times New Roman"/>
          <w:szCs w:val="24"/>
        </w:rPr>
        <w:fldChar w:fldCharType="begin"/>
      </w:r>
      <w:r>
        <w:rPr>
          <w:rFonts w:cs="Times New Roman"/>
          <w:szCs w:val="24"/>
        </w:rPr>
        <w:instrText xml:space="preserve"> ADDIN EN.CITE &lt;EndNote&gt;&lt;Cite&gt;&lt;Author&gt;Zhang&lt;/Author&gt;&lt;Year&gt;2021&lt;/Year&gt;&lt;RecNum&gt;41&lt;/RecNum&gt;&lt;DisplayText&gt;&lt;style face="superscript"&gt;[52]&lt;/style&gt;&lt;/DisplayText&gt;&lt;record&gt;&lt;rec-number&gt;41&lt;/rec-number&gt;&lt;foreign-keys&gt;&lt;key app="EN" db-id="wt0f55tzdrr09ne0web5fwv9a2zaffp955av" timestamp="1677569327"&gt;41&lt;/key&gt;&lt;/foreign-keys&gt;&lt;ref-type name="Journal Article"&gt;17&lt;/ref-type&gt;&lt;contributors&gt;&lt;authors&gt;&lt;author&gt;Y. Zhang&lt;/author&gt;&lt;author&gt;H. Li&lt;/author&gt;&lt;author&gt;J. Du&lt;/author&gt;&lt;author&gt;J. Qin&lt;/author&gt;&lt;author&gt;T. Wang&lt;/author&gt;&lt;author&gt;Y. Chen&lt;/author&gt;&lt;author&gt;B. Liu&lt;/author&gt;&lt;author&gt;W. Gao&lt;/author&gt;&lt;author&gt;G. Ma&lt;/author&gt;&lt;author&gt;B. Lei&lt;/author&gt;&lt;/authors&gt;&lt;/contributors&gt;&lt;titles&gt;&lt;title&gt;3D Multi-Attention Guided Multi-Task Learning Network for Automatic Gastric Tumor Segmentation and Lymph Node Classification&lt;/title&gt;&lt;secondary-title&gt;IEEE Transactions on Medical Imaging&lt;/secondary-title&gt;&lt;/titles&gt;&lt;periodical&gt;&lt;full-title&gt;IEEE Transactions on Medical Imaging&lt;/full-title&gt;&lt;/periodical&gt;&lt;pages&gt;1618-1631&lt;/pages&gt;&lt;volume&gt;40&lt;/volume&gt;&lt;number&gt;6&lt;/number&gt;&lt;dates&gt;&lt;year&gt;2021&lt;/year&gt;&lt;/dates&gt;&lt;isbn&gt;1558-254X&lt;/isbn&gt;&lt;urls&gt;&lt;/urls&gt;&lt;electronic-resource-num&gt;10.1109/TMI.2021.3062902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"_ENREF_52" \o "Zhang, 2021 #41" </w:instrText>
      </w:r>
      <w:r>
        <w:fldChar w:fldCharType="separate"/>
      </w:r>
      <w:r>
        <w:rPr>
          <w:rFonts w:cs="Times New Roman"/>
          <w:szCs w:val="24"/>
          <w:vertAlign w:val="superscript"/>
        </w:rPr>
        <w:t>52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来恢复</w:t>
      </w:r>
      <w:r>
        <w:rPr>
          <w:rFonts w:hint="eastAsia" w:cs="Times New Roman"/>
          <w:szCs w:val="24"/>
        </w:rPr>
        <w:t>特征图</w:t>
      </w:r>
      <w:r>
        <w:rPr>
          <w:rFonts w:cs="Times New Roman"/>
          <w:szCs w:val="24"/>
        </w:rPr>
        <w:t>分辨率时，</w:t>
      </w:r>
      <w:r>
        <w:rPr>
          <w:rFonts w:hint="eastAsia" w:cs="Times New Roman"/>
          <w:szCs w:val="24"/>
        </w:rPr>
        <w:t>解码</w:t>
      </w:r>
      <w:r>
        <w:rPr>
          <w:rFonts w:cs="Times New Roman"/>
          <w:szCs w:val="24"/>
        </w:rPr>
        <w:t>器的上采样忽略了空间和边界信息的</w:t>
      </w:r>
      <w:r>
        <w:rPr>
          <w:rFonts w:hint="eastAsia" w:cs="Times New Roman"/>
          <w:szCs w:val="24"/>
        </w:rPr>
        <w:t>恢复</w:t>
      </w:r>
      <w:r>
        <w:rPr>
          <w:rFonts w:cs="Times New Roman"/>
          <w:szCs w:val="24"/>
        </w:rPr>
        <w:t>。通过基于</w:t>
      </w:r>
      <w:r>
        <w:rPr>
          <w:rFonts w:hint="eastAsia" w:cs="Times New Roman"/>
          <w:szCs w:val="24"/>
        </w:rPr>
        <w:t>卷积神经网络</w:t>
      </w:r>
      <w:r>
        <w:rPr>
          <w:rFonts w:cs="Times New Roman"/>
          <w:szCs w:val="24"/>
        </w:rPr>
        <w:t>的技术</w:t>
      </w:r>
      <w:r>
        <w:rPr>
          <w:rFonts w:hint="eastAsia" w:cs="Times New Roman"/>
          <w:szCs w:val="24"/>
        </w:rPr>
        <w:t>可以</w:t>
      </w:r>
      <w:r>
        <w:rPr>
          <w:rFonts w:cs="Times New Roman"/>
          <w:szCs w:val="24"/>
        </w:rPr>
        <w:t>捕捉多尺度特征</w:t>
      </w:r>
      <w:r>
        <w:rPr>
          <w:rFonts w:hint="eastAsia" w:cs="Times New Roman"/>
          <w:szCs w:val="24"/>
        </w:rPr>
        <w:t>，用于</w:t>
      </w:r>
      <w:r>
        <w:rPr>
          <w:rFonts w:cs="Times New Roman"/>
          <w:szCs w:val="24"/>
        </w:rPr>
        <w:t>恢复关于目标特征的空间和边界信息</w:t>
      </w:r>
      <w:r>
        <w:rPr>
          <w:rFonts w:cs="Times New Roman"/>
          <w:szCs w:val="24"/>
        </w:rPr>
        <w:fldChar w:fldCharType="begin"/>
      </w:r>
      <w:r>
        <w:rPr>
          <w:rFonts w:cs="Times New Roman"/>
          <w:szCs w:val="24"/>
        </w:rPr>
        <w:instrText xml:space="preserve"> ADDIN EN.CITE &lt;EndNote&gt;&lt;Cite&gt;&lt;Author&gt;Zhang&lt;/Author&gt;&lt;Year&gt;2021&lt;/Year&gt;&lt;RecNum&gt;41&lt;/RecNum&gt;&lt;DisplayText&gt;&lt;style face="superscript"&gt;[52]&lt;/style&gt;&lt;/DisplayText&gt;&lt;record&gt;&lt;rec-number&gt;41&lt;/rec-number&gt;&lt;foreign-keys&gt;&lt;key app="EN" db-id="wt0f55tzdrr09ne0web5fwv9a2zaffp955av" timestamp="1677569327"&gt;41&lt;/key&gt;&lt;/foreign-keys&gt;&lt;ref-type name="Journal Article"&gt;17&lt;/ref-type&gt;&lt;contributors&gt;&lt;authors&gt;&lt;author&gt;Y. Zhang&lt;/author&gt;&lt;author&gt;H. Li&lt;/author&gt;&lt;author&gt;J. Du&lt;/author&gt;&lt;author&gt;J. Qin&lt;/author&gt;&lt;author&gt;T. Wang&lt;/author&gt;&lt;author&gt;Y. Chen&lt;/author&gt;&lt;author&gt;B. Liu&lt;/author&gt;&lt;author&gt;W. Gao&lt;/author&gt;&lt;author&gt;G. Ma&lt;/author&gt;&lt;author&gt;B. Lei&lt;/author&gt;&lt;/authors&gt;&lt;/contributors&gt;&lt;titles&gt;&lt;title&gt;3D Multi-Attention Guided Multi-Task Learning Network for Automatic Gastric Tumor Segmentation and Lymph Node Classification&lt;/title&gt;&lt;secondary-title&gt;IEEE Transactions on Medical Imaging&lt;/secondary-title&gt;&lt;/titles&gt;&lt;periodical&gt;&lt;full-title&gt;IEEE Transactions on Medical Imaging&lt;/full-title&gt;&lt;/periodical&gt;&lt;pages&gt;1618-1631&lt;/pages&gt;&lt;volume&gt;40&lt;/volume&gt;&lt;number&gt;6&lt;/number&gt;&lt;dates&gt;&lt;year&gt;2021&lt;/year&gt;&lt;/dates&gt;&lt;isbn&gt;1558-254X&lt;/isbn&gt;&lt;urls&gt;&lt;/urls&gt;&lt;electronic-resource-num&gt;10.1109/TMI.2021.3062902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"_ENREF_52" \o "Zhang, 2021 #41" </w:instrText>
      </w:r>
      <w:r>
        <w:fldChar w:fldCharType="separate"/>
      </w:r>
      <w:r>
        <w:rPr>
          <w:rFonts w:cs="Times New Roman"/>
          <w:szCs w:val="24"/>
          <w:vertAlign w:val="superscript"/>
        </w:rPr>
        <w:t>52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。Deeplab V3中提出</w:t>
      </w:r>
      <w:r>
        <w:rPr>
          <w:rFonts w:hint="eastAsia" w:cs="Times New Roman"/>
          <w:szCs w:val="24"/>
        </w:rPr>
        <w:t>空洞卷积</w:t>
      </w:r>
      <w:r>
        <w:rPr>
          <w:rFonts w:cs="Times New Roman"/>
          <w:szCs w:val="24"/>
        </w:rPr>
        <w:t>金字塔</w:t>
      </w:r>
      <w:r>
        <w:rPr>
          <w:rFonts w:hint="eastAsia" w:cs="Times New Roman"/>
          <w:szCs w:val="24"/>
        </w:rPr>
        <w:t>池化模块(</w:t>
      </w:r>
      <w:r>
        <w:rPr>
          <w:rFonts w:cs="Times New Roman"/>
          <w:szCs w:val="24"/>
        </w:rPr>
        <w:t>ASPP</w:t>
      </w:r>
      <w:r>
        <w:rPr>
          <w:rFonts w:hint="eastAsia" w:cs="Times New Roman"/>
          <w:szCs w:val="24"/>
        </w:rPr>
        <w:t>)</w:t>
      </w:r>
      <w:r>
        <w:rPr>
          <w:rFonts w:cs="Times New Roman"/>
          <w:szCs w:val="24"/>
        </w:rPr>
        <w:t>来学习多尺度的</w:t>
      </w:r>
      <w:r>
        <w:rPr>
          <w:rFonts w:hint="eastAsia" w:cs="Times New Roman"/>
          <w:szCs w:val="24"/>
        </w:rPr>
        <w:t>上下文</w:t>
      </w:r>
      <w:r>
        <w:rPr>
          <w:rFonts w:cs="Times New Roman"/>
          <w:szCs w:val="24"/>
        </w:rPr>
        <w:t>信息</w:t>
      </w:r>
      <w:r>
        <w:rPr>
          <w:rFonts w:cs="Times New Roman"/>
          <w:szCs w:val="24"/>
        </w:rPr>
        <w:fldChar w:fldCharType="begin"/>
      </w:r>
      <w:r>
        <w:rPr>
          <w:rFonts w:cs="Times New Roman"/>
          <w:szCs w:val="24"/>
        </w:rPr>
        <w:instrText xml:space="preserve"> ADDIN EN.CITE &lt;EndNote&gt;&lt;Cite&gt;&lt;Author&gt;Chen&lt;/Author&gt;&lt;Year&gt;2017&lt;/Year&gt;&lt;RecNum&gt;13&lt;/RecNum&gt;&lt;DisplayText&gt;&lt;style face="superscript"&gt;[17]&lt;/style&gt;&lt;/DisplayText&gt;&lt;record&gt;&lt;rec-number&gt;13&lt;/rec-number&gt;&lt;foreign-keys&gt;&lt;key app="EN" db-id="wt0f55tzdrr09ne0web5fwv9a2zaffp955av" timestamp="1677566018"&gt;13&lt;/key&gt;&lt;/foreign-keys&gt;&lt;ref-type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lt;/secondary-title&gt;&lt;/titles&gt;&lt;periodical&gt;&lt;full-title&gt;ArXiv&lt;/full-title&gt;&lt;/periodical&gt;&lt;volume&gt;abs/1706.05587&lt;/volume&gt;&lt;dates&gt;&lt;year&gt;2017&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"_ENREF_17" \o "Chen, 2017 #13" </w:instrText>
      </w:r>
      <w:r>
        <w:fldChar w:fldCharType="separate"/>
      </w:r>
      <w:r>
        <w:rPr>
          <w:rFonts w:cs="Times New Roman"/>
          <w:szCs w:val="24"/>
          <w:vertAlign w:val="superscript"/>
        </w:rPr>
        <w:t>17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。PSPNet</w:t>
      </w:r>
      <w:r>
        <w:rPr>
          <w:rFonts w:cs="Times New Roman"/>
          <w:szCs w:val="24"/>
        </w:rPr>
        <w:fldChar w:fldCharType="begin"/>
      </w:r>
      <w:r>
        <w:rPr>
          <w:rFonts w:cs="Times New Roman"/>
          <w:szCs w:val="24"/>
        </w:rPr>
        <w:instrText xml:space="preserve"> ADDIN EN.CITE &lt;EndNote&gt;&lt;Cite&gt;&lt;Author&gt;Zhao&lt;/Author&gt;&lt;Year&gt;2017&lt;/Year&gt;&lt;RecNum&gt;42&lt;/RecNum&gt;&lt;DisplayText&gt;&lt;style face="superscript"&gt;[53]&lt;/style&gt;&lt;/DisplayText&gt;&lt;record&gt;&lt;rec-number&gt;42&lt;/rec-number&gt;&lt;foreign-keys&gt;&lt;key app="EN" db-id="wt0f55tzdrr09ne0web5fwv9a2zaffp955av" timestamp="1677569610"&gt;42&lt;/key&gt;&lt;/foreign-keys&gt;&lt;ref-type name="Conference Proceedings"&gt;10&lt;/ref-type&gt;&lt;contributors&gt;&lt;authors&gt;&lt;author&gt;H. Zhao&lt;/author&gt;&lt;author&gt;J. Shi&lt;/author&gt;&lt;author&gt;X. Qi&lt;/author&gt;&lt;author&gt;X. Wang&lt;/author&gt;&lt;author&gt;J. Jia&lt;/author&gt;&lt;/authors&gt;&lt;/contributors&gt;&lt;titles&gt;&lt;title&gt;Pyramid Scene Parsing Network&lt;/title&gt;&lt;secondary-title&gt;2017 IEEE Conference on Computer Vision and Pattern Recognition (CVPR)&lt;/secondary-title&gt;&lt;alt-title&gt;2017 IEEE Conference on Computer Vision and Pattern Recognition (CVPR)&lt;/alt-title&gt;&lt;/titles&gt;&lt;pages&gt;6230-6239&lt;/pages&gt;&lt;dates&gt;&lt;year&gt;2017&lt;/year&gt;&lt;pub-dates&gt;&lt;date&gt;21-26 July 2017&lt;/date&gt;&lt;/pub-dates&gt;&lt;/dates&gt;&lt;isbn&gt;1063-6919&lt;/isbn&gt;&lt;urls&gt;&lt;/urls&gt;&lt;electronic-resource-num&gt;10.1109/CVPR.2017.660&lt;/electronic-resource-num&gt;&lt;/record&gt;&lt;/Cite&gt;&lt;/EndNote&gt;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"_ENREF_53" \o "Zhao, 2017 #42" </w:instrText>
      </w:r>
      <w:r>
        <w:fldChar w:fldCharType="separate"/>
      </w:r>
      <w:r>
        <w:rPr>
          <w:rFonts w:cs="Times New Roman"/>
          <w:szCs w:val="24"/>
          <w:vertAlign w:val="superscript"/>
        </w:rPr>
        <w:t>53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使用一个金字塔池模块</w:t>
      </w:r>
      <w:r>
        <w:rPr>
          <w:rFonts w:hint="eastAsia" w:cs="Times New Roman"/>
          <w:szCs w:val="24"/>
        </w:rPr>
        <w:t>(</w:t>
      </w:r>
      <w:r>
        <w:rPr>
          <w:rFonts w:cs="Times New Roman"/>
          <w:szCs w:val="24"/>
        </w:rPr>
        <w:t>PPM</w:t>
      </w:r>
      <w:r>
        <w:rPr>
          <w:rFonts w:hint="eastAsia" w:cs="Times New Roman"/>
          <w:szCs w:val="24"/>
        </w:rPr>
        <w:t>)</w:t>
      </w:r>
      <w:r>
        <w:rPr>
          <w:rFonts w:cs="Times New Roman"/>
          <w:szCs w:val="24"/>
        </w:rPr>
        <w:t>来</w:t>
      </w:r>
      <w:r>
        <w:rPr>
          <w:rFonts w:hint="eastAsia" w:cs="Times New Roman"/>
          <w:szCs w:val="24"/>
        </w:rPr>
        <w:t>构造网络最终层上的</w:t>
      </w:r>
      <w:r>
        <w:rPr>
          <w:rFonts w:cs="Times New Roman"/>
          <w:szCs w:val="24"/>
        </w:rPr>
        <w:t>全局上下文</w:t>
      </w:r>
      <w:r>
        <w:rPr>
          <w:rFonts w:hint="eastAsia" w:cs="Times New Roman"/>
          <w:szCs w:val="24"/>
        </w:rPr>
        <w:t>先验</w:t>
      </w:r>
      <w:r>
        <w:rPr>
          <w:rFonts w:cs="Times New Roman"/>
          <w:szCs w:val="24"/>
        </w:rPr>
        <w:t>信息。COPLE-Net</w:t>
      </w:r>
      <w:r>
        <w:rPr>
          <w:rFonts w:cs="Times New Roman"/>
          <w:szCs w:val="24"/>
        </w:rPr>
        <w:fldChar w:fldCharType="begin"/>
      </w:r>
      <w:r>
        <w:rPr>
          <w:rFonts w:cs="Times New Roman"/>
          <w:szCs w:val="24"/>
        </w:rPr>
        <w:instrText xml:space="preserve"> ADDIN EN.CITE &lt;EndNote&gt;&lt;Cite&gt;&lt;Author&gt;Wang&lt;/Author&gt;&lt;Year&gt;2020&lt;/Year&gt;&lt;RecNum&gt;43&lt;/RecNum&gt;&lt;DisplayText&gt;&lt;style face="superscript"&gt;[54]&lt;/style&gt;&lt;/DisplayText&gt;&lt;record&gt;&lt;rec-number&gt;43&lt;/rec-number&gt;&lt;foreign-keys&gt;&lt;key app="EN" db-id="wt0f55tzdrr09ne0web5fwv9a2zaffp955av" timestamp="1677569656"&gt;43&lt;/key&gt;&lt;/foreign-keys&gt;&lt;ref-type name="Journal Article"&gt;17&lt;/ref-type&gt;&lt;contributors&gt;&lt;authors&gt;&lt;author&gt;G. Wang&lt;/author&gt;&lt;author&gt;X. Liu&lt;/author&gt;&lt;author&gt;C. Li&lt;/author&gt;&lt;author&gt;Z. Xu&lt;/author&gt;&lt;author&gt;J. Ruan&lt;/author&gt;&lt;author&gt;H. Zhu&lt;/author&gt;&lt;author&gt;T. Meng&lt;/author&gt;&lt;author&gt;K. Li&lt;/author&gt;&lt;author&gt;N. Huang&lt;/author&gt;&lt;author&gt;S. Zhang&lt;/author&gt;&lt;/authors&gt;&lt;/contributors&gt;&lt;titles&gt;&lt;title&gt;A Noise-Robust Framework for Automatic Segmentation of COVID-19 Pneumonia Lesions From CT Images&lt;/title&gt;&lt;secondary-title&gt;IEEE Transactions on Medical Imaging&lt;/secondary-title&gt;&lt;/titles&gt;&lt;periodical&gt;&lt;full-title&gt;IEEE Transactions on Medical Imaging&lt;/full-title&gt;&lt;/periodical&gt;&lt;pages&gt;2653-2663&lt;/pages&gt;&lt;volume&gt;39&lt;/volume&gt;&lt;number&gt;8&lt;/number&gt;&lt;dates&gt;&lt;year&gt;2020&lt;/year&gt;&lt;/dates&gt;&lt;isbn&gt;1558-254X&lt;/isbn&gt;&lt;urls&gt;&lt;/urls&gt;&lt;electronic-resource-num&gt;10.1109/TMI.2020.3000314&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"_ENREF_54" \o "Wang, 2020 #43" </w:instrText>
      </w:r>
      <w:r>
        <w:fldChar w:fldCharType="separate"/>
      </w:r>
      <w:r>
        <w:rPr>
          <w:rFonts w:cs="Times New Roman"/>
          <w:szCs w:val="24"/>
          <w:vertAlign w:val="superscript"/>
        </w:rPr>
        <w:t>54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使用ASPP模块</w:t>
      </w:r>
      <w:r>
        <w:rPr>
          <w:rFonts w:hint="eastAsia" w:cs="Times New Roman"/>
          <w:szCs w:val="24"/>
        </w:rPr>
        <w:t>提取</w:t>
      </w:r>
      <w:r>
        <w:rPr>
          <w:rFonts w:cs="Times New Roman"/>
          <w:szCs w:val="24"/>
        </w:rPr>
        <w:t>丰富</w:t>
      </w:r>
      <w:r>
        <w:rPr>
          <w:rFonts w:hint="eastAsia" w:cs="Times New Roman"/>
          <w:szCs w:val="24"/>
        </w:rPr>
        <w:t>的</w:t>
      </w:r>
      <w:r>
        <w:rPr>
          <w:rFonts w:cs="Times New Roman"/>
          <w:szCs w:val="24"/>
        </w:rPr>
        <w:t>多尺度特征，CLCI-Net基于ASPP将网络不同阶段的特征图</w:t>
      </w:r>
      <w:r>
        <w:rPr>
          <w:rFonts w:hint="eastAsia" w:cs="Times New Roman"/>
          <w:szCs w:val="24"/>
        </w:rPr>
        <w:t>聚合</w:t>
      </w:r>
      <w:r>
        <w:rPr>
          <w:rFonts w:cs="Times New Roman"/>
          <w:szCs w:val="24"/>
        </w:rPr>
        <w:t>在一起，这些网络都在编码阶段使用了多尺度信息并证明了其有效性。</w:t>
      </w:r>
      <w:r>
        <w:rPr>
          <w:rFonts w:hint="eastAsia" w:cs="Times New Roman"/>
          <w:szCs w:val="24"/>
        </w:rPr>
        <w:t>所以</w:t>
      </w:r>
      <w:r>
        <w:rPr>
          <w:rFonts w:cs="Times New Roman"/>
          <w:szCs w:val="24"/>
        </w:rPr>
        <w:t>在上采样过程中采用参数化的多尺度</w:t>
      </w:r>
      <w:r>
        <w:rPr>
          <w:rFonts w:hint="eastAsia" w:cs="Times New Roman"/>
          <w:szCs w:val="24"/>
        </w:rPr>
        <w:t>反</w:t>
      </w:r>
      <w:r>
        <w:rPr>
          <w:rFonts w:cs="Times New Roman"/>
          <w:szCs w:val="24"/>
        </w:rPr>
        <w:t>卷积来获取空间和</w:t>
      </w:r>
      <w:r>
        <w:rPr>
          <w:rFonts w:hint="eastAsia" w:cs="Times New Roman"/>
          <w:szCs w:val="24"/>
        </w:rPr>
        <w:t>边界</w:t>
      </w:r>
      <w:r>
        <w:rPr>
          <w:rFonts w:cs="Times New Roman"/>
          <w:szCs w:val="24"/>
        </w:rPr>
        <w:t>信息，对于改善密集预测的</w:t>
      </w:r>
      <w:r>
        <w:rPr>
          <w:rFonts w:hint="eastAsia" w:cs="Times New Roman"/>
          <w:szCs w:val="24"/>
        </w:rPr>
        <w:t>医学图像</w:t>
      </w:r>
      <w:r>
        <w:rPr>
          <w:rFonts w:cs="Times New Roman"/>
          <w:szCs w:val="24"/>
        </w:rPr>
        <w:t>分割任务更为有利。</w:t>
      </w:r>
      <w:bookmarkEnd w:id="27"/>
    </w:p>
    <w:p>
      <w:pPr>
        <w:overflowPunct w:val="0"/>
        <w:ind w:firstLine="480" w:firstLineChars="200"/>
        <w:rPr>
          <w:rFonts w:cs="Times New Roman"/>
          <w:szCs w:val="24"/>
        </w:rPr>
      </w:pPr>
      <w:r>
        <w:rPr>
          <w:rFonts w:cs="Times New Roman"/>
          <w:szCs w:val="24"/>
        </w:rPr>
        <w:t>在目标</w:t>
      </w:r>
      <w:r>
        <w:rPr>
          <w:rFonts w:hint="eastAsia" w:cs="Times New Roman"/>
          <w:szCs w:val="24"/>
        </w:rPr>
        <w:t>正</w:t>
      </w:r>
      <w:r>
        <w:rPr>
          <w:rFonts w:cs="Times New Roman"/>
          <w:szCs w:val="24"/>
        </w:rPr>
        <w:t>样本与背景</w:t>
      </w:r>
      <w:r>
        <w:rPr>
          <w:rFonts w:hint="eastAsia" w:cs="Times New Roman"/>
          <w:szCs w:val="24"/>
        </w:rPr>
        <w:t>负</w:t>
      </w:r>
      <w:r>
        <w:rPr>
          <w:rFonts w:cs="Times New Roman"/>
          <w:szCs w:val="24"/>
        </w:rPr>
        <w:t>样本的比例不平衡挑战下，</w:t>
      </w:r>
      <w:r>
        <w:rPr>
          <w:rFonts w:hint="eastAsia" w:cs="Times New Roman"/>
          <w:szCs w:val="24"/>
        </w:rPr>
        <w:t>二进制</w:t>
      </w:r>
      <w:r>
        <w:rPr>
          <w:rFonts w:cs="Times New Roman"/>
          <w:szCs w:val="24"/>
        </w:rPr>
        <w:t>交叉熵损失函数仍然平等地计算</w:t>
      </w:r>
      <w:r>
        <w:rPr>
          <w:rFonts w:hint="eastAsia" w:cs="Times New Roman"/>
          <w:szCs w:val="24"/>
        </w:rPr>
        <w:t>正负</w:t>
      </w:r>
      <w:r>
        <w:rPr>
          <w:rFonts w:cs="Times New Roman"/>
          <w:szCs w:val="24"/>
        </w:rPr>
        <w:t>样本的损失，导致</w:t>
      </w:r>
      <w:r>
        <w:rPr>
          <w:rFonts w:hint="eastAsia" w:cs="Times New Roman"/>
          <w:szCs w:val="24"/>
        </w:rPr>
        <w:t>正样本损失</w:t>
      </w:r>
      <w:r>
        <w:rPr>
          <w:rFonts w:cs="Times New Roman"/>
          <w:szCs w:val="24"/>
        </w:rPr>
        <w:t>和</w:t>
      </w:r>
      <w:r>
        <w:rPr>
          <w:rFonts w:hint="eastAsia" w:cs="Times New Roman"/>
          <w:szCs w:val="24"/>
        </w:rPr>
        <w:t>负样本</w:t>
      </w:r>
      <w:r>
        <w:rPr>
          <w:rFonts w:cs="Times New Roman"/>
          <w:szCs w:val="24"/>
        </w:rPr>
        <w:t>损失比例不平衡</w:t>
      </w:r>
      <w:r>
        <w:rPr>
          <w:rFonts w:cs="Times New Roman"/>
          <w:szCs w:val="24"/>
        </w:rPr>
        <w:fldChar w:fldCharType="begin"/>
      </w:r>
      <w:r>
        <w:rPr>
          <w:rFonts w:cs="Times New Roman"/>
          <w:szCs w:val="24"/>
        </w:rPr>
        <w:instrText xml:space="preserve"> ADDIN EN.CITE &lt;EndNote&gt;&lt;Cite&gt;&lt;Author&gt;Wang&lt;/Author&gt;&lt;Year&gt;2020&lt;/Year&gt;&lt;RecNum&gt;44&lt;/RecNum&gt;&lt;DisplayText&gt;&lt;style face="superscript"&gt;[55]&lt;/style&gt;&lt;/DisplayText&gt;&lt;record&gt;&lt;rec-number&gt;44&lt;/rec-number&gt;&lt;foreign-keys&gt;&lt;key app="EN" db-id="wt0f55tzdrr09ne0web5fwv9a2zaffp955av" timestamp="1677569723"&gt;44&lt;/key&gt;&lt;/foreign-keys&gt;&lt;ref-type name="Journal Article"&gt;17&lt;/ref-type&gt;&lt;contributors&gt;&lt;authors&gt;&lt;author&gt;L. Wang&lt;/author&gt;&lt;author&gt;C. Wang&lt;/author&gt;&lt;author&gt;Z. Sun&lt;/author&gt;&lt;author&gt;S. Chen&lt;/author&gt;&lt;/authors&gt;&lt;/contributors&gt;&lt;titles&gt;&lt;title&gt;An Improved Dice Loss for Pneumothorax Segmentation by Mining the Information of Negative Areas&lt;/title&gt;&lt;secondary-title&gt;IEEE Access&lt;/secondary-title&gt;&lt;/titles&gt;&lt;periodical&gt;&lt;full-title&gt;IEEE Access&lt;/full-title&gt;&lt;/periodical&gt;&lt;pages&gt;167939-167949&lt;/pages&gt;&lt;volume&gt;8&lt;/volume&gt;&lt;dates&gt;&lt;year&gt;2020&lt;/year&gt;&lt;/dates&gt;&lt;isbn&gt;2169-3536&lt;/isbn&gt;&lt;urls&gt;&lt;/urls&gt;&lt;electronic-resource-num&gt;10.1109/ACCESS.2020.3020475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"_ENREF_55" \o "Wang, 2020 #44" </w:instrText>
      </w:r>
      <w:r>
        <w:fldChar w:fldCharType="separate"/>
      </w:r>
      <w:r>
        <w:rPr>
          <w:rFonts w:cs="Times New Roman"/>
          <w:szCs w:val="24"/>
          <w:vertAlign w:val="superscript"/>
        </w:rPr>
        <w:t>55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过量的</w:t>
      </w:r>
      <w:r>
        <w:rPr>
          <w:rFonts w:cs="Times New Roman"/>
          <w:szCs w:val="24"/>
        </w:rPr>
        <w:t>负样本损失将主导</w:t>
      </w:r>
      <w:r>
        <w:rPr>
          <w:rFonts w:hint="eastAsia" w:cs="Times New Roman"/>
          <w:szCs w:val="24"/>
        </w:rPr>
        <w:t>反向传播</w:t>
      </w:r>
      <w:r>
        <w:rPr>
          <w:rFonts w:cs="Times New Roman"/>
          <w:szCs w:val="24"/>
        </w:rPr>
        <w:t>梯度，在预测结果中产生较少的假阳性</w:t>
      </w:r>
      <w:r>
        <w:rPr>
          <w:rFonts w:hint="eastAsia" w:cs="Times New Roman"/>
          <w:szCs w:val="24"/>
        </w:rPr>
        <w:t>(</w:t>
      </w:r>
      <w:r>
        <w:rPr>
          <w:rFonts w:cs="Times New Roman"/>
          <w:szCs w:val="24"/>
        </w:rPr>
        <w:t>FP</w:t>
      </w:r>
      <w:r>
        <w:rPr>
          <w:rFonts w:hint="eastAsia" w:cs="Times New Roman"/>
          <w:szCs w:val="24"/>
        </w:rPr>
        <w:t>)</w:t>
      </w:r>
      <w:r>
        <w:rPr>
          <w:rFonts w:cs="Times New Roman"/>
          <w:szCs w:val="24"/>
        </w:rPr>
        <w:t>，但</w:t>
      </w:r>
      <w:r>
        <w:rPr>
          <w:rFonts w:hint="eastAsia" w:cs="Times New Roman"/>
          <w:szCs w:val="24"/>
        </w:rPr>
        <w:t>因此会</w:t>
      </w:r>
      <w:r>
        <w:rPr>
          <w:rFonts w:cs="Times New Roman"/>
          <w:szCs w:val="24"/>
        </w:rPr>
        <w:t>对目标</w:t>
      </w:r>
      <w:r>
        <w:rPr>
          <w:rFonts w:hint="eastAsia" w:cs="Times New Roman"/>
          <w:szCs w:val="24"/>
        </w:rPr>
        <w:t>正</w:t>
      </w:r>
      <w:r>
        <w:rPr>
          <w:rFonts w:cs="Times New Roman"/>
          <w:szCs w:val="24"/>
        </w:rPr>
        <w:t>样本的监督不足，将产生</w:t>
      </w:r>
      <w:r>
        <w:rPr>
          <w:rFonts w:hint="eastAsia" w:cs="Times New Roman"/>
          <w:szCs w:val="24"/>
        </w:rPr>
        <w:t>过</w:t>
      </w:r>
      <w:r>
        <w:rPr>
          <w:rFonts w:cs="Times New Roman"/>
          <w:szCs w:val="24"/>
        </w:rPr>
        <w:t>多的假阴性</w:t>
      </w:r>
      <w:r>
        <w:rPr>
          <w:rFonts w:hint="eastAsia" w:cs="Times New Roman"/>
          <w:szCs w:val="24"/>
        </w:rPr>
        <w:t>(</w:t>
      </w:r>
      <w:r>
        <w:rPr>
          <w:rFonts w:cs="Times New Roman"/>
          <w:szCs w:val="24"/>
        </w:rPr>
        <w:t>FN</w:t>
      </w:r>
      <w:r>
        <w:rPr>
          <w:rFonts w:hint="eastAsia" w:cs="Times New Roman"/>
          <w:szCs w:val="24"/>
        </w:rPr>
        <w:t>)</w:t>
      </w:r>
      <w:r>
        <w:rPr>
          <w:rFonts w:cs="Times New Roman"/>
          <w:szCs w:val="24"/>
        </w:rPr>
        <w:t>。</w:t>
      </w:r>
      <w:r>
        <w:rPr>
          <w:rFonts w:hint="eastAsia" w:cs="Times New Roman"/>
          <w:szCs w:val="24"/>
        </w:rPr>
        <w:t>损失函数被用来控制网络学习有意义的信息，也可以用来解决类不平衡的问题</w:t>
      </w:r>
      <w:r>
        <w:rPr>
          <w:rFonts w:cs="Times New Roman"/>
          <w:szCs w:val="24"/>
        </w:rPr>
        <w:fldChar w:fldCharType="begin"/>
      </w:r>
      <w:r>
        <w:rPr>
          <w:rFonts w:cs="Times New Roman"/>
          <w:szCs w:val="24"/>
        </w:rPr>
        <w:instrText xml:space="preserve"> ADDIN EN.CITE &lt;EndNote&gt;&lt;Cite&gt;&lt;Author&gt;Ma&lt;/Author&gt;&lt;Year&gt;2021&lt;/Year&gt;&lt;RecNum&gt;99&lt;/RecNum&gt;&lt;DisplayText&gt;&lt;style face="superscript"&gt;[56]&lt;/style&gt;&lt;/DisplayText&gt;&lt;record&gt;&lt;rec-number&gt;99&lt;/rec-number&gt;&lt;foreign-keys&gt;&lt;key app="EN" db-id="wt0f55tzdrr09ne0web5fwv9a2zaffp955av" timestamp="1678516506"&gt;99&lt;/key&gt;&lt;/foreign-keys&gt;&lt;ref-type name="Journal Article"&gt;17&lt;/ref-type&gt;&lt;contributors&gt;&lt;authors&gt;&lt;author&gt;Ma, Jun&lt;/author&gt;&lt;author&gt;Chen, Jianan&lt;/author&gt;&lt;author&gt;Ng, Matthew&lt;/author&gt;&lt;author&gt;Huang, Rui&lt;/author&gt;&lt;author&gt;Li, Yu&lt;/author&gt;&lt;author&gt;Li, Chen&lt;/author&gt;&lt;author&gt;Yang, Xiaoping&lt;/author&gt;&lt;author&gt;Martel, Anne L.&lt;/author&gt;&lt;/authors&gt;&lt;/contributors&gt;&lt;titles&gt;&lt;title&gt;Loss odyssey in medical image segmentation&lt;/title&gt;&lt;secondary-title&gt;Medical Image Analysis&lt;/secondary-title&gt;&lt;/titles&gt;&lt;periodical&gt;&lt;full-title&gt;Medical Image Analysis&lt;/full-title&gt;&lt;/periodical&gt;&lt;pages&gt;102035&lt;/pages&gt;&lt;volume&gt;71&lt;/volume&gt;&lt;keywords&gt;&lt;keyword&gt;Segmentation&lt;/keyword&gt;&lt;keyword&gt;Loss function&lt;/keyword&gt;&lt;keyword&gt;Convolutional neural networks&lt;/keyword&gt;&lt;keyword&gt;Benchmark&lt;/keyword&gt;&lt;/keywords&gt;&lt;dates&gt;&lt;year&gt;2021&lt;/year&gt;&lt;pub-dates&gt;&lt;date&gt;2021/07/01/&lt;/date&gt;&lt;/pub-dates&gt;&lt;/dates&gt;&lt;isbn&gt;1361-8415&lt;/isbn&gt;&lt;urls&gt;&lt;related-urls&gt;&lt;url&gt;https://www.sciencedirect.com/science/article/pii/S1361841521000815&lt;/url&gt;&lt;/related-urls&gt;&lt;/urls&gt;&lt;electronic-resource-num&gt;https://doi.org/10.1016/j.media.2021.102035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"_ENREF_56" \o "Ma, 2021 #99" </w:instrText>
      </w:r>
      <w:r>
        <w:fldChar w:fldCharType="separate"/>
      </w:r>
      <w:r>
        <w:rPr>
          <w:rFonts w:cs="Times New Roman"/>
          <w:szCs w:val="24"/>
          <w:vertAlign w:val="superscript"/>
        </w:rPr>
        <w:t>56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虽然dice loss</w:t>
      </w:r>
      <w:r>
        <w:rPr>
          <w:rFonts w:cs="Times New Roman"/>
          <w:szCs w:val="24"/>
        </w:rPr>
        <w:fldChar w:fldCharType="begin"/>
      </w:r>
      <w:r>
        <w:rPr>
          <w:rFonts w:cs="Times New Roman"/>
          <w:szCs w:val="24"/>
        </w:rPr>
        <w:instrText xml:space="preserve"> ADDIN EN.CITE &lt;EndNote&gt;&lt;Cite&gt;&lt;Author&gt;Milletari&lt;/Author&gt;&lt;Year&gt;2016&lt;/Year&gt;&lt;RecNum&gt;32&lt;/RecNum&gt;&lt;DisplayText&gt;&lt;style face="superscript"&gt;[43]&lt;/style&gt;&lt;/DisplayText&gt;&lt;record&gt;&lt;rec-number&gt;32&lt;/rec-number&gt;&lt;foreign-keys&gt;&lt;key app="EN" db-id="wt0f55tzdrr09ne0web5fwv9a2zaffp955av" timestamp="1677568341"&gt;32&lt;/key&gt;&lt;/foreign-keys&gt;&lt;ref-type name="Conference Proceedings"&gt;10&lt;/ref-type&gt;&lt;contributors&gt;&lt;authors&gt;&lt;author&gt;F. Milletari&lt;/author&gt;&lt;author&gt;N. Navab&lt;/author&gt;&lt;author&gt;S. A. Ahmadi&lt;/author&gt;&lt;/authors&gt;&lt;/contributors&gt;&lt;titles&gt;&lt;title&gt;V-Net: Fully Convolutional Neural Networks for Volumetric Medical Image Segmentation&lt;/title&gt;&lt;secondary-title&gt;2016 Fourth International Conference on 3D Vision (3DV)&lt;/secondary-title&gt;&lt;alt-title&gt;2016 Fourth International Conference on 3D Vision (3DV)&lt;/alt-title&gt;&lt;/titles&gt;&lt;pages&gt;565-571&lt;/pages&gt;&lt;dates&gt;&lt;year&gt;2016&lt;/year&gt;&lt;pub-dates&gt;&lt;date&gt;25-28 Oct. 2016&lt;/date&gt;&lt;/pub-dates&gt;&lt;/dates&gt;&lt;urls&gt;&lt;/urls&gt;&lt;electronic-resource-num&gt;10.1109/3DV.2016.79&lt;/electronic-resource-num&gt;&lt;/record&gt;&lt;/Cite&gt;&lt;/EndNote&gt;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"_ENREF_43" \o "Milletari, 2016 #32" </w:instrText>
      </w:r>
      <w:r>
        <w:fldChar w:fldCharType="separate"/>
      </w:r>
      <w:r>
        <w:rPr>
          <w:rFonts w:cs="Times New Roman"/>
          <w:szCs w:val="24"/>
          <w:vertAlign w:val="superscript"/>
        </w:rPr>
        <w:t>43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已经被证明可以应对不平衡样本的问题，但其结果是</w:t>
      </w:r>
      <w:r>
        <w:rPr>
          <w:rFonts w:hint="eastAsia" w:cs="Times New Roman"/>
          <w:szCs w:val="24"/>
        </w:rPr>
        <w:t>精确率</w:t>
      </w:r>
      <w:r>
        <w:rPr>
          <w:rFonts w:cs="Times New Roman"/>
          <w:szCs w:val="24"/>
        </w:rPr>
        <w:t>高，召回率低，因为它对FP和FN</w:t>
      </w:r>
      <w:r>
        <w:rPr>
          <w:rFonts w:hint="eastAsia" w:cs="Times New Roman"/>
          <w:szCs w:val="24"/>
        </w:rPr>
        <w:t>的惩罚力度仍然是相同的</w:t>
      </w:r>
      <w:r>
        <w:rPr>
          <w:rFonts w:cs="Times New Roman"/>
          <w:szCs w:val="24"/>
        </w:rPr>
        <w:fldChar w:fldCharType="begin"/>
      </w:r>
      <w:r>
        <w:rPr>
          <w:rFonts w:cs="Times New Roman"/>
          <w:szCs w:val="24"/>
        </w:rPr>
        <w:instrText xml:space="preserve"> ADDIN EN.CITE &lt;EndNote&gt;&lt;Cite&gt;&lt;Author&gt;Abraham&lt;/Author&gt;&lt;Year&gt;2019&lt;/Year&gt;&lt;RecNum&gt;45&lt;/RecNum&gt;&lt;DisplayText&gt;&lt;style face="superscript"&gt;[57]&lt;/style&gt;&lt;/DisplayText&gt;&lt;record&gt;&lt;rec-number&gt;45&lt;/rec-number&gt;&lt;foreign-keys&gt;&lt;key app="EN" db-id="wt0f55tzdrr09ne0web5fwv9a2zaffp955av" timestamp="1677569803"&gt;45&lt;/key&gt;&lt;/foreign-keys&gt;&lt;ref-type name="Conference Proceedings"&gt;10&lt;/ref-type&gt;&lt;contributors&gt;&lt;authors&gt;&lt;author&gt;N. Abraham&lt;/author&gt;&lt;author&gt;N. M. Khan&lt;/author&gt;&lt;/authors&gt;&lt;/contributors&gt;&lt;titles&gt;&lt;title&gt;A Novel Focal Tversky Loss Function With Improved Attention U-Net for Lesion Segmentation&lt;/title&gt;&lt;secondary-title&gt;2019 IEEE 16th International Symposium on Biomedical Imaging (ISBI 2019)&lt;/secondary-title&gt;&lt;alt-title&gt;2019 IEEE 16th International Symposium on Biomedical Imaging (ISBI 2019)&lt;/alt-title&gt;&lt;/titles&gt;&lt;pages&gt;683-687&lt;/pages&gt;&lt;dates&gt;&lt;year&gt;2019&lt;/year&gt;&lt;pub-dates&gt;&lt;date&gt;8-11 April 2019&lt;/date&gt;&lt;/pub-dates&gt;&lt;/dates&gt;&lt;isbn&gt;1945-8452&lt;/isbn&gt;&lt;urls&gt;&lt;/urls&gt;&lt;electronic-resource-num&gt;10.1109/ISBI.2019.8759329&lt;/electronic-resource-num&gt;&lt;/record&gt;&lt;/Cite&gt;&lt;/EndNote&gt;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"_ENREF_57" \o "Abraham, 2019 #45" </w:instrText>
      </w:r>
      <w:r>
        <w:fldChar w:fldCharType="separate"/>
      </w:r>
      <w:r>
        <w:rPr>
          <w:rFonts w:cs="Times New Roman"/>
          <w:szCs w:val="24"/>
          <w:vertAlign w:val="superscript"/>
        </w:rPr>
        <w:t>57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。为此，</w:t>
      </w:r>
      <w:r>
        <w:rPr>
          <w:rFonts w:hint="eastAsia" w:cs="Times New Roman"/>
          <w:szCs w:val="24"/>
        </w:rPr>
        <w:t>f</w:t>
      </w:r>
      <w:r>
        <w:rPr>
          <w:rFonts w:cs="Times New Roman"/>
          <w:szCs w:val="24"/>
        </w:rPr>
        <w:t xml:space="preserve">ocal </w:t>
      </w:r>
      <w:r>
        <w:rPr>
          <w:rFonts w:hint="eastAsia" w:cs="Times New Roman"/>
          <w:szCs w:val="24"/>
        </w:rPr>
        <w:t>l</w:t>
      </w:r>
      <w:r>
        <w:rPr>
          <w:rFonts w:cs="Times New Roman"/>
          <w:szCs w:val="24"/>
        </w:rPr>
        <w:t>oss</w:t>
      </w:r>
      <w:r>
        <w:rPr>
          <w:rFonts w:cs="Times New Roman"/>
          <w:szCs w:val="24"/>
        </w:rPr>
        <w:fldChar w:fldCharType="begin"/>
      </w:r>
      <w:r>
        <w:rPr>
          <w:rFonts w:cs="Times New Roman"/>
          <w:szCs w:val="24"/>
        </w:rPr>
        <w:instrText xml:space="preserve"> ADDIN EN.CITE &lt;EndNote&gt;&lt;Cite&gt;&lt;Author&gt;Lin&lt;/Author&gt;&lt;Year&gt;2017&lt;/Year&gt;&lt;RecNum&gt;46&lt;/RecNum&gt;&lt;DisplayText&gt;&lt;style face="superscript"&gt;[58]&lt;/style&gt;&lt;/DisplayText&gt;&lt;record&gt;&lt;rec-number&gt;46&lt;/rec-number&gt;&lt;foreign-keys&gt;&lt;key app="EN" db-id="wt0f55tzdrr09ne0web5fwv9a2zaffp955av" timestamp="1677569865"&gt;46&lt;/key&gt;&lt;/foreign-keys&gt;&lt;ref-type name="Conference Proceedings"&gt;10&lt;/ref-type&gt;&lt;contributors&gt;&lt;authors&gt;&lt;author&gt;T. Y. Lin&lt;/author&gt;&lt;author&gt;P. Goyal&lt;/author&gt;&lt;author&gt;R. Girshick&lt;/author&gt;&lt;author&gt;K. He&lt;/author&gt;&lt;author&gt;P. Dollár&lt;/author&gt;&lt;/authors&gt;&lt;/contributors&gt;&lt;titles&gt;&lt;title&gt;Focal Loss for Dense Object Detection&lt;/title&gt;&lt;secondary-title&gt;2017 IEEE International Conference on Computer Vision (ICCV)&lt;/secondary-title&gt;&lt;alt-title&gt;2017 IEEE International Conference on Computer Vision (ICCV)&lt;/alt-title&gt;&lt;/titles&gt;&lt;pages&gt;2999-3007&lt;/pages&gt;&lt;dates&gt;&lt;year&gt;2017&lt;/year&gt;&lt;pub-dates&gt;&lt;date&gt;22-29 Oct. 2017&lt;/date&gt;&lt;/pub-dates&gt;&lt;/dates&gt;&lt;isbn&gt;2380-7504&lt;/isbn&gt;&lt;urls&gt;&lt;/urls&gt;&lt;electronic-resource-num&gt;10.1109/ICCV.2017.324&lt;/electronic-resource-num&gt;&lt;/record&gt;&lt;/Cite&gt;&lt;/EndNote&gt;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"_ENREF_58" \o "Lin, 2017 #46" </w:instrText>
      </w:r>
      <w:r>
        <w:fldChar w:fldCharType="separate"/>
      </w:r>
      <w:r>
        <w:rPr>
          <w:rFonts w:cs="Times New Roman"/>
          <w:szCs w:val="24"/>
          <w:vertAlign w:val="superscript"/>
        </w:rPr>
        <w:t>58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通过调整正/负样本</w:t>
      </w:r>
      <w:r>
        <w:rPr>
          <w:rFonts w:hint="eastAsia" w:cs="Times New Roman"/>
          <w:szCs w:val="24"/>
        </w:rPr>
        <w:t>损失</w:t>
      </w:r>
      <w:r>
        <w:rPr>
          <w:rFonts w:cs="Times New Roman"/>
          <w:szCs w:val="24"/>
        </w:rPr>
        <w:t>的</w:t>
      </w:r>
      <w:r>
        <w:rPr>
          <w:rFonts w:hint="eastAsia" w:cs="Times New Roman"/>
          <w:szCs w:val="24"/>
        </w:rPr>
        <w:t>动态</w:t>
      </w:r>
      <w:r>
        <w:rPr>
          <w:rFonts w:cs="Times New Roman"/>
          <w:szCs w:val="24"/>
        </w:rPr>
        <w:t>权重来重建交叉熵</w:t>
      </w:r>
      <w:r>
        <w:rPr>
          <w:rFonts w:hint="eastAsia" w:cs="Times New Roman"/>
          <w:szCs w:val="24"/>
        </w:rPr>
        <w:t>损失函数，分类错误的样本（困难样本）损失将得到较大的权重</w:t>
      </w:r>
      <w:r>
        <w:rPr>
          <w:rFonts w:cs="Times New Roman"/>
          <w:szCs w:val="24"/>
        </w:rPr>
        <w:t>，以缓解类不平衡。不幸的是，</w:t>
      </w:r>
      <w:r>
        <w:rPr>
          <w:rFonts w:hint="eastAsia" w:cs="Times New Roman"/>
          <w:szCs w:val="24"/>
        </w:rPr>
        <w:t>focal</w:t>
      </w:r>
      <w:r>
        <w:rPr>
          <w:rFonts w:cs="Times New Roman"/>
          <w:szCs w:val="24"/>
        </w:rPr>
        <w:t xml:space="preserve"> </w:t>
      </w:r>
      <w:r>
        <w:rPr>
          <w:rFonts w:hint="eastAsia" w:cs="Times New Roman"/>
          <w:szCs w:val="24"/>
        </w:rPr>
        <w:t>loss的</w:t>
      </w:r>
      <w:r>
        <w:rPr>
          <w:rFonts w:cs="Times New Roman"/>
          <w:szCs w:val="24"/>
        </w:rPr>
        <w:t xml:space="preserve">理想的静态负样本的权重仍然大于正样本的权重，导致网络由负样本主导。为了提高结果的召回率，toversky </w:t>
      </w:r>
      <w:r>
        <w:rPr>
          <w:rFonts w:hint="eastAsia" w:cs="Times New Roman"/>
          <w:szCs w:val="24"/>
        </w:rPr>
        <w:t>l</w:t>
      </w:r>
      <w:r>
        <w:rPr>
          <w:rFonts w:cs="Times New Roman"/>
          <w:szCs w:val="24"/>
        </w:rPr>
        <w:t>oss</w:t>
      </w:r>
      <w:r>
        <w:rPr>
          <w:rFonts w:cs="Times New Roman"/>
          <w:szCs w:val="24"/>
        </w:rPr>
        <w:fldChar w:fldCharType="begin"/>
      </w:r>
      <w:r>
        <w:rPr>
          <w:rFonts w:cs="Times New Roman"/>
          <w:szCs w:val="24"/>
        </w:rPr>
        <w:instrText xml:space="preserve"> ADDIN EN.CITE &lt;EndNote&gt;&lt;Cite&gt;&lt;Author&gt;Abraham&lt;/Author&gt;&lt;Year&gt;2019&lt;/Year&gt;&lt;RecNum&gt;45&lt;/RecNum&gt;&lt;DisplayText&gt;&lt;style face="superscript"&gt;[57]&lt;/style&gt;&lt;/DisplayText&gt;&lt;record&gt;&lt;rec-number&gt;45&lt;/rec-number&gt;&lt;foreign-keys&gt;&lt;key app="EN" db-id="wt0f55tzdrr09ne0web5fwv9a2zaffp955av" timestamp="1677569803"&gt;45&lt;/key&gt;&lt;/foreign-keys&gt;&lt;ref-type name="Conference Proceedings"&gt;10&lt;/ref-type&gt;&lt;contributors&gt;&lt;authors&gt;&lt;author&gt;N. Abraham&lt;/author&gt;&lt;author&gt;N. M. Khan&lt;/author&gt;&lt;/authors&gt;&lt;/contributors&gt;&lt;titles&gt;&lt;title&gt;A Novel Focal Tversky Loss Function With Improved Attention U-Net for Lesion Segmentation&lt;/title&gt;&lt;secondary-title&gt;2019 IEEE 16th International Symposium on Biomedical Imaging (ISBI 2019)&lt;/secondary-title&gt;&lt;alt-title&gt;2019 IEEE 16th International Symposium on Biomedical Imaging (ISBI 2019)&lt;/alt-title&gt;&lt;/titles&gt;&lt;pages&gt;683-687&lt;/pages&gt;&lt;dates&gt;&lt;year&gt;2019&lt;/year&gt;&lt;pub-dates&gt;&lt;date&gt;8-11 April 2019&lt;/date&gt;&lt;/pub-dates&gt;&lt;/dates&gt;&lt;isbn&gt;1945-8452&lt;/isbn&gt;&lt;urls&gt;&lt;/urls&gt;&lt;electronic-resource-num&gt;10.1109/ISBI.2019.8759329&lt;/electronic-resource-num&gt;&lt;/record&gt;&lt;/Cite&gt;&lt;/EndNote&gt;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"_ENREF_57" \o "Abraham, 2019 #45" </w:instrText>
      </w:r>
      <w:r>
        <w:fldChar w:fldCharType="separate"/>
      </w:r>
      <w:r>
        <w:rPr>
          <w:rFonts w:cs="Times New Roman"/>
          <w:szCs w:val="24"/>
          <w:vertAlign w:val="superscript"/>
        </w:rPr>
        <w:t>57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提升了FN</w:t>
      </w:r>
      <w:r>
        <w:rPr>
          <w:rFonts w:hint="eastAsia" w:cs="Times New Roman"/>
          <w:szCs w:val="24"/>
        </w:rPr>
        <w:t>惩罚力度</w:t>
      </w:r>
      <w:r>
        <w:rPr>
          <w:rFonts w:cs="Times New Roman"/>
          <w:szCs w:val="24"/>
        </w:rPr>
        <w:t>的权重，减少了FP</w:t>
      </w:r>
      <w:r>
        <w:rPr>
          <w:rFonts w:hint="eastAsia" w:cs="Times New Roman"/>
          <w:szCs w:val="24"/>
        </w:rPr>
        <w:t>惩罚力度</w:t>
      </w:r>
      <w:r>
        <w:rPr>
          <w:rFonts w:cs="Times New Roman"/>
          <w:szCs w:val="24"/>
        </w:rPr>
        <w:t>的权重，</w:t>
      </w:r>
      <w:r>
        <w:rPr>
          <w:rFonts w:hint="eastAsia" w:cs="Times New Roman"/>
          <w:szCs w:val="24"/>
        </w:rPr>
        <w:t>但精确率</w:t>
      </w:r>
      <w:r>
        <w:rPr>
          <w:rFonts w:cs="Times New Roman"/>
          <w:szCs w:val="24"/>
        </w:rPr>
        <w:t>明显降低</w:t>
      </w:r>
      <w:r>
        <w:rPr>
          <w:rFonts w:cs="Times New Roman"/>
          <w:szCs w:val="24"/>
        </w:rPr>
        <w:fldChar w:fldCharType="begin"/>
      </w:r>
      <w:r>
        <w:rPr>
          <w:rFonts w:cs="Times New Roman"/>
          <w:szCs w:val="24"/>
        </w:rPr>
        <w:instrText xml:space="preserve"> ADDIN EN.CITE &lt;EndNote&gt;&lt;Cite&gt;&lt;Author&gt;Wang&lt;/Author&gt;&lt;Year&gt;2020&lt;/Year&gt;&lt;RecNum&gt;44&lt;/RecNum&gt;&lt;DisplayText&gt;&lt;style face="superscript"&gt;[55]&lt;/style&gt;&lt;/DisplayText&gt;&lt;record&gt;&lt;rec-number&gt;44&lt;/rec-number&gt;&lt;foreign-keys&gt;&lt;key app="EN" db-id="wt0f55tzdrr09ne0web5fwv9a2zaffp955av" timestamp="1677569723"&gt;44&lt;/key&gt;&lt;/foreign-keys&gt;&lt;ref-type name="Journal Article"&gt;17&lt;/ref-type&gt;&lt;contributors&gt;&lt;authors&gt;&lt;author&gt;L. Wang&lt;/author&gt;&lt;author&gt;C. Wang&lt;/author&gt;&lt;author&gt;Z. Sun&lt;/author&gt;&lt;author&gt;S. Chen&lt;/author&gt;&lt;/authors&gt;&lt;/contributors&gt;&lt;titles&gt;&lt;title&gt;An Improved Dice Loss for Pneumothorax Segmentation by Mining the Information of Negative Areas&lt;/title&gt;&lt;secondary-title&gt;IEEE Access&lt;/secondary-title&gt;&lt;/titles&gt;&lt;periodical&gt;&lt;full-title&gt;IEEE Access&lt;/full-title&gt;&lt;/periodical&gt;&lt;pages&gt;167939-167949&lt;/pages&gt;&lt;volume&gt;8&lt;/volume&gt;&lt;dates&gt;&lt;year&gt;2020&lt;/year&gt;&lt;/dates&gt;&lt;isbn&gt;2169-3536&lt;/isbn&gt;&lt;urls&gt;&lt;/urls&gt;&lt;electronic-resource-num&gt;10.1109/ACCESS.2020.3020475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"_ENREF_55" \o "Wang, 2020 #44" </w:instrText>
      </w:r>
      <w:r>
        <w:fldChar w:fldCharType="separate"/>
      </w:r>
      <w:r>
        <w:rPr>
          <w:rFonts w:cs="Times New Roman"/>
          <w:szCs w:val="24"/>
          <w:vertAlign w:val="superscript"/>
        </w:rPr>
        <w:t>55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。虽然上述损失函数可以成功地提高</w:t>
      </w:r>
      <w:r>
        <w:rPr>
          <w:rFonts w:hint="eastAsia" w:cs="Times New Roman"/>
          <w:szCs w:val="24"/>
        </w:rPr>
        <w:t>精确率</w:t>
      </w:r>
      <w:r>
        <w:rPr>
          <w:rFonts w:cs="Times New Roman"/>
          <w:szCs w:val="24"/>
        </w:rPr>
        <w:t>或召回率，然而，在设计正负样本损失权重时</w:t>
      </w:r>
      <w:r>
        <w:rPr>
          <w:rFonts w:hint="eastAsia" w:cs="Times New Roman"/>
          <w:szCs w:val="24"/>
        </w:rPr>
        <w:t>由于</w:t>
      </w:r>
      <w:r>
        <w:rPr>
          <w:rFonts w:cs="Times New Roman"/>
          <w:szCs w:val="24"/>
        </w:rPr>
        <w:t>对某一方</w:t>
      </w:r>
      <w:r>
        <w:rPr>
          <w:rFonts w:hint="eastAsia" w:cs="Times New Roman"/>
          <w:szCs w:val="24"/>
        </w:rPr>
        <w:t>分配的权重</w:t>
      </w:r>
      <w:r>
        <w:rPr>
          <w:rFonts w:cs="Times New Roman"/>
          <w:szCs w:val="24"/>
        </w:rPr>
        <w:t>过</w:t>
      </w:r>
      <w:r>
        <w:rPr>
          <w:rFonts w:hint="eastAsia" w:cs="Times New Roman"/>
          <w:szCs w:val="24"/>
        </w:rPr>
        <w:t>大</w:t>
      </w:r>
      <w:r>
        <w:rPr>
          <w:rFonts w:cs="Times New Roman"/>
          <w:szCs w:val="24"/>
        </w:rPr>
        <w:t>，</w:t>
      </w:r>
      <w:r>
        <w:rPr>
          <w:rFonts w:hint="eastAsia" w:cs="Times New Roman"/>
          <w:szCs w:val="24"/>
        </w:rPr>
        <w:t>会</w:t>
      </w:r>
      <w:r>
        <w:rPr>
          <w:rFonts w:cs="Times New Roman"/>
          <w:szCs w:val="24"/>
        </w:rPr>
        <w:t>不可避免地造成了召回率和</w:t>
      </w:r>
      <w:r>
        <w:rPr>
          <w:rFonts w:hint="eastAsia" w:cs="Times New Roman"/>
          <w:szCs w:val="24"/>
        </w:rPr>
        <w:t>精确率</w:t>
      </w:r>
      <w:r>
        <w:rPr>
          <w:rFonts w:cs="Times New Roman"/>
          <w:szCs w:val="24"/>
        </w:rPr>
        <w:t>不平衡</w:t>
      </w:r>
      <w:r>
        <w:rPr>
          <w:rFonts w:hint="eastAsia" w:cs="Times New Roman"/>
          <w:szCs w:val="24"/>
        </w:rPr>
        <w:t>的</w:t>
      </w:r>
      <w:r>
        <w:rPr>
          <w:rFonts w:cs="Times New Roman"/>
          <w:szCs w:val="24"/>
        </w:rPr>
        <w:t>问题。因此，在增加正样本权重以提高召回率的同时，不妨考虑增加部分负样本损失权重来</w:t>
      </w:r>
      <w:r>
        <w:rPr>
          <w:rFonts w:hint="eastAsia" w:cs="Times New Roman"/>
          <w:szCs w:val="24"/>
        </w:rPr>
        <w:t>避免负</w:t>
      </w:r>
      <w:r>
        <w:rPr>
          <w:rFonts w:cs="Times New Roman"/>
          <w:szCs w:val="24"/>
        </w:rPr>
        <w:t>样本损失</w:t>
      </w:r>
      <w:r>
        <w:rPr>
          <w:rFonts w:hint="eastAsia" w:cs="Times New Roman"/>
          <w:szCs w:val="24"/>
        </w:rPr>
        <w:t>占比失衡</w:t>
      </w:r>
      <w:r>
        <w:rPr>
          <w:rFonts w:cs="Times New Roman"/>
          <w:szCs w:val="24"/>
        </w:rPr>
        <w:t>，从而有利于网络挖掘负样本信息以</w:t>
      </w:r>
      <w:r>
        <w:rPr>
          <w:rFonts w:hint="eastAsia" w:cs="Times New Roman"/>
          <w:szCs w:val="24"/>
        </w:rPr>
        <w:t>平衡精确率</w:t>
      </w:r>
      <w:r>
        <w:rPr>
          <w:rFonts w:cs="Times New Roman"/>
          <w:szCs w:val="24"/>
        </w:rPr>
        <w:t>。</w:t>
      </w:r>
    </w:p>
    <w:p>
      <w:pPr>
        <w:pStyle w:val="3"/>
        <w:spacing w:before="156" w:after="156"/>
      </w:pPr>
      <w:bookmarkStart w:id="28" w:name="_Toc130735743"/>
      <w:r>
        <w:rPr>
          <w:rFonts w:hint="eastAsia"/>
        </w:rPr>
        <w:t>1</w:t>
      </w:r>
      <w:r>
        <w:t xml:space="preserve">.3 </w:t>
      </w:r>
      <w:r>
        <w:rPr>
          <w:rFonts w:hint="eastAsia"/>
        </w:rPr>
        <w:t>主要研究内容</w:t>
      </w:r>
      <w:bookmarkEnd w:id="28"/>
    </w:p>
    <w:p>
      <w:pPr>
        <w:overflowPunct w:val="0"/>
        <w:ind w:firstLine="480" w:firstLineChars="200"/>
        <w:rPr>
          <w:rFonts w:cs="Times New Roman"/>
          <w:szCs w:val="24"/>
        </w:rPr>
      </w:pPr>
      <w:r>
        <w:rPr>
          <w:rFonts w:hint="eastAsia" w:cs="Times New Roman"/>
          <w:szCs w:val="24"/>
        </w:rPr>
        <w:t>为了能够提取更多特定于目标的特征，本文主要针对脑卒中分割中面临的类间模糊，类内不一致和正负样本不平衡问题进行研究，并基于深度学习方法构建脑卒中自动分割模型。主要研究内容如下：</w:t>
      </w:r>
    </w:p>
    <w:p>
      <w:pPr>
        <w:overflowPunct w:val="0"/>
        <w:ind w:firstLine="480" w:firstLineChars="200"/>
        <w:rPr>
          <w:rFonts w:cs="Times New Roman"/>
          <w:szCs w:val="24"/>
        </w:rPr>
      </w:pPr>
      <w:r>
        <w:rPr>
          <w:rFonts w:hint="eastAsia" w:cs="Times New Roman"/>
          <w:szCs w:val="24"/>
        </w:rPr>
        <w:t>(1)</w:t>
      </w:r>
      <w:r>
        <w:rPr>
          <w:rFonts w:cs="Times New Roman"/>
          <w:szCs w:val="24"/>
        </w:rPr>
        <w:t>我们提出了一个注意力引导多尺度恢复</w:t>
      </w:r>
      <w:r>
        <w:rPr>
          <w:rFonts w:hint="eastAsia" w:cs="Times New Roman"/>
          <w:szCs w:val="24"/>
        </w:rPr>
        <w:t>网络(</w:t>
      </w:r>
      <w:r>
        <w:rPr>
          <w:rFonts w:cs="Times New Roman"/>
          <w:szCs w:val="24"/>
        </w:rPr>
        <w:t>AGMR-Net</w:t>
      </w:r>
      <w:r>
        <w:rPr>
          <w:rFonts w:hint="eastAsia" w:cs="Times New Roman"/>
          <w:szCs w:val="24"/>
        </w:rPr>
        <w:t>)</w:t>
      </w:r>
      <w:r>
        <w:rPr>
          <w:rFonts w:cs="Times New Roman"/>
          <w:szCs w:val="24"/>
        </w:rPr>
        <w:t>。在编码阶段，粗粒度的注意力</w:t>
      </w:r>
      <w:r>
        <w:rPr>
          <w:rFonts w:hint="eastAsia" w:cs="Times New Roman"/>
          <w:szCs w:val="24"/>
        </w:rPr>
        <w:t>用于</w:t>
      </w:r>
      <w:r>
        <w:rPr>
          <w:rFonts w:cs="Times New Roman"/>
          <w:szCs w:val="24"/>
        </w:rPr>
        <w:t>突出目标空间信息</w:t>
      </w:r>
      <w:r>
        <w:rPr>
          <w:rFonts w:hint="eastAsia" w:cs="Times New Roman"/>
          <w:szCs w:val="24"/>
        </w:rPr>
        <w:t>缓解</w:t>
      </w:r>
      <w:r>
        <w:rPr>
          <w:rFonts w:cs="Times New Roman"/>
          <w:szCs w:val="24"/>
        </w:rPr>
        <w:t>类内不一致的问题，通过</w:t>
      </w:r>
      <w:r>
        <w:rPr>
          <w:rFonts w:hint="eastAsia" w:cs="Times New Roman"/>
          <w:szCs w:val="24"/>
        </w:rPr>
        <w:t>3D</w:t>
      </w:r>
      <w:r>
        <w:rPr>
          <w:rFonts w:cs="Times New Roman"/>
          <w:szCs w:val="24"/>
        </w:rPr>
        <w:t>卷积学习的精确边界信息解决了类间</w:t>
      </w:r>
      <w:r>
        <w:rPr>
          <w:rFonts w:hint="eastAsia" w:cs="Times New Roman"/>
          <w:szCs w:val="24"/>
        </w:rPr>
        <w:t>模糊</w:t>
      </w:r>
      <w:r>
        <w:rPr>
          <w:rFonts w:cs="Times New Roman"/>
          <w:szCs w:val="24"/>
        </w:rPr>
        <w:t>的问题，而</w:t>
      </w:r>
      <w:r>
        <w:rPr>
          <w:rFonts w:hint="eastAsia" w:cs="Times New Roman"/>
          <w:szCs w:val="24"/>
        </w:rPr>
        <w:t>解码阶段的</w:t>
      </w:r>
      <w:r>
        <w:rPr>
          <w:rFonts w:cs="Times New Roman"/>
          <w:szCs w:val="24"/>
        </w:rPr>
        <w:t>多尺度信息被用来恢复因</w:t>
      </w:r>
      <w:r>
        <w:rPr>
          <w:rFonts w:hint="eastAsia" w:cs="Times New Roman"/>
          <w:szCs w:val="24"/>
        </w:rPr>
        <w:t>池化</w:t>
      </w:r>
      <w:r>
        <w:rPr>
          <w:rFonts w:cs="Times New Roman"/>
          <w:szCs w:val="24"/>
        </w:rPr>
        <w:t>而丢失的空间和边界信息。具体来说，AGMR-Net在编码阶段使用</w:t>
      </w:r>
      <w:r>
        <w:rPr>
          <w:rFonts w:hint="eastAsia" w:cs="Times New Roman"/>
          <w:szCs w:val="24"/>
        </w:rPr>
        <w:t>2</w:t>
      </w:r>
      <w:r>
        <w:rPr>
          <w:rFonts w:cs="Times New Roman"/>
          <w:szCs w:val="24"/>
        </w:rPr>
        <w:t>D和</w:t>
      </w:r>
      <w:r>
        <w:rPr>
          <w:rFonts w:hint="eastAsia" w:cs="Times New Roman"/>
          <w:szCs w:val="24"/>
        </w:rPr>
        <w:t>3</w:t>
      </w:r>
      <w:r>
        <w:rPr>
          <w:rFonts w:cs="Times New Roman"/>
          <w:szCs w:val="24"/>
        </w:rPr>
        <w:t>D卷积进行</w:t>
      </w:r>
      <w:r>
        <w:rPr>
          <w:rFonts w:hint="eastAsia" w:cs="Times New Roman"/>
          <w:szCs w:val="24"/>
        </w:rPr>
        <w:t>脑卒中病灶</w:t>
      </w:r>
      <w:r>
        <w:rPr>
          <w:rFonts w:cs="Times New Roman"/>
          <w:szCs w:val="24"/>
        </w:rPr>
        <w:t>特征提取。为了便于在编码阶段有效地提取目标特征，粗粒度</w:t>
      </w:r>
      <w:r>
        <w:rPr>
          <w:rFonts w:hint="eastAsia" w:cs="Times New Roman"/>
          <w:szCs w:val="24"/>
        </w:rPr>
        <w:t>图像块</w:t>
      </w:r>
      <w:r>
        <w:rPr>
          <w:rFonts w:cs="Times New Roman"/>
          <w:szCs w:val="24"/>
        </w:rPr>
        <w:t>注意</w:t>
      </w:r>
      <w:r>
        <w:rPr>
          <w:rFonts w:hint="eastAsia" w:cs="Times New Roman"/>
          <w:szCs w:val="24"/>
        </w:rPr>
        <w:t>力(</w:t>
      </w:r>
      <w:r>
        <w:rPr>
          <w:rFonts w:cs="Times New Roman"/>
          <w:szCs w:val="24"/>
        </w:rPr>
        <w:t>CPA</w:t>
      </w:r>
      <w:r>
        <w:rPr>
          <w:rFonts w:hint="eastAsia" w:cs="Times New Roman"/>
          <w:szCs w:val="24"/>
        </w:rPr>
        <w:t>)</w:t>
      </w:r>
      <w:r>
        <w:rPr>
          <w:rFonts w:cs="Times New Roman"/>
          <w:szCs w:val="24"/>
        </w:rPr>
        <w:t>模块生成基于</w:t>
      </w:r>
      <w:r>
        <w:rPr>
          <w:rFonts w:hint="eastAsia" w:cs="Times New Roman"/>
          <w:szCs w:val="24"/>
        </w:rPr>
        <w:t>图像</w:t>
      </w:r>
      <w:r>
        <w:rPr>
          <w:rFonts w:cs="Times New Roman"/>
          <w:szCs w:val="24"/>
        </w:rPr>
        <w:t>块的粗粒度注意图，以粗粒度加权的方式突出目标空间信息。在</w:t>
      </w:r>
      <w:r>
        <w:rPr>
          <w:rFonts w:cs="Times New Roman"/>
          <w:szCs w:val="24"/>
        </w:rPr>
        <w:fldChar w:fldCharType="begin"/>
      </w:r>
      <w:r>
        <w:rPr>
          <w:rFonts w:cs="Times New Roman"/>
          <w:szCs w:val="24"/>
        </w:rPr>
        <w:instrText xml:space="preserve"> REF _Ref130463470 \h  \* MERGEFORMAT </w:instrText>
      </w:r>
      <w:r>
        <w:rPr>
          <w:rFonts w:cs="Times New Roman"/>
          <w:szCs w:val="24"/>
        </w:rPr>
        <w:fldChar w:fldCharType="separate"/>
      </w:r>
      <w:r>
        <w:rPr>
          <w:rFonts w:cs="Times New Roman"/>
          <w:szCs w:val="24"/>
        </w:rPr>
        <w:t>图1.2</w:t>
      </w:r>
      <w:r>
        <w:rPr>
          <w:rFonts w:cs="Times New Roman"/>
          <w:szCs w:val="24"/>
        </w:rPr>
        <w:fldChar w:fldCharType="end"/>
      </w:r>
      <w:r>
        <w:rPr>
          <w:rFonts w:hint="eastAsia" w:cs="Times New Roman"/>
          <w:szCs w:val="24"/>
        </w:rPr>
        <w:t>的粗粒度注意力图中</w:t>
      </w:r>
      <w:r>
        <w:rPr>
          <w:rFonts w:cs="Times New Roman"/>
          <w:szCs w:val="24"/>
        </w:rPr>
        <w:t>，每个红色</w:t>
      </w:r>
      <w:r>
        <w:rPr>
          <w:rFonts w:hint="eastAsia" w:cs="Times New Roman"/>
          <w:szCs w:val="24"/>
        </w:rPr>
        <w:t>图像</w:t>
      </w:r>
      <w:r>
        <w:rPr>
          <w:rFonts w:cs="Times New Roman"/>
          <w:szCs w:val="24"/>
        </w:rPr>
        <w:t>块上都</w:t>
      </w:r>
      <w:r>
        <w:rPr>
          <w:rFonts w:hint="eastAsia" w:cs="Times New Roman"/>
          <w:szCs w:val="24"/>
        </w:rPr>
        <w:t>含有</w:t>
      </w:r>
      <w:r>
        <w:rPr>
          <w:rFonts w:cs="Times New Roman"/>
          <w:szCs w:val="24"/>
        </w:rPr>
        <w:t>目标</w:t>
      </w:r>
      <w:r>
        <w:rPr>
          <w:rFonts w:hint="eastAsia" w:cs="Times New Roman"/>
          <w:szCs w:val="24"/>
        </w:rPr>
        <w:t>的部分区域</w:t>
      </w:r>
      <w:r>
        <w:rPr>
          <w:rFonts w:cs="Times New Roman"/>
          <w:szCs w:val="24"/>
        </w:rPr>
        <w:t>，我们增强每个目标</w:t>
      </w:r>
      <w:r>
        <w:rPr>
          <w:rFonts w:hint="eastAsia" w:cs="Times New Roman"/>
          <w:szCs w:val="24"/>
        </w:rPr>
        <w:t>图像块内特征的表示</w:t>
      </w:r>
      <w:r>
        <w:rPr>
          <w:rFonts w:cs="Times New Roman"/>
          <w:szCs w:val="24"/>
        </w:rPr>
        <w:t>，引导网络更专注于提取目标特征，解决类内不一致的问题。此外，</w:t>
      </w:r>
      <w:r>
        <w:rPr>
          <w:rFonts w:hint="eastAsia" w:cs="Times New Roman"/>
          <w:szCs w:val="24"/>
        </w:rPr>
        <w:t>我们</w:t>
      </w:r>
      <w:r>
        <w:rPr>
          <w:rFonts w:cs="Times New Roman"/>
          <w:szCs w:val="24"/>
        </w:rPr>
        <w:t>在粗粒度</w:t>
      </w:r>
      <w:r>
        <w:rPr>
          <w:rFonts w:hint="eastAsia" w:cs="Times New Roman"/>
          <w:szCs w:val="24"/>
        </w:rPr>
        <w:t>图像块</w:t>
      </w:r>
      <w:r>
        <w:rPr>
          <w:rFonts w:cs="Times New Roman"/>
          <w:szCs w:val="24"/>
        </w:rPr>
        <w:t>注意</w:t>
      </w:r>
      <w:r>
        <w:rPr>
          <w:rFonts w:hint="eastAsia" w:cs="Times New Roman"/>
          <w:szCs w:val="24"/>
        </w:rPr>
        <w:t>力</w:t>
      </w:r>
      <w:r>
        <w:rPr>
          <w:rFonts w:cs="Times New Roman"/>
          <w:szCs w:val="24"/>
        </w:rPr>
        <w:t>中引入了先验位置图，因为先验知识</w:t>
      </w:r>
      <w:r>
        <w:rPr>
          <w:rFonts w:hint="eastAsia" w:cs="Times New Roman"/>
          <w:szCs w:val="24"/>
        </w:rPr>
        <w:t>的监督可以</w:t>
      </w:r>
      <w:r>
        <w:rPr>
          <w:rFonts w:cs="Times New Roman"/>
          <w:szCs w:val="24"/>
        </w:rPr>
        <w:t>使注意力更加准确，粗粒度</w:t>
      </w:r>
      <w:r>
        <w:rPr>
          <w:rFonts w:hint="eastAsia" w:cs="Times New Roman"/>
          <w:szCs w:val="24"/>
        </w:rPr>
        <w:t>图像块</w:t>
      </w:r>
      <w:r>
        <w:rPr>
          <w:rFonts w:cs="Times New Roman"/>
          <w:szCs w:val="24"/>
        </w:rPr>
        <w:t>注意</w:t>
      </w:r>
      <w:r>
        <w:rPr>
          <w:rFonts w:hint="eastAsia" w:cs="Times New Roman"/>
          <w:szCs w:val="24"/>
        </w:rPr>
        <w:t>力</w:t>
      </w:r>
      <w:r>
        <w:rPr>
          <w:rFonts w:cs="Times New Roman"/>
          <w:szCs w:val="24"/>
        </w:rPr>
        <w:t>也更容易训练。之后，跨</w:t>
      </w:r>
      <w:r>
        <w:rPr>
          <w:rFonts w:hint="eastAsia" w:cs="Times New Roman"/>
          <w:szCs w:val="24"/>
        </w:rPr>
        <w:t>维度</w:t>
      </w:r>
      <w:r>
        <w:rPr>
          <w:rFonts w:cs="Times New Roman"/>
          <w:szCs w:val="24"/>
        </w:rPr>
        <w:t>特征融合</w:t>
      </w:r>
      <w:r>
        <w:rPr>
          <w:rFonts w:hint="eastAsia" w:cs="Times New Roman"/>
          <w:szCs w:val="24"/>
        </w:rPr>
        <w:t>(</w:t>
      </w:r>
      <w:r>
        <w:rPr>
          <w:rFonts w:cs="Times New Roman"/>
          <w:szCs w:val="24"/>
        </w:rPr>
        <w:t>CFF</w:t>
      </w:r>
      <w:r>
        <w:rPr>
          <w:rFonts w:hint="eastAsia" w:cs="Times New Roman"/>
          <w:szCs w:val="24"/>
        </w:rPr>
        <w:t>)</w:t>
      </w:r>
      <w:r>
        <w:rPr>
          <w:rFonts w:cs="Times New Roman"/>
          <w:szCs w:val="24"/>
        </w:rPr>
        <w:t>模块对</w:t>
      </w:r>
      <w:r>
        <w:rPr>
          <w:rFonts w:hint="eastAsia" w:cs="Times New Roman"/>
          <w:szCs w:val="24"/>
        </w:rPr>
        <w:t>不同维度的</w:t>
      </w:r>
      <w:r>
        <w:rPr>
          <w:rFonts w:cs="Times New Roman"/>
          <w:szCs w:val="24"/>
        </w:rPr>
        <w:t>全局</w:t>
      </w:r>
      <w:r>
        <w:rPr>
          <w:rFonts w:hint="eastAsia" w:cs="Times New Roman"/>
          <w:szCs w:val="24"/>
        </w:rPr>
        <w:t>特征</w:t>
      </w:r>
      <w:r>
        <w:rPr>
          <w:rFonts w:cs="Times New Roman"/>
          <w:szCs w:val="24"/>
        </w:rPr>
        <w:t>通道依赖性进行建模，自适应地融合</w:t>
      </w:r>
      <w:r>
        <w:rPr>
          <w:rFonts w:hint="eastAsia" w:cs="Times New Roman"/>
          <w:szCs w:val="24"/>
        </w:rPr>
        <w:t>2D</w:t>
      </w:r>
      <w:r>
        <w:rPr>
          <w:rFonts w:cs="Times New Roman"/>
          <w:szCs w:val="24"/>
        </w:rPr>
        <w:t>和</w:t>
      </w:r>
      <w:r>
        <w:rPr>
          <w:rFonts w:hint="eastAsia" w:cs="Times New Roman"/>
          <w:szCs w:val="24"/>
        </w:rPr>
        <w:t>3</w:t>
      </w:r>
      <w:r>
        <w:rPr>
          <w:rFonts w:cs="Times New Roman"/>
          <w:szCs w:val="24"/>
        </w:rPr>
        <w:t>D特征，以完善</w:t>
      </w:r>
      <w:r>
        <w:rPr>
          <w:rFonts w:hint="eastAsia" w:cs="Times New Roman"/>
          <w:szCs w:val="24"/>
        </w:rPr>
        <w:t>2D</w:t>
      </w:r>
      <w:r>
        <w:rPr>
          <w:rFonts w:cs="Times New Roman"/>
          <w:szCs w:val="24"/>
        </w:rPr>
        <w:t>特征的边界表示，解决</w:t>
      </w:r>
      <w:r>
        <w:rPr>
          <w:rFonts w:hint="eastAsia" w:cs="Times New Roman"/>
          <w:szCs w:val="24"/>
        </w:rPr>
        <w:t>类间模糊</w:t>
      </w:r>
      <w:r>
        <w:rPr>
          <w:rFonts w:cs="Times New Roman"/>
          <w:szCs w:val="24"/>
        </w:rPr>
        <w:t>的挑战。然而，</w:t>
      </w:r>
      <w:r>
        <w:rPr>
          <w:rFonts w:hint="eastAsia" w:cs="Times New Roman"/>
          <w:szCs w:val="24"/>
        </w:rPr>
        <w:t>上述模块捕获的特征</w:t>
      </w:r>
      <w:r>
        <w:rPr>
          <w:rFonts w:cs="Times New Roman"/>
          <w:szCs w:val="24"/>
        </w:rPr>
        <w:t>受限于池化</w:t>
      </w:r>
      <w:r>
        <w:rPr>
          <w:rFonts w:hint="eastAsia" w:cs="Times New Roman"/>
          <w:szCs w:val="24"/>
        </w:rPr>
        <w:t>引起</w:t>
      </w:r>
      <w:r>
        <w:rPr>
          <w:rFonts w:cs="Times New Roman"/>
          <w:szCs w:val="24"/>
        </w:rPr>
        <w:t>的信息损失</w:t>
      </w:r>
      <w:r>
        <w:rPr>
          <w:rFonts w:hint="eastAsia" w:cs="Times New Roman"/>
          <w:szCs w:val="24"/>
        </w:rPr>
        <w:t>，为此我们提出</w:t>
      </w:r>
      <w:r>
        <w:rPr>
          <w:rFonts w:cs="Times New Roman"/>
          <w:szCs w:val="24"/>
        </w:rPr>
        <w:t>多尺度</w:t>
      </w:r>
      <w:r>
        <w:rPr>
          <w:rFonts w:hint="eastAsia" w:cs="Times New Roman"/>
          <w:szCs w:val="24"/>
        </w:rPr>
        <w:t>反</w:t>
      </w:r>
      <w:r>
        <w:rPr>
          <w:rFonts w:cs="Times New Roman"/>
          <w:szCs w:val="24"/>
        </w:rPr>
        <w:t>卷积上采样模块</w:t>
      </w:r>
      <w:r>
        <w:rPr>
          <w:rFonts w:hint="eastAsia" w:cs="Times New Roman"/>
          <w:szCs w:val="24"/>
        </w:rPr>
        <w:t>(</w:t>
      </w:r>
      <w:r>
        <w:rPr>
          <w:rFonts w:cs="Times New Roman"/>
          <w:szCs w:val="24"/>
        </w:rPr>
        <w:t>MDU</w:t>
      </w:r>
      <w:r>
        <w:rPr>
          <w:rFonts w:hint="eastAsia" w:cs="Times New Roman"/>
          <w:szCs w:val="24"/>
        </w:rPr>
        <w:t>)</w:t>
      </w:r>
      <w:r>
        <w:rPr>
          <w:rFonts w:cs="Times New Roman"/>
          <w:szCs w:val="24"/>
        </w:rPr>
        <w:t>使用多尺度特征信息来恢复池化操作</w:t>
      </w:r>
      <w:r>
        <w:rPr>
          <w:rFonts w:hint="eastAsia" w:cs="Times New Roman"/>
          <w:szCs w:val="24"/>
        </w:rPr>
        <w:t>丢失</w:t>
      </w:r>
      <w:r>
        <w:rPr>
          <w:rFonts w:cs="Times New Roman"/>
          <w:szCs w:val="24"/>
        </w:rPr>
        <w:t>的目标空间和边界信息。</w:t>
      </w:r>
    </w:p>
    <w:p>
      <w:pPr>
        <w:overflowPunct w:val="0"/>
        <w:ind w:firstLine="480" w:firstLineChars="200"/>
        <w:rPr>
          <w:rFonts w:cs="Times New Roman"/>
          <w:szCs w:val="24"/>
        </w:rPr>
      </w:pPr>
      <w:r>
        <w:rPr>
          <w:rFonts w:hint="eastAsia" w:cs="Times New Roman"/>
          <w:szCs w:val="24"/>
        </w:rPr>
        <w:t>(2)在A</w:t>
      </w:r>
      <w:r>
        <w:rPr>
          <w:rFonts w:cs="Times New Roman"/>
          <w:szCs w:val="24"/>
        </w:rPr>
        <w:t>GMR-N</w:t>
      </w:r>
      <w:r>
        <w:rPr>
          <w:rFonts w:hint="eastAsia" w:cs="Times New Roman"/>
          <w:szCs w:val="24"/>
        </w:rPr>
        <w:t>et的基础上，</w:t>
      </w:r>
      <w:r>
        <w:rPr>
          <w:rFonts w:cs="Times New Roman"/>
          <w:szCs w:val="24"/>
        </w:rPr>
        <w:t>我们解决由类不平衡和</w:t>
      </w:r>
      <w:r>
        <w:rPr>
          <w:rFonts w:hint="eastAsia" w:cs="Times New Roman"/>
          <w:szCs w:val="24"/>
        </w:rPr>
        <w:t>类内不一致</w:t>
      </w:r>
      <w:r>
        <w:rPr>
          <w:rFonts w:cs="Times New Roman"/>
          <w:szCs w:val="24"/>
        </w:rPr>
        <w:t>两个方面引起的假阴性结果</w:t>
      </w:r>
      <w:r>
        <w:rPr>
          <w:rFonts w:hint="eastAsia" w:cs="Times New Roman"/>
          <w:szCs w:val="24"/>
        </w:rPr>
        <w:t>偏高</w:t>
      </w:r>
      <w:r>
        <w:rPr>
          <w:rFonts w:cs="Times New Roman"/>
          <w:szCs w:val="24"/>
        </w:rPr>
        <w:t>的挑战：一是重构正负样本损失，使</w:t>
      </w:r>
      <w:r>
        <w:rPr>
          <w:rFonts w:hint="eastAsia" w:cs="Times New Roman"/>
          <w:szCs w:val="24"/>
        </w:rPr>
        <w:t>网</w:t>
      </w:r>
      <w:r>
        <w:rPr>
          <w:rFonts w:cs="Times New Roman"/>
          <w:szCs w:val="24"/>
        </w:rPr>
        <w:t>络集中于提取目标信息；二是利用正</w:t>
      </w:r>
      <w:r>
        <w:rPr>
          <w:rFonts w:hint="eastAsia" w:cs="Times New Roman"/>
          <w:szCs w:val="24"/>
        </w:rPr>
        <w:t>向和</w:t>
      </w:r>
      <w:r>
        <w:rPr>
          <w:rFonts w:cs="Times New Roman"/>
          <w:szCs w:val="24"/>
        </w:rPr>
        <w:t>反</w:t>
      </w:r>
      <w:r>
        <w:rPr>
          <w:rFonts w:hint="eastAsia" w:cs="Times New Roman"/>
          <w:szCs w:val="24"/>
        </w:rPr>
        <w:t>向</w:t>
      </w:r>
      <w:r>
        <w:rPr>
          <w:rFonts w:cs="Times New Roman"/>
          <w:szCs w:val="24"/>
        </w:rPr>
        <w:t>注意来指导</w:t>
      </w:r>
      <w:r>
        <w:rPr>
          <w:rFonts w:hint="eastAsia" w:cs="Times New Roman"/>
          <w:szCs w:val="24"/>
        </w:rPr>
        <w:t>残差</w:t>
      </w:r>
      <w:r>
        <w:rPr>
          <w:rFonts w:cs="Times New Roman"/>
          <w:szCs w:val="24"/>
        </w:rPr>
        <w:t>特征的学习。因此，我们提出了一个用于脑卒中分割的目标感知监督残差学习</w:t>
      </w:r>
      <w:r>
        <w:rPr>
          <w:rFonts w:hint="eastAsia" w:cs="Times New Roman"/>
          <w:szCs w:val="24"/>
        </w:rPr>
        <w:t>网络(</w:t>
      </w:r>
      <w:r>
        <w:rPr>
          <w:rFonts w:cs="Times New Roman"/>
          <w:szCs w:val="24"/>
        </w:rPr>
        <w:t>TSRL-Net)。具体来说，我们首先设计了目标感知损失函数</w:t>
      </w:r>
      <w:r>
        <w:rPr>
          <w:rFonts w:hint="eastAsia" w:cs="Times New Roman"/>
          <w:szCs w:val="24"/>
        </w:rPr>
        <w:t>(</w:t>
      </w:r>
      <w:r>
        <w:rPr>
          <w:rFonts w:cs="Times New Roman"/>
          <w:szCs w:val="24"/>
        </w:rPr>
        <w:t>TAL)来控制一个</w:t>
      </w:r>
      <w:r>
        <w:rPr>
          <w:rFonts w:hint="eastAsia" w:cs="Times New Roman"/>
          <w:szCs w:val="24"/>
        </w:rPr>
        <w:t>聚焦</w:t>
      </w:r>
      <w:r>
        <w:rPr>
          <w:rFonts w:cs="Times New Roman"/>
          <w:szCs w:val="24"/>
        </w:rPr>
        <w:t>因子，然后将整个图像样本分为</w:t>
      </w:r>
      <w:r>
        <w:rPr>
          <w:rFonts w:hint="eastAsia" w:cs="Times New Roman"/>
          <w:szCs w:val="24"/>
        </w:rPr>
        <w:t>聚焦</w:t>
      </w:r>
      <w:r>
        <w:rPr>
          <w:rFonts w:cs="Times New Roman"/>
          <w:szCs w:val="24"/>
        </w:rPr>
        <w:t>样本和</w:t>
      </w:r>
      <w:r>
        <w:rPr>
          <w:rFonts w:hint="eastAsia" w:cs="Times New Roman"/>
          <w:szCs w:val="24"/>
        </w:rPr>
        <w:t>分散</w:t>
      </w:r>
      <w:r>
        <w:rPr>
          <w:rFonts w:cs="Times New Roman"/>
          <w:szCs w:val="24"/>
        </w:rPr>
        <w:t>样本</w:t>
      </w:r>
      <w:r>
        <w:rPr>
          <w:rFonts w:hint="eastAsia" w:cs="Times New Roman"/>
          <w:szCs w:val="24"/>
        </w:rPr>
        <w:t>。</w:t>
      </w:r>
      <w:r>
        <w:rPr>
          <w:rFonts w:cs="Times New Roman"/>
          <w:szCs w:val="24"/>
        </w:rPr>
        <w:t>如</w:t>
      </w:r>
      <w:r>
        <w:rPr>
          <w:rFonts w:cs="Times New Roman"/>
          <w:szCs w:val="24"/>
        </w:rPr>
        <w:fldChar w:fldCharType="begin"/>
      </w:r>
      <w:r>
        <w:rPr>
          <w:rFonts w:cs="Times New Roman"/>
          <w:szCs w:val="24"/>
        </w:rPr>
        <w:instrText xml:space="preserve"> REF _Ref130463771 \h  \* MERGEFORMAT </w:instrText>
      </w:r>
      <w:r>
        <w:rPr>
          <w:rFonts w:cs="Times New Roman"/>
          <w:szCs w:val="24"/>
        </w:rPr>
        <w:fldChar w:fldCharType="separate"/>
      </w:r>
      <w:r>
        <w:t>图1.3</w:t>
      </w:r>
      <w:r>
        <w:rPr>
          <w:rFonts w:cs="Times New Roman"/>
          <w:szCs w:val="24"/>
        </w:rPr>
        <w:fldChar w:fldCharType="end"/>
      </w:r>
      <w:r>
        <w:rPr>
          <w:rFonts w:cs="Times New Roman"/>
          <w:szCs w:val="24"/>
        </w:rPr>
        <w:t>所示</w:t>
      </w:r>
      <w:r>
        <w:rPr>
          <w:rFonts w:hint="eastAsia" w:cs="Times New Roman"/>
          <w:szCs w:val="24"/>
        </w:rPr>
        <w:t>，在金标准中只有白色的目标区域会被赋予高权重。但是经过我们损失函数的重新划分后，在聚焦图中，</w:t>
      </w:r>
      <w:r>
        <w:rPr>
          <w:rFonts w:cs="Times New Roman"/>
          <w:szCs w:val="24"/>
        </w:rPr>
        <w:t>白色区域的</w:t>
      </w:r>
      <w:r>
        <w:rPr>
          <w:rFonts w:hint="eastAsia" w:cs="Times New Roman"/>
          <w:szCs w:val="24"/>
        </w:rPr>
        <w:t>聚焦</w:t>
      </w:r>
      <w:r>
        <w:rPr>
          <w:rFonts w:cs="Times New Roman"/>
          <w:szCs w:val="24"/>
        </w:rPr>
        <w:t>样本（</w:t>
      </w:r>
      <w:r>
        <w:rPr>
          <w:rFonts w:hint="eastAsia" w:cs="Times New Roman"/>
          <w:szCs w:val="24"/>
        </w:rPr>
        <w:t>正</w:t>
      </w:r>
      <w:r>
        <w:rPr>
          <w:rFonts w:cs="Times New Roman"/>
          <w:szCs w:val="24"/>
        </w:rPr>
        <w:t>样本）和灰色区域的</w:t>
      </w:r>
      <w:r>
        <w:rPr>
          <w:rFonts w:hint="eastAsia" w:cs="Times New Roman"/>
          <w:szCs w:val="24"/>
        </w:rPr>
        <w:t>聚焦</w:t>
      </w:r>
      <w:r>
        <w:rPr>
          <w:rFonts w:cs="Times New Roman"/>
          <w:szCs w:val="24"/>
        </w:rPr>
        <w:t>样本（</w:t>
      </w:r>
      <w:r>
        <w:rPr>
          <w:rFonts w:hint="eastAsia" w:cs="Times New Roman"/>
          <w:szCs w:val="24"/>
        </w:rPr>
        <w:t>负</w:t>
      </w:r>
      <w:r>
        <w:rPr>
          <w:rFonts w:cs="Times New Roman"/>
          <w:szCs w:val="24"/>
        </w:rPr>
        <w:t>样本）</w:t>
      </w:r>
      <w:r>
        <w:rPr>
          <w:rFonts w:hint="eastAsia" w:cs="Times New Roman"/>
          <w:szCs w:val="24"/>
        </w:rPr>
        <w:t>都</w:t>
      </w:r>
      <w:r>
        <w:rPr>
          <w:rFonts w:cs="Times New Roman"/>
          <w:szCs w:val="24"/>
        </w:rPr>
        <w:t>赋予高权重，增加</w:t>
      </w:r>
      <w:r>
        <w:rPr>
          <w:rFonts w:hint="eastAsia" w:cs="Times New Roman"/>
          <w:szCs w:val="24"/>
        </w:rPr>
        <w:t>聚焦正</w:t>
      </w:r>
      <w:r>
        <w:rPr>
          <w:rFonts w:cs="Times New Roman"/>
          <w:szCs w:val="24"/>
        </w:rPr>
        <w:t>样本的损失以减少假阴性</w:t>
      </w:r>
      <w:r>
        <w:rPr>
          <w:rFonts w:hint="eastAsia" w:cs="Times New Roman"/>
          <w:szCs w:val="24"/>
        </w:rPr>
        <w:t>来</w:t>
      </w:r>
      <w:r>
        <w:rPr>
          <w:rFonts w:cs="Times New Roman"/>
          <w:szCs w:val="24"/>
        </w:rPr>
        <w:t>提高召回率，同时补偿</w:t>
      </w:r>
      <w:r>
        <w:rPr>
          <w:rFonts w:hint="eastAsia" w:cs="Times New Roman"/>
          <w:szCs w:val="24"/>
        </w:rPr>
        <w:t>聚焦负</w:t>
      </w:r>
      <w:r>
        <w:rPr>
          <w:rFonts w:cs="Times New Roman"/>
          <w:szCs w:val="24"/>
        </w:rPr>
        <w:t>样本的损失以平衡</w:t>
      </w:r>
      <w:r>
        <w:rPr>
          <w:rFonts w:hint="eastAsia" w:cs="Times New Roman"/>
          <w:szCs w:val="24"/>
        </w:rPr>
        <w:t>精确率</w:t>
      </w:r>
      <w:r>
        <w:rPr>
          <w:rFonts w:cs="Times New Roman"/>
          <w:szCs w:val="24"/>
        </w:rPr>
        <w:t>；黑色区域的</w:t>
      </w:r>
      <w:r>
        <w:rPr>
          <w:rFonts w:hint="eastAsia" w:cs="Times New Roman"/>
          <w:szCs w:val="24"/>
        </w:rPr>
        <w:t>分散</w:t>
      </w:r>
      <w:r>
        <w:rPr>
          <w:rFonts w:cs="Times New Roman"/>
          <w:szCs w:val="24"/>
        </w:rPr>
        <w:t>样本（</w:t>
      </w:r>
      <w:r>
        <w:rPr>
          <w:rFonts w:hint="eastAsia" w:cs="Times New Roman"/>
          <w:szCs w:val="24"/>
        </w:rPr>
        <w:t>负</w:t>
      </w:r>
      <w:r>
        <w:rPr>
          <w:rFonts w:cs="Times New Roman"/>
          <w:szCs w:val="24"/>
        </w:rPr>
        <w:t>样本）被赋予低权重</w:t>
      </w:r>
      <w:r>
        <w:rPr>
          <w:rFonts w:hint="eastAsia" w:cs="Times New Roman"/>
          <w:szCs w:val="24"/>
        </w:rPr>
        <w:t>，可以避免负样本损失主导梯度</w:t>
      </w:r>
      <w:r>
        <w:rPr>
          <w:rFonts w:cs="Times New Roman"/>
          <w:szCs w:val="24"/>
        </w:rPr>
        <w:t>。然后，</w:t>
      </w:r>
      <w:r>
        <w:rPr>
          <w:rFonts w:hint="eastAsia" w:cs="Times New Roman"/>
          <w:szCs w:val="24"/>
        </w:rPr>
        <w:t>在网络的解码阶段，</w:t>
      </w:r>
      <w:r>
        <w:rPr>
          <w:rFonts w:cs="Times New Roman"/>
          <w:szCs w:val="24"/>
        </w:rPr>
        <w:t>我们使用一个粗粒度</w:t>
      </w:r>
      <w:r>
        <w:rPr>
          <w:rFonts w:hint="eastAsia" w:cs="Times New Roman"/>
          <w:szCs w:val="24"/>
        </w:rPr>
        <w:t>残差</w:t>
      </w:r>
      <w:r>
        <w:rPr>
          <w:rFonts w:cs="Times New Roman"/>
          <w:szCs w:val="24"/>
        </w:rPr>
        <w:t>学习</w:t>
      </w:r>
      <w:r>
        <w:rPr>
          <w:rFonts w:hint="eastAsia" w:cs="Times New Roman"/>
          <w:szCs w:val="24"/>
        </w:rPr>
        <w:t>(</w:t>
      </w:r>
      <w:r>
        <w:rPr>
          <w:rFonts w:cs="Times New Roman"/>
          <w:szCs w:val="24"/>
        </w:rPr>
        <w:t>CRL)模块，使用正向注意力(PA</w:t>
      </w:r>
      <w:r>
        <w:rPr>
          <w:rFonts w:hint="eastAsia" w:cs="Times New Roman"/>
          <w:szCs w:val="24"/>
        </w:rPr>
        <w:t>)</w:t>
      </w:r>
      <w:r>
        <w:rPr>
          <w:rFonts w:cs="Times New Roman"/>
          <w:szCs w:val="24"/>
        </w:rPr>
        <w:t>和反向注意力</w:t>
      </w:r>
      <w:r>
        <w:rPr>
          <w:rFonts w:hint="eastAsia" w:cs="Times New Roman"/>
          <w:szCs w:val="24"/>
        </w:rPr>
        <w:t>(</w:t>
      </w:r>
      <w:r>
        <w:rPr>
          <w:rFonts w:cs="Times New Roman"/>
          <w:szCs w:val="24"/>
        </w:rPr>
        <w:t>RA</w:t>
      </w:r>
      <w:r>
        <w:rPr>
          <w:rFonts w:hint="eastAsia" w:cs="Times New Roman"/>
          <w:szCs w:val="24"/>
        </w:rPr>
        <w:t>)</w:t>
      </w:r>
      <w:r>
        <w:rPr>
          <w:rFonts w:cs="Times New Roman"/>
          <w:szCs w:val="24"/>
        </w:rPr>
        <w:t>单元。RA单元的注意</w:t>
      </w:r>
      <w:r>
        <w:rPr>
          <w:rFonts w:hint="eastAsia" w:cs="Times New Roman"/>
          <w:szCs w:val="24"/>
        </w:rPr>
        <w:t>图</w:t>
      </w:r>
      <w:r>
        <w:rPr>
          <w:rFonts w:cs="Times New Roman"/>
          <w:szCs w:val="24"/>
        </w:rPr>
        <w:t>与预测概率成反比，使网络能够检测编码器特征图中的残余特征并提高召回率。PA单元以粗粒度的形式强调目标</w:t>
      </w:r>
      <w:r>
        <w:rPr>
          <w:rFonts w:hint="eastAsia" w:cs="Times New Roman"/>
          <w:szCs w:val="24"/>
        </w:rPr>
        <w:t>及其</w:t>
      </w:r>
      <w:r>
        <w:rPr>
          <w:rFonts w:cs="Times New Roman"/>
          <w:szCs w:val="24"/>
        </w:rPr>
        <w:t>周围的</w:t>
      </w:r>
      <w:r>
        <w:rPr>
          <w:rFonts w:hint="eastAsia" w:cs="Times New Roman"/>
          <w:szCs w:val="24"/>
        </w:rPr>
        <w:t>细节</w:t>
      </w:r>
      <w:r>
        <w:rPr>
          <w:rFonts w:cs="Times New Roman"/>
          <w:szCs w:val="24"/>
        </w:rPr>
        <w:t>特征，以抑制背景噪声和</w:t>
      </w:r>
      <w:r>
        <w:rPr>
          <w:rFonts w:hint="eastAsia" w:cs="Times New Roman"/>
          <w:szCs w:val="24"/>
        </w:rPr>
        <w:t>提升精确率</w:t>
      </w:r>
      <w:r>
        <w:rPr>
          <w:rFonts w:cs="Times New Roman"/>
          <w:szCs w:val="24"/>
        </w:rPr>
        <w:t>。</w:t>
      </w:r>
    </w:p>
    <w:p>
      <w:pPr>
        <w:keepNext/>
        <w:overflowPunct w:val="0"/>
        <w:jc w:val="center"/>
      </w:pPr>
      <w:r>
        <w:drawing>
          <wp:inline distT="0" distB="0" distL="0" distR="0">
            <wp:extent cx="5347335" cy="14116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50590" cy="1412444"/>
                    </a:xfrm>
                    <a:prstGeom prst="rect">
                      <a:avLst/>
                    </a:prstGeom>
                    <a:noFill/>
                  </pic:spPr>
                </pic:pic>
              </a:graphicData>
            </a:graphic>
          </wp:inline>
        </w:drawing>
      </w:r>
    </w:p>
    <w:p>
      <w:pPr>
        <w:pStyle w:val="44"/>
        <w:spacing w:line="240" w:lineRule="auto"/>
      </w:pPr>
      <w:bookmarkStart w:id="29" w:name="_Ref130463771"/>
      <w:bookmarkStart w:id="30" w:name="_Toc129440484"/>
      <w:bookmarkStart w:id="31" w:name="_Toc128508808"/>
      <w:bookmarkStart w:id="32" w:name="_Toc129439047"/>
      <w:bookmarkStart w:id="33" w:name="_Toc128508782"/>
      <w:bookmarkStart w:id="34" w:name="_Toc130471993"/>
      <w:r>
        <w:t>图1.</w:t>
      </w:r>
      <w:r>
        <w:fldChar w:fldCharType="begin"/>
      </w:r>
      <w:r>
        <w:instrText xml:space="preserve"> SEQ 图 \* ARABIC \s 1 </w:instrText>
      </w:r>
      <w:r>
        <w:fldChar w:fldCharType="separate"/>
      </w:r>
      <w:r>
        <w:t>3</w:t>
      </w:r>
      <w:r>
        <w:fldChar w:fldCharType="end"/>
      </w:r>
      <w:bookmarkEnd w:id="29"/>
      <w:r>
        <w:t xml:space="preserve">  </w:t>
      </w:r>
      <w:r>
        <w:rPr>
          <w:rFonts w:hint="eastAsia"/>
        </w:rPr>
        <w:t>目标感知损失中聚焦样本的扩张图</w:t>
      </w:r>
      <w:bookmarkEnd w:id="30"/>
      <w:bookmarkEnd w:id="31"/>
      <w:bookmarkEnd w:id="32"/>
      <w:bookmarkEnd w:id="33"/>
      <w:bookmarkEnd w:id="34"/>
    </w:p>
    <w:p>
      <w:pPr>
        <w:pStyle w:val="51"/>
        <w:spacing w:line="240" w:lineRule="auto"/>
        <w:rPr>
          <w:sz w:val="21"/>
          <w:szCs w:val="21"/>
        </w:rPr>
      </w:pPr>
      <w:bookmarkStart w:id="35" w:name="_Toc130759018"/>
      <w:bookmarkStart w:id="36" w:name="_Toc129439217"/>
      <w:r>
        <w:rPr>
          <w:sz w:val="21"/>
          <w:szCs w:val="21"/>
        </w:rPr>
        <w:t>Figure 1.</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3</w:t>
      </w:r>
      <w:r>
        <w:rPr>
          <w:sz w:val="21"/>
          <w:szCs w:val="21"/>
        </w:rPr>
        <w:fldChar w:fldCharType="end"/>
      </w:r>
      <w:r>
        <w:rPr>
          <w:sz w:val="21"/>
          <w:szCs w:val="21"/>
        </w:rPr>
        <w:t xml:space="preserve">  Expansion plot of focused samples in target-aware loss</w:t>
      </w:r>
      <w:bookmarkEnd w:id="35"/>
      <w:bookmarkEnd w:id="36"/>
    </w:p>
    <w:p>
      <w:pPr>
        <w:pStyle w:val="3"/>
        <w:spacing w:before="156" w:after="156"/>
      </w:pPr>
      <w:bookmarkStart w:id="37" w:name="_Toc130735744"/>
      <w:r>
        <w:rPr>
          <w:rFonts w:hint="eastAsia"/>
        </w:rPr>
        <w:t>1</w:t>
      </w:r>
      <w:r>
        <w:t xml:space="preserve">.4 </w:t>
      </w:r>
      <w:r>
        <w:rPr>
          <w:rFonts w:hint="eastAsia"/>
        </w:rPr>
        <w:t>论文组织结构</w:t>
      </w:r>
      <w:bookmarkEnd w:id="37"/>
    </w:p>
    <w:p>
      <w:pPr>
        <w:overflowPunct w:val="0"/>
        <w:ind w:firstLine="480" w:firstLineChars="200"/>
        <w:rPr>
          <w:rFonts w:cs="Times New Roman"/>
          <w:szCs w:val="24"/>
        </w:rPr>
      </w:pPr>
      <w:r>
        <w:rPr>
          <w:rFonts w:hint="eastAsia" w:cs="Times New Roman"/>
          <w:szCs w:val="24"/>
        </w:rPr>
        <w:t>本文共有五</w:t>
      </w:r>
      <w:r>
        <w:rPr>
          <w:rFonts w:cs="Times New Roman"/>
          <w:szCs w:val="24"/>
        </w:rPr>
        <w:t>章，以下是各章节主要安排：</w:t>
      </w:r>
    </w:p>
    <w:p>
      <w:pPr>
        <w:overflowPunct w:val="0"/>
        <w:ind w:firstLine="480" w:firstLineChars="200"/>
        <w:rPr>
          <w:rFonts w:cs="Times New Roman"/>
          <w:szCs w:val="24"/>
        </w:rPr>
      </w:pPr>
      <w:r>
        <w:rPr>
          <w:rFonts w:hint="eastAsia" w:cs="Times New Roman"/>
          <w:szCs w:val="24"/>
        </w:rPr>
        <w:t>第</w:t>
      </w:r>
      <w:r>
        <w:rPr>
          <w:rFonts w:cs="Times New Roman"/>
          <w:szCs w:val="24"/>
        </w:rPr>
        <w:t>1章是本文的绪论，首先，论述了</w:t>
      </w:r>
      <w:r>
        <w:rPr>
          <w:rFonts w:hint="eastAsia" w:cs="Times New Roman"/>
          <w:szCs w:val="24"/>
        </w:rPr>
        <w:t>自动化脑卒中分割在临床中的重要意义。然后，从传统医学图像分割算法和深度学习图像分割算法两方面介绍了国内外脑卒中分割的研究现状。其次，我们讨论了深度学习算法在脑卒中分割中面临的难点和挑战，列出了本文针对这些挑战的研究思路；最后，介绍本文各章内容的安排。</w:t>
      </w:r>
    </w:p>
    <w:p>
      <w:pPr>
        <w:overflowPunct w:val="0"/>
        <w:ind w:firstLine="480" w:firstLineChars="200"/>
        <w:rPr>
          <w:rFonts w:cs="Times New Roman"/>
          <w:szCs w:val="24"/>
        </w:rPr>
      </w:pPr>
      <w:r>
        <w:rPr>
          <w:rFonts w:hint="eastAsia" w:cs="Times New Roman"/>
          <w:szCs w:val="24"/>
        </w:rPr>
        <w:t>第</w:t>
      </w:r>
      <w:r>
        <w:rPr>
          <w:rFonts w:cs="Times New Roman"/>
          <w:szCs w:val="24"/>
        </w:rPr>
        <w:t>2章</w:t>
      </w:r>
      <w:r>
        <w:rPr>
          <w:rFonts w:hint="eastAsia" w:cs="Times New Roman"/>
          <w:szCs w:val="24"/>
        </w:rPr>
        <w:t>首先介绍医学图像分割领域常用的编码器-解码器分割框架以及脑卒中分割中经典的网络：U</w:t>
      </w:r>
      <w:r>
        <w:rPr>
          <w:rFonts w:cs="Times New Roman"/>
          <w:szCs w:val="24"/>
        </w:rPr>
        <w:t>-N</w:t>
      </w:r>
      <w:r>
        <w:rPr>
          <w:rFonts w:hint="eastAsia" w:cs="Times New Roman"/>
          <w:szCs w:val="24"/>
        </w:rPr>
        <w:t>et和我们的骨干网络D</w:t>
      </w:r>
      <w:r>
        <w:rPr>
          <w:rFonts w:cs="Times New Roman"/>
          <w:szCs w:val="24"/>
        </w:rPr>
        <w:t>-U</w:t>
      </w:r>
      <w:r>
        <w:rPr>
          <w:rFonts w:hint="eastAsia" w:cs="Times New Roman"/>
          <w:szCs w:val="24"/>
        </w:rPr>
        <w:t>Net。然后，对医学图像分割任务中常见的注意力机制的基本思想和原理进行讨论。最后，介绍了医学图像中</w:t>
      </w:r>
      <w:r>
        <w:rPr>
          <w:rFonts w:cs="Times New Roman"/>
          <w:szCs w:val="24"/>
        </w:rPr>
        <w:t>常见的损失函数</w:t>
      </w:r>
      <w:r>
        <w:rPr>
          <w:rFonts w:hint="eastAsia" w:cs="Times New Roman"/>
          <w:szCs w:val="24"/>
        </w:rPr>
        <w:t>以及改进思路。</w:t>
      </w:r>
    </w:p>
    <w:p>
      <w:pPr>
        <w:overflowPunct w:val="0"/>
        <w:ind w:firstLine="480" w:firstLineChars="200"/>
        <w:rPr>
          <w:rFonts w:cs="Times New Roman"/>
          <w:szCs w:val="24"/>
        </w:rPr>
      </w:pPr>
      <w:r>
        <w:rPr>
          <w:rFonts w:hint="eastAsia" w:cs="Times New Roman"/>
          <w:szCs w:val="24"/>
        </w:rPr>
        <w:t>第</w:t>
      </w:r>
      <w:r>
        <w:rPr>
          <w:rFonts w:cs="Times New Roman"/>
          <w:szCs w:val="24"/>
        </w:rPr>
        <w:t>3章</w:t>
      </w:r>
      <w:r>
        <w:rPr>
          <w:rFonts w:hint="eastAsia" w:cs="Times New Roman"/>
          <w:szCs w:val="24"/>
        </w:rPr>
        <w:t>首先</w:t>
      </w:r>
      <w:r>
        <w:rPr>
          <w:rFonts w:cs="Times New Roman"/>
          <w:szCs w:val="24"/>
        </w:rPr>
        <w:t>介绍一种基于D-UN</w:t>
      </w:r>
      <w:r>
        <w:rPr>
          <w:rFonts w:hint="eastAsia" w:cs="Times New Roman"/>
          <w:szCs w:val="24"/>
        </w:rPr>
        <w:t>et</w:t>
      </w:r>
      <w:r>
        <w:rPr>
          <w:rFonts w:cs="Times New Roman"/>
          <w:szCs w:val="24"/>
        </w:rPr>
        <w:t>改进的注意力引导多尺度恢复</w:t>
      </w:r>
      <w:r>
        <w:rPr>
          <w:rFonts w:hint="eastAsia" w:cs="Times New Roman"/>
          <w:szCs w:val="24"/>
        </w:rPr>
        <w:t>网络</w:t>
      </w:r>
      <w:r>
        <w:rPr>
          <w:rFonts w:cs="Times New Roman"/>
          <w:szCs w:val="24"/>
        </w:rPr>
        <w:t>。</w:t>
      </w:r>
      <w:r>
        <w:rPr>
          <w:rFonts w:hint="eastAsia" w:cs="Times New Roman"/>
          <w:szCs w:val="24"/>
        </w:rPr>
        <w:t>其次，详细的介绍粗粒度图像块注意力模块、跨维度特征融合模块以及多尺度反卷积上采样模块。最后阐述了我们实验的细节、指标计算公式、实验所使用的两个脑卒中分割数据集、对比实验和各个模块的分析实验。</w:t>
      </w:r>
    </w:p>
    <w:p>
      <w:pPr>
        <w:overflowPunct w:val="0"/>
        <w:ind w:firstLine="480" w:firstLineChars="200"/>
        <w:rPr>
          <w:rFonts w:cs="Times New Roman"/>
          <w:szCs w:val="24"/>
        </w:rPr>
      </w:pPr>
      <w:r>
        <w:rPr>
          <w:rFonts w:hint="eastAsia" w:cs="Times New Roman"/>
          <w:szCs w:val="24"/>
        </w:rPr>
        <w:t>第</w:t>
      </w:r>
      <w:r>
        <w:rPr>
          <w:rFonts w:cs="Times New Roman"/>
          <w:szCs w:val="24"/>
        </w:rPr>
        <w:t>4章</w:t>
      </w:r>
      <w:r>
        <w:rPr>
          <w:rFonts w:hint="eastAsia" w:cs="Times New Roman"/>
          <w:szCs w:val="24"/>
        </w:rPr>
        <w:t>首先介绍在</w:t>
      </w:r>
      <w:r>
        <w:rPr>
          <w:rFonts w:cs="Times New Roman"/>
          <w:szCs w:val="24"/>
        </w:rPr>
        <w:t>注意力引导多尺度恢复</w:t>
      </w:r>
      <w:r>
        <w:rPr>
          <w:rFonts w:hint="eastAsia" w:cs="Times New Roman"/>
          <w:szCs w:val="24"/>
        </w:rPr>
        <w:t>网络的基础上提出的</w:t>
      </w:r>
      <w:r>
        <w:rPr>
          <w:rFonts w:cs="Times New Roman"/>
          <w:szCs w:val="24"/>
        </w:rPr>
        <w:t>目标感知监督残差学习</w:t>
      </w:r>
      <w:r>
        <w:rPr>
          <w:rFonts w:hint="eastAsia" w:cs="Times New Roman"/>
          <w:szCs w:val="24"/>
        </w:rPr>
        <w:t>网络。其次，介绍所提出的粗粒度残差学习模块和目标感知损失函数。最后介绍了数据集、实验细节、模型评估指标、对比实验和模块的分析实验。</w:t>
      </w:r>
    </w:p>
    <w:p>
      <w:pPr>
        <w:overflowPunct w:val="0"/>
        <w:ind w:firstLine="480" w:firstLineChars="200"/>
        <w:rPr>
          <w:rFonts w:cs="Times New Roman"/>
          <w:szCs w:val="24"/>
        </w:rPr>
      </w:pPr>
      <w:r>
        <w:rPr>
          <w:rFonts w:hint="eastAsia" w:cs="Times New Roman"/>
          <w:szCs w:val="24"/>
        </w:rPr>
        <w:t>最后</w:t>
      </w:r>
      <w:r>
        <w:rPr>
          <w:rFonts w:cs="Times New Roman"/>
          <w:szCs w:val="24"/>
        </w:rPr>
        <w:t>是对本文工作的总结和对未来的展望。</w:t>
      </w:r>
      <w:r>
        <w:rPr>
          <w:rFonts w:hint="eastAsia" w:cs="Times New Roman"/>
          <w:szCs w:val="24"/>
        </w:rPr>
        <w:t>本章主要包含两个方面，一是对本文提出分割方法的总结，二是对未来脑卒中分割研究工作的展望。</w:t>
      </w:r>
    </w:p>
    <w:p>
      <w:r>
        <w:tab/>
      </w:r>
    </w:p>
    <w:p>
      <w:r>
        <w:tab/>
      </w:r>
    </w:p>
    <w:p>
      <w:pPr>
        <w:pStyle w:val="2"/>
        <w:spacing w:before="156" w:after="156"/>
        <w:rPr>
          <w:rFonts w:eastAsiaTheme="majorEastAsia"/>
        </w:rPr>
      </w:pPr>
      <w:r>
        <w:br w:type="page"/>
      </w:r>
      <w:bookmarkStart w:id="38" w:name="_Toc130735745"/>
      <w:r>
        <w:rPr>
          <w:rFonts w:hint="eastAsia"/>
        </w:rPr>
        <w:t>第二章</w:t>
      </w:r>
      <w:r>
        <w:t xml:space="preserve"> </w:t>
      </w:r>
      <w:r>
        <w:rPr>
          <w:rFonts w:hint="eastAsia"/>
        </w:rPr>
        <w:t>相关理论与基础</w:t>
      </w:r>
      <w:bookmarkEnd w:id="38"/>
    </w:p>
    <w:p>
      <w:pPr>
        <w:pStyle w:val="3"/>
        <w:spacing w:before="156" w:after="156"/>
      </w:pPr>
      <w:bookmarkStart w:id="39" w:name="_Toc130735746"/>
      <w:r>
        <w:rPr>
          <w:rFonts w:hint="eastAsia"/>
        </w:rPr>
        <w:t>2</w:t>
      </w:r>
      <w:r>
        <w:t xml:space="preserve">.1 </w:t>
      </w:r>
      <w:r>
        <w:rPr>
          <w:rFonts w:hint="eastAsia"/>
        </w:rPr>
        <w:t>图像分割的网络结构</w:t>
      </w:r>
      <w:bookmarkEnd w:id="39"/>
    </w:p>
    <w:p>
      <w:pPr>
        <w:overflowPunct w:val="0"/>
        <w:ind w:firstLine="480" w:firstLineChars="200"/>
        <w:rPr>
          <w:rFonts w:cs="Times New Roman"/>
          <w:szCs w:val="24"/>
        </w:rPr>
      </w:pPr>
      <w:r>
        <w:rPr>
          <w:rFonts w:hint="eastAsia" w:cs="Times New Roman"/>
          <w:szCs w:val="24"/>
        </w:rPr>
        <w:t>卷积神经网络</w:t>
      </w:r>
      <w:r>
        <w:rPr>
          <w:rFonts w:cs="Times New Roman"/>
          <w:szCs w:val="24"/>
        </w:rPr>
        <w:t>(</w:t>
      </w:r>
      <w:r>
        <w:rPr>
          <w:rFonts w:hint="eastAsia" w:cs="Times New Roman"/>
          <w:szCs w:val="24"/>
        </w:rPr>
        <w:t>C</w:t>
      </w:r>
      <w:r>
        <w:rPr>
          <w:rFonts w:cs="Times New Roman"/>
          <w:szCs w:val="24"/>
        </w:rPr>
        <w:t>NN</w:t>
      </w:r>
      <w:r>
        <w:rPr>
          <w:rFonts w:hint="eastAsia" w:cs="Times New Roman"/>
          <w:szCs w:val="24"/>
        </w:rPr>
        <w:t>)利用卷积的局部感受野</w:t>
      </w:r>
      <w:r>
        <w:rPr>
          <w:rFonts w:cs="Times New Roman"/>
          <w:szCs w:val="24"/>
        </w:rPr>
        <w:fldChar w:fldCharType="begin"/>
      </w:r>
      <w:r>
        <w:rPr>
          <w:rFonts w:cs="Times New Roman"/>
          <w:szCs w:val="24"/>
        </w:rPr>
        <w:instrText xml:space="preserve"> ADDIN EN.CITE &lt;EndNote&gt;&lt;Cite&gt;&lt;Author&gt;Luo&lt;/Author&gt;&lt;Year&gt;2016&lt;/Year&gt;&lt;RecNum&gt;86&lt;/RecNum&gt;&lt;DisplayText&gt;&lt;style face="superscript"&gt;[59]&lt;/style&gt;&lt;/DisplayText&gt;&lt;record&gt;&lt;rec-number&gt;86&lt;/rec-number&gt;&lt;foreign-keys&gt;&lt;key app="EN" db-id="wt0f55tzdrr09ne0web5fwv9a2zaffp955av" timestamp="1678510392"&gt;86&lt;/key&gt;&lt;/foreign-keys&gt;&lt;ref-type name="Conference Paper"&gt;47&lt;/ref-type&gt;&lt;contributors&gt;&lt;authors&gt;&lt;author&gt;Wenjie Luo&lt;/author&gt;&lt;author&gt;Yujia Li&lt;/author&gt;&lt;author&gt;Raquel Urtasun&lt;/author&gt;&lt;author&gt;Richard Zemel&lt;/author&gt;&lt;/authors&gt;&lt;/contributors&gt;&lt;titles&gt;&lt;title&gt;Understanding the effective receptive field in deep convolutional neural networks&lt;/title&gt;&lt;secondary-title&gt;Proceedings of the 30th International Conference on Neural Information Processing Systems&lt;/secondary-title&gt;&lt;/titles&gt;&lt;pages&gt;4905–4913&lt;/pages&gt;&lt;dates&gt;&lt;year&gt;2016&lt;/year&gt;&lt;/dates&gt;&lt;pub-location&gt;Barcelona, Spain&lt;/pub-location&gt;&lt;publisher&gt;Curran Associates Inc.&lt;/publisher&gt;&lt;urls&gt;&lt;/urls&gt;&lt;/record&gt;&lt;/Cite&gt;&lt;/EndNote&gt;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"_ENREF_59" \o "Luo, 2016 #86" </w:instrText>
      </w:r>
      <w:r>
        <w:fldChar w:fldCharType="separate"/>
      </w:r>
      <w:r>
        <w:rPr>
          <w:rFonts w:cs="Times New Roman"/>
          <w:szCs w:val="24"/>
          <w:vertAlign w:val="superscript"/>
        </w:rPr>
        <w:t>59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特性将图像划分为多个区域进行目标特征的提取，是常用于计算机视觉方向的神经网络框架，例如，图像分类，图像分割和目标检测。目前在医学图像分割领域的最先进模型是全卷积神经网络(</w:t>
      </w:r>
      <w:r>
        <w:rPr>
          <w:rFonts w:cs="Times New Roman"/>
          <w:szCs w:val="24"/>
        </w:rPr>
        <w:t>FCNN</w:t>
      </w:r>
      <w:r>
        <w:rPr>
          <w:rFonts w:hint="eastAsia" w:cs="Times New Roman"/>
          <w:szCs w:val="24"/>
        </w:rPr>
        <w:t>)</w:t>
      </w:r>
      <w:r>
        <w:rPr>
          <w:rFonts w:cs="Times New Roman"/>
          <w:szCs w:val="24"/>
        </w:rPr>
        <w:fldChar w:fldCharType="begin"/>
      </w:r>
      <w:r>
        <w:rPr>
          <w:rFonts w:cs="Times New Roman"/>
          <w:szCs w:val="24"/>
        </w:rPr>
        <w:instrText xml:space="preserve"> ADDIN EN.CITE &lt;EndNote&gt;&lt;Cite&gt;&lt;Author&gt;Shelhamer&lt;/Author&gt;&lt;Year&gt;2017&lt;/Year&gt;&lt;RecNum&gt;75&lt;/RecNum&gt;&lt;DisplayText&gt;&lt;style face="superscript"&gt;[60]&lt;/style&gt;&lt;/DisplayText&gt;&lt;record&gt;&lt;rec-number&gt;75&lt;/rec-number&gt;&lt;foreign-keys&gt;&lt;key app="EN" db-id="wt0f55tzdrr09ne0web5fwv9a2zaffp955av" timestamp="1678458460"&gt;75&lt;/key&gt;&lt;/foreign-keys&gt;&lt;ref-type name="Journal Article"&gt;17&lt;/ref-type&gt;&lt;contributors&gt;&lt;authors&gt;&lt;author&gt;E. Shelhamer&lt;/author&gt;&lt;author&gt;J. Long&lt;/author&gt;&lt;author&gt;T. Darrell&lt;/author&gt;&lt;/authors&gt;&lt;/contributors&gt;&lt;titles&gt;&lt;title&gt;Fully Convolutional Networks for Semantic Segmentation&lt;/title&gt;&lt;secondary-title&gt;IEEE Transactions on Pattern Analysis and Machine Intelligence&lt;/secondary-title&gt;&lt;/titles&gt;&lt;periodical&gt;&lt;full-title&gt;IEEE Transactions on Pattern Analysis and Machine Intelligence&lt;/full-title&gt;&lt;/periodical&gt;&lt;pages&gt;640-651&lt;/pages&gt;&lt;volume&gt;39&lt;/volume&gt;&lt;number&gt;4&lt;/number&gt;&lt;dates&gt;&lt;year&gt;2017&lt;/year&gt;&lt;/dates&gt;&lt;isbn&gt;1939-3539&lt;/isbn&gt;&lt;urls&gt;&lt;/urls&gt;&lt;electronic-resource-num&gt;10.1109/TPAMI.2016.2572683&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"_ENREF_60" \o "Shelhamer, 2017 #75" </w:instrText>
      </w:r>
      <w:r>
        <w:fldChar w:fldCharType="separate"/>
      </w:r>
      <w:r>
        <w:rPr>
          <w:rFonts w:cs="Times New Roman"/>
          <w:szCs w:val="24"/>
          <w:vertAlign w:val="superscript"/>
        </w:rPr>
        <w:t>60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的变体，F</w:t>
      </w:r>
      <w:r>
        <w:rPr>
          <w:rFonts w:cs="Times New Roman"/>
          <w:szCs w:val="24"/>
        </w:rPr>
        <w:t>CNN</w:t>
      </w:r>
      <w:r>
        <w:rPr>
          <w:rFonts w:hint="eastAsia" w:cs="Times New Roman"/>
          <w:szCs w:val="24"/>
        </w:rPr>
        <w:t>通常由两个组件组成：编码器和解码器。</w:t>
      </w:r>
    </w:p>
    <w:p>
      <w:pPr>
        <w:overflowPunct w:val="0"/>
        <w:ind w:firstLine="480" w:firstLineChars="200"/>
        <w:rPr>
          <w:rFonts w:cs="Times New Roman"/>
          <w:szCs w:val="24"/>
        </w:rPr>
      </w:pPr>
      <w:r>
        <w:rPr>
          <w:rFonts w:hint="eastAsia" w:cs="Times New Roman"/>
          <w:szCs w:val="24"/>
        </w:rPr>
        <w:t>在图像分割任务中，编码器通常由若干个卷积层组成，用于从输入图像中提取目标的细节特征</w:t>
      </w:r>
      <w:r>
        <w:rPr>
          <w:rFonts w:cs="Times New Roman"/>
          <w:szCs w:val="24"/>
        </w:rPr>
        <w:fldChar w:fldCharType="begin"/>
      </w:r>
      <w:r>
        <w:rPr>
          <w:rFonts w:cs="Times New Roman"/>
          <w:szCs w:val="24"/>
        </w:rPr>
        <w:instrText xml:space="preserve"> ADDIN EN.CITE &lt;EndNote&gt;&lt;Cite&gt;&lt;Author&gt;Wu&lt;/Author&gt;&lt;Year&gt;2022&lt;/Year&gt;&lt;RecNum&gt;85&lt;/RecNum&gt;&lt;DisplayText&gt;&lt;style face="superscript"&gt;[61]&lt;/style&gt;&lt;/DisplayText&gt;&lt;record&gt;&lt;rec-number&gt;85&lt;/rec-number&gt;&lt;foreign-keys&gt;&lt;key app="EN" db-id="wt0f55tzdrr09ne0web5fwv9a2zaffp955av" timestamp="1678510242"&gt;85&lt;/key&gt;&lt;/foreign-keys&gt;&lt;ref-type name="Journal Article"&gt;17&lt;/ref-type&gt;&lt;contributors&gt;&lt;authors&gt;&lt;author&gt;Wu, Zelin&lt;/author&gt;&lt;author&gt;Zhang, Xueying&lt;/author&gt;&lt;author&gt;Li, Fenglian&lt;/author&gt;&lt;author&gt;Wang, Suzhe&lt;/author&gt;&lt;author&gt;Huang, Lixia&lt;/author&gt;&lt;/authors&gt;&lt;/contributors&gt;&lt;titles&gt;&lt;title&gt;Multi-scale long-range interactive and regional attention network for stroke lesion segmentation&lt;/title&gt;&lt;secondary-title&gt;Computers and Electrical Engineering&lt;/secondary-title&gt;&lt;/titles&gt;&lt;periodical&gt;&lt;full-title&gt;Computers and Electrical Engineering&lt;/full-title&gt;&lt;/periodical&gt;&lt;pages&gt;108345&lt;/pages&gt;&lt;volume&gt;103&lt;/volume&gt;&lt;keywords&gt;&lt;keyword&gt;Multi-scale&lt;/keyword&gt;&lt;keyword&gt;Vision transformer&lt;/keyword&gt;&lt;keyword&gt;Medical image segmentation&lt;/keyword&gt;&lt;keyword&gt;Stroke lesion segmentation&lt;/keyword&gt;&lt;keyword&gt;Interactive attention&lt;/keyword&gt;&lt;/keywords&gt;&lt;dates&gt;&lt;year&gt;2022&lt;/year&gt;&lt;pub-dates&gt;&lt;date&gt;2022/10/01/&lt;/date&gt;&lt;/pub-dates&gt;&lt;/dates&gt;&lt;isbn&gt;0045-7906&lt;/isbn&gt;&lt;urls&gt;&lt;related-urls&gt;&lt;url&gt;https://www.sciencedirect.com/science/article/pii/S004579062200564X&lt;/url&gt;&lt;/related-urls&gt;&lt;/urls&gt;&lt;electronic-resource-num&gt;https://doi.org/10.1016/j.compeleceng.2022.108345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"_ENREF_61" \o "Wu, 2022 #85" </w:instrText>
      </w:r>
      <w:r>
        <w:fldChar w:fldCharType="separate"/>
      </w:r>
      <w:r>
        <w:rPr>
          <w:rFonts w:cs="Times New Roman"/>
          <w:szCs w:val="24"/>
          <w:vertAlign w:val="superscript"/>
        </w:rPr>
        <w:t>61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，例如纹理、边缘和棱角等。然后将卷积后的特征图送入到下采样模块中。例如：最大池化层和平均池化层</w:t>
      </w:r>
      <w:r>
        <w:rPr>
          <w:rFonts w:cs="Times New Roman"/>
          <w:szCs w:val="24"/>
        </w:rPr>
        <w:fldChar w:fldCharType="begin"/>
      </w:r>
      <w:r>
        <w:rPr>
          <w:rFonts w:cs="Times New Roman"/>
          <w:szCs w:val="24"/>
        </w:rPr>
        <w:instrText xml:space="preserve"> ADDIN EN.CITE &lt;EndNote&gt;&lt;Cite&gt;&lt;Author&gt;Yu&lt;/Author&gt;&lt;Year&gt;2014&lt;/Year&gt;&lt;RecNum&gt;87&lt;/RecNum&gt;&lt;DisplayText&gt;&lt;style face="superscript"&gt;[62]&lt;/style&gt;&lt;/DisplayText&gt;&lt;record&gt;&lt;rec-number&gt;87&lt;/rec-number&gt;&lt;foreign-keys&gt;&lt;key app="EN" db-id="wt0f55tzdrr09ne0web5fwv9a2zaffp955av" timestamp="1678510537"&gt;87&lt;/key&gt;&lt;/foreign-keys&gt;&lt;ref-type name="Conference Proceedings"&gt;10&lt;/ref-type&gt;&lt;contributors&gt;&lt;authors&gt;&lt;author&gt;Yu, Dingjun&lt;/author&gt;&lt;author&gt;Wang, Hanli&lt;/author&gt;&lt;author&gt;Chen, Peiqiu&lt;/author&gt;&lt;author&gt;Wei, Zhihua&lt;/author&gt;&lt;/authors&gt;&lt;secondary-authors&gt;&lt;author&gt;Miao, Duoqian&lt;/author&gt;&lt;author&gt;Pedrycz, Witold&lt;/author&gt;&lt;author&gt;Ślȩzak, Dominik&lt;/author&gt;&lt;author&gt;Peters, Georg&lt;/author&gt;&lt;author&gt;Hu, Qinghua&lt;/author&gt;&lt;author&gt;Wang, Ruizhi&lt;/author&gt;&lt;/secondary-authors&gt;&lt;/contributors&gt;&lt;titles&gt;&lt;title&gt;Mixed Pooling for Convolutional Neural Networks&lt;/title&gt;&lt;secondary-title&gt;Rough Sets and Knowledge Technology&lt;/secondary-title&gt;&lt;/titles&gt;&lt;pages&gt;364-375&lt;/pages&gt;&lt;dates&gt;&lt;year&gt;2014&lt;/year&gt;&lt;pub-dates&gt;&lt;date&gt;2014//&lt;/date&gt;&lt;/pub-dates&gt;&lt;/dates&gt;&lt;pub-location&gt;Cham&lt;/pub-location&gt;&lt;publisher&gt;Springer International Publishing&lt;/publisher&gt;&lt;isbn&gt;978-3-319-11740-9&lt;/isbn&gt;&lt;urls&gt;&lt;/urls&gt;&lt;/record&gt;&lt;/Cite&gt;&lt;/EndNote&gt;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"_ENREF_62" \o "Yu, 2014 #87" </w:instrText>
      </w:r>
      <w:r>
        <w:fldChar w:fldCharType="separate"/>
      </w:r>
      <w:r>
        <w:rPr>
          <w:rFonts w:cs="Times New Roman"/>
          <w:szCs w:val="24"/>
          <w:vertAlign w:val="superscript"/>
        </w:rPr>
        <w:t>62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。下采样会降低特征图的分辨率，减小后续卷积的运算量，同时会扩大卷积的全局感受野</w:t>
      </w:r>
      <w:r>
        <w:rPr>
          <w:rFonts w:cs="Times New Roman"/>
          <w:szCs w:val="24"/>
        </w:rPr>
        <w:fldChar w:fldCharType="begin"/>
      </w:r>
      <w:r>
        <w:rPr>
          <w:rFonts w:cs="Times New Roman"/>
          <w:szCs w:val="24"/>
        </w:rPr>
        <w:instrText xml:space="preserve"> ADDIN EN.CITE &lt;EndNote&gt;&lt;Cite&gt;&lt;Author&gt;Luo&lt;/Author&gt;&lt;Year&gt;2016&lt;/Year&gt;&lt;RecNum&gt;86&lt;/RecNum&gt;&lt;DisplayText&gt;&lt;style face="superscript"&gt;[59]&lt;/style&gt;&lt;/DisplayText&gt;&lt;record&gt;&lt;rec-number&gt;86&lt;/rec-number&gt;&lt;foreign-keys&gt;&lt;key app="EN" db-id="wt0f55tzdrr09ne0web5fwv9a2zaffp955av" timestamp="1678510392"&gt;86&lt;/key&gt;&lt;/foreign-keys&gt;&lt;ref-type name="Conference Paper"&gt;47&lt;/ref-type&gt;&lt;contributors&gt;&lt;authors&gt;&lt;author&gt;Wenjie Luo&lt;/author&gt;&lt;author&gt;Yujia Li&lt;/author&gt;&lt;author&gt;Raquel Urtasun&lt;/author&gt;&lt;author&gt;Richard Zemel&lt;/author&gt;&lt;/authors&gt;&lt;/contributors&gt;&lt;titles&gt;&lt;title&gt;Understanding the effective receptive field in deep convolutional neural networks&lt;/title&gt;&lt;secondary-title&gt;Proceedings of the 30th International Conference on Neural Information Processing Systems&lt;/secondary-title&gt;&lt;/titles&gt;&lt;pages&gt;4905–4913&lt;/pages&gt;&lt;dates&gt;&lt;year&gt;2016&lt;/year&gt;&lt;/dates&gt;&lt;pub-location&gt;Barcelona, Spain&lt;/pub-location&gt;&lt;publisher&gt;Curran Associates Inc.&lt;/publisher&gt;&lt;urls&gt;&lt;/urls&gt;&lt;/record&gt;&lt;/Cite&gt;&lt;/EndNote&gt;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"_ENREF_59" \o "Luo, 2016 #86" </w:instrText>
      </w:r>
      <w:r>
        <w:fldChar w:fldCharType="separate"/>
      </w:r>
      <w:r>
        <w:rPr>
          <w:rFonts w:cs="Times New Roman"/>
          <w:szCs w:val="24"/>
          <w:vertAlign w:val="superscript"/>
        </w:rPr>
        <w:t>59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不同的下采样操作有助于捕获有关目标的不同信息，最大池化有利于捕获目标和边界信息，平均池化有利于捕获背景信息。在下采样后，还可以继续进行卷积和下采样操作，目的是尽可能细化特征表示和扩大卷积的感受野，从而捕获更多的目标的细节信息。</w:t>
      </w:r>
    </w:p>
    <w:p>
      <w:pPr>
        <w:overflowPunct w:val="0"/>
        <w:ind w:firstLine="480" w:firstLineChars="200"/>
        <w:rPr>
          <w:rFonts w:cs="Times New Roman"/>
          <w:szCs w:val="24"/>
        </w:rPr>
      </w:pPr>
      <w:r>
        <w:rPr>
          <w:rFonts w:hint="eastAsia" w:cs="Times New Roman"/>
          <w:szCs w:val="24"/>
        </w:rPr>
        <w:t>解码器同样由一系列卷积层组成，从编码器输出的小分辨率特征图中提取目标的语义特征，并生成最终预测。由于解码器靠近输出层，这些特征相较于编码器特征更加的抽象，具有较高的辨别性。与编码器不同，解码器中的卷积与上采样模块互相搭配，上采样通常由反卷积层</w:t>
      </w:r>
      <w:r>
        <w:rPr>
          <w:rFonts w:cs="Times New Roman"/>
          <w:szCs w:val="24"/>
        </w:rPr>
        <w:fldChar w:fldCharType="begin"/>
      </w:r>
      <w:r>
        <w:rPr>
          <w:rFonts w:cs="Times New Roman"/>
          <w:szCs w:val="24"/>
        </w:rPr>
        <w:instrText xml:space="preserve"> ADDIN EN.CITE &lt;EndNote&gt;&lt;Cite&gt;&lt;Author&gt;Zeiler&lt;/Author&gt;&lt;Year&gt;2011&lt;/Year&gt;&lt;RecNum&gt;100&lt;/RecNum&gt;&lt;DisplayText&gt;&lt;style face="superscript"&gt;[63]&lt;/style&gt;&lt;/DisplayText&gt;&lt;record&gt;&lt;rec-number&gt;100&lt;/rec-number&gt;&lt;foreign-keys&gt;&lt;key app="EN" db-id="wt0f55tzdrr09ne0web5fwv9a2zaffp955av" timestamp="1678542845"&gt;100&lt;/key&gt;&lt;/foreign-keys&gt;&lt;ref-type name="Conference Proceedings"&gt;10&lt;/ref-type&gt;&lt;contributors&gt;&lt;authors&gt;&lt;author&gt;M. D. Zeiler&lt;/author&gt;&lt;author&gt;G. W. Taylor&lt;/author&gt;&lt;author&gt;R. Fergus&lt;/author&gt;&lt;/authors&gt;&lt;/contributors&gt;&lt;titles&gt;&lt;title&gt;Adaptive deconvolutional networks for mid and high level feature learning&lt;/title&gt;&lt;secondary-title&gt;2011 International Conference on Computer Vision&lt;/secondary-title&gt;&lt;alt-title&gt;2011 International Conference on Computer Vision&lt;/alt-title&gt;&lt;/titles&gt;&lt;pages&gt;2018-2025&lt;/pages&gt;&lt;dates&gt;&lt;year&gt;2011&lt;/year&gt;&lt;pub-dates&gt;&lt;date&gt;6-13 Nov. 2011&lt;/date&gt;&lt;/pub-dates&gt;&lt;/dates&gt;&lt;isbn&gt;2380-7504&lt;/isbn&gt;&lt;urls&gt;&lt;/urls&gt;&lt;electronic-resource-num&gt;10.1109/ICCV.2011.6126474&lt;/electronic-resource-num&gt;&lt;/record&gt;&lt;/Cite&gt;&lt;/EndNote&gt;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"_ENREF_63" \o "Zeiler, 2011 #100" </w:instrText>
      </w:r>
      <w:r>
        <w:fldChar w:fldCharType="separate"/>
      </w:r>
      <w:r>
        <w:rPr>
          <w:rFonts w:cs="Times New Roman"/>
          <w:szCs w:val="24"/>
          <w:vertAlign w:val="superscript"/>
        </w:rPr>
        <w:t>63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和线性插值法</w:t>
      </w:r>
      <w:r>
        <w:rPr>
          <w:rFonts w:cs="Times New Roman"/>
          <w:szCs w:val="24"/>
        </w:rPr>
        <w:fldChar w:fldCharType="begin"/>
      </w:r>
      <w:r>
        <w:rPr>
          <w:rFonts w:cs="Times New Roman"/>
          <w:szCs w:val="24"/>
        </w:rPr>
        <w:instrText xml:space="preserve"> ADDIN EN.CITE &lt;EndNote&gt;&lt;Cite&gt;&lt;Author&gt;Wang&lt;/Author&gt;&lt;Year&gt;2021&lt;/Year&gt;&lt;RecNum&gt;101&lt;/RecNum&gt;&lt;DisplayText&gt;&lt;style face="superscript"&gt;[64]&lt;/style&gt;&lt;/DisplayText&gt;&lt;record&gt;&lt;rec-number&gt;101&lt;/rec-number&gt;&lt;foreign-keys&gt;&lt;key app="EN" db-id="wt0f55tzdrr09ne0web5fwv9a2zaffp955av" timestamp="1678542905"&gt;101&lt;/key&gt;&lt;/foreign-keys&gt;&lt;ref-type name="Journal Article"&gt;17&lt;/ref-type&gt;&lt;contributors&gt;&lt;authors&gt;&lt;author&gt;Z. Wang&lt;/author&gt;&lt;author&gt;J. Chen&lt;/author&gt;&lt;author&gt;S. C. H. Hoi&lt;/author&gt;&lt;/authors&gt;&lt;/contributors&gt;&lt;titles&gt;&lt;title&gt;Deep Learning for Image Super-Resolution: A Survey&lt;/title&gt;&lt;secondary-title&gt;IEEE Transactions on Pattern Analysis and Machine Intelligence&lt;/secondary-title&gt;&lt;/titles&gt;&lt;periodical&gt;&lt;full-title&gt;IEEE Transactions on Pattern Analysis and Machine Intelligence&lt;/full-title&gt;&lt;/periodical&gt;&lt;pages&gt;3365-3387&lt;/pages&gt;&lt;volume&gt;43&lt;/volume&gt;&lt;number&gt;10&lt;/number&gt;&lt;dates&gt;&lt;year&gt;2021&lt;/year&gt;&lt;/dates&gt;&lt;isbn&gt;1939-3539&lt;/isbn&gt;&lt;urls&gt;&lt;/urls&gt;&lt;electronic-resource-num&gt;10.1109/TPAMI.2020.2982166&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"_ENREF_64" \o "Wang, 2021 #101" </w:instrText>
      </w:r>
      <w:r>
        <w:fldChar w:fldCharType="separate"/>
      </w:r>
      <w:r>
        <w:rPr>
          <w:rFonts w:cs="Times New Roman"/>
          <w:szCs w:val="24"/>
          <w:vertAlign w:val="superscript"/>
        </w:rPr>
        <w:t>64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组成。通过卷积和上采样级联逐渐将编码器生成的小分辨率特征图上采样到其原始大小。解码器的最终输出是单通道或者多通道的预测图，其中每个像素都被分配一个类别概率，并与医生标注的金标准计算损失。</w:t>
      </w:r>
    </w:p>
    <w:p>
      <w:pPr>
        <w:overflowPunct w:val="0"/>
        <w:ind w:firstLine="480" w:firstLineChars="200"/>
        <w:rPr>
          <w:rFonts w:cs="Times New Roman"/>
          <w:szCs w:val="24"/>
        </w:rPr>
      </w:pPr>
      <w:r>
        <w:rPr>
          <w:rFonts w:hint="eastAsia" w:cs="Times New Roman"/>
          <w:szCs w:val="24"/>
        </w:rPr>
        <w:t>编码器和解码器通常使用反向传播和梯度下降进行端到端训练，以最小化损失函数的方式提取图片信息。总体而言，编码器和解码器是全卷积神经网络的关键组件，它们的级联所构成的网络能够提取图像的复杂特征并生成有意义的输出。</w:t>
      </w:r>
    </w:p>
    <w:p>
      <w:pPr>
        <w:pStyle w:val="3"/>
        <w:spacing w:before="156" w:after="156"/>
      </w:pPr>
      <w:bookmarkStart w:id="40" w:name="_Toc130735747"/>
      <w:r>
        <w:rPr>
          <w:rFonts w:hint="eastAsia"/>
        </w:rPr>
        <w:t>2</w:t>
      </w:r>
      <w:r>
        <w:t xml:space="preserve">.2 </w:t>
      </w:r>
      <w:r>
        <w:rPr>
          <w:rFonts w:hint="eastAsia"/>
        </w:rPr>
        <w:t>经典网络U</w:t>
      </w:r>
      <w:r>
        <w:t>-Net和</w:t>
      </w:r>
      <w:r>
        <w:rPr>
          <w:rFonts w:hint="eastAsia"/>
        </w:rPr>
        <w:t>D</w:t>
      </w:r>
      <w:r>
        <w:t>-UNet</w:t>
      </w:r>
      <w:bookmarkEnd w:id="40"/>
    </w:p>
    <w:p>
      <w:pPr>
        <w:overflowPunct w:val="0"/>
        <w:ind w:firstLine="480" w:firstLineChars="200"/>
        <w:rPr>
          <w:rFonts w:cs="Times New Roman"/>
          <w:szCs w:val="24"/>
        </w:rPr>
      </w:pPr>
      <w:r>
        <w:rPr>
          <w:rFonts w:hint="eastAsia" w:cs="Times New Roman"/>
          <w:szCs w:val="24"/>
        </w:rPr>
        <w:t>简单的编码器-解码器结构虽然能够从低层到高层不断的学习细节特征和语义特征，但是池化操作会造成目标部分细节信息的丢失。为了避免信息的丢失，现有的先进编码器-解码器模型U</w:t>
      </w:r>
      <w:r>
        <w:rPr>
          <w:rFonts w:cs="Times New Roman"/>
          <w:szCs w:val="24"/>
        </w:rPr>
        <w:t>-N</w:t>
      </w:r>
      <w:r>
        <w:rPr>
          <w:rFonts w:hint="eastAsia" w:cs="Times New Roman"/>
          <w:szCs w:val="24"/>
        </w:rPr>
        <w:t>et</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"_ENREF_15" \o "Ronneberger, 2015 #11" </w:instrText>
      </w:r>
      <w:r>
        <w:fldChar w:fldCharType="separate"/>
      </w:r>
      <w:r>
        <w:rPr>
          <w:rFonts w:cs="Times New Roman"/>
          <w:szCs w:val="24"/>
          <w:vertAlign w:val="superscript"/>
        </w:rPr>
        <w:t>15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利用长距离跳连接将编码器的细节特征和解码器的语义特征相互融合，能够在网络的深层避免细节信息的丢失，在复杂的医学图像中完成精细的分割任务。</w:t>
      </w:r>
    </w:p>
    <w:p>
      <w:pPr>
        <w:overflowPunct w:val="0"/>
        <w:ind w:firstLine="480" w:firstLineChars="200"/>
        <w:rPr>
          <w:rFonts w:cs="Times New Roman"/>
          <w:szCs w:val="24"/>
        </w:rPr>
      </w:pPr>
      <w:r>
        <w:rPr>
          <w:rFonts w:hint="eastAsia" w:cs="Times New Roman"/>
          <w:szCs w:val="24"/>
        </w:rPr>
        <w:t>U</w:t>
      </w:r>
      <w:r>
        <w:rPr>
          <w:rFonts w:cs="Times New Roman"/>
          <w:szCs w:val="24"/>
        </w:rPr>
        <w:t>-N</w:t>
      </w:r>
      <w:r>
        <w:rPr>
          <w:rFonts w:hint="eastAsia" w:cs="Times New Roman"/>
          <w:szCs w:val="24"/>
        </w:rPr>
        <w:t>et结构图如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_Ref130463880 \h</w:instrText>
      </w:r>
      <w:r>
        <w:rPr>
          <w:rFonts w:cs="Times New Roman"/>
          <w:szCs w:val="24"/>
        </w:rPr>
        <w:instrText xml:space="preserve"> </w:instrText>
      </w:r>
      <w:r>
        <w:rPr>
          <w:rFonts w:cs="Times New Roman"/>
          <w:szCs w:val="24"/>
        </w:rPr>
        <w:fldChar w:fldCharType="separate"/>
      </w:r>
      <w:r>
        <w:rPr>
          <w:rFonts w:hint="eastAsia" w:ascii="宋体" w:hAnsi="宋体" w:cs="宋体"/>
        </w:rPr>
        <w:t>图</w:t>
      </w:r>
      <w:r>
        <w:t>2.1</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"_ENREF_15" \o "Ronneberger, 2015 #11" </w:instrText>
      </w:r>
      <w:r>
        <w:fldChar w:fldCharType="separate"/>
      </w:r>
      <w:r>
        <w:rPr>
          <w:rFonts w:cs="Times New Roman"/>
          <w:szCs w:val="24"/>
          <w:vertAlign w:val="superscript"/>
        </w:rPr>
        <w:t>15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所示。左边为编码器，由四层编码模块构成。每个编码模块由两个卷积核为3</w:t>
      </w:r>
      <w:r>
        <w:rPr>
          <w:rFonts w:cs="Times New Roman"/>
          <w:szCs w:val="24"/>
        </w:rPr>
        <w:t>*3</w:t>
      </w:r>
      <w:r>
        <w:rPr>
          <w:rFonts w:hint="eastAsia" w:cs="Times New Roman"/>
          <w:szCs w:val="24"/>
        </w:rPr>
        <w:t>的卷积、</w:t>
      </w:r>
      <w:r>
        <w:rPr>
          <w:rFonts w:cs="Times New Roman"/>
          <w:szCs w:val="24"/>
        </w:rPr>
        <w:t>R</w:t>
      </w:r>
      <w:r>
        <w:rPr>
          <w:rFonts w:hint="eastAsia" w:cs="Times New Roman"/>
          <w:szCs w:val="24"/>
        </w:rPr>
        <w:t>e</w:t>
      </w:r>
      <w:r>
        <w:rPr>
          <w:rFonts w:cs="Times New Roman"/>
          <w:szCs w:val="24"/>
        </w:rPr>
        <w:t>LU</w:t>
      </w:r>
      <w:r>
        <w:rPr>
          <w:rFonts w:hint="eastAsia" w:cs="Times New Roman"/>
          <w:szCs w:val="24"/>
        </w:rPr>
        <w:t>激活函数和2</w:t>
      </w:r>
      <w:r>
        <w:rPr>
          <w:rFonts w:cs="Times New Roman"/>
          <w:szCs w:val="24"/>
        </w:rPr>
        <w:t>*2</w:t>
      </w:r>
      <w:r>
        <w:rPr>
          <w:rFonts w:hint="eastAsia" w:cs="Times New Roman"/>
          <w:szCs w:val="24"/>
        </w:rPr>
        <w:t>最大池化组成</w:t>
      </w:r>
      <w:r>
        <w:rPr>
          <w:rFonts w:cs="Times New Roman"/>
          <w:szCs w:val="24"/>
        </w:rPr>
        <w:fldChar w:fldCharType="begin"/>
      </w:r>
      <w:r>
        <w:rPr>
          <w:rFonts w:cs="Times New Roman"/>
          <w:szCs w:val="24"/>
        </w:rPr>
        <w:instrText xml:space="preserve"> ADDIN EN.CITE &lt;EndNote&gt;&lt;Cite&gt;&lt;Author&gt;Xie&lt;/Author&gt;&lt;Year&gt;2023&lt;/Year&gt;&lt;RecNum&gt;97&lt;/RecNum&gt;&lt;DisplayText&gt;&lt;style face="superscript"&gt;[65]&lt;/style&gt;&lt;/DisplayText&gt;&lt;record&gt;&lt;rec-number&gt;97&lt;/rec-number&gt;&lt;foreign-keys&gt;&lt;key app="EN" db-id="wt0f55tzdrr09ne0web5fwv9a2zaffp955av" timestamp="1678513340"&gt;97&lt;/key&gt;&lt;/foreign-keys&gt;&lt;ref-type name="Journal Article"&gt;17&lt;/ref-type&gt;&lt;contributors&gt;&lt;authors&gt;&lt;author&gt;Xie, Lei&lt;/author&gt;&lt;author&gt;Huang, Jiahao&lt;/author&gt;&lt;author&gt;Yu, Jiangli&lt;/author&gt;&lt;author&gt;Zeng, Qingrun&lt;/author&gt;&lt;author&gt;Hu, Qiming&lt;/author&gt;&lt;author&gt;Chen, Zan&lt;/author&gt;&lt;author&gt;Xie, Guoqiang&lt;/author&gt;&lt;author&gt;Feng, Yuanjing&lt;/author&gt;&lt;/authors&gt;&lt;/contributors&gt;&lt;titles&gt;&lt;title&gt;CNTSeg: A multimodal deep-learning-based network for cranial nerves tract segmentation&lt;/title&gt;&lt;secondary-title&gt;Medical Image Analysis&lt;/secondary-title&gt;&lt;/titles&gt;&lt;periodical&gt;&lt;full-title&gt;Medical Image Analysis&lt;/full-title&gt;&lt;/periodical&gt;&lt;pages&gt;102766&lt;/pages&gt;&lt;volume&gt;86&lt;/volume&gt;&lt;keywords&gt;&lt;keyword&gt;Cranial nerves tract&lt;/keyword&gt;&lt;keyword&gt;Segmentation&lt;/keyword&gt;&lt;keyword&gt;Multimodal&lt;/keyword&gt;&lt;keyword&gt;Deep learning&lt;/keyword&gt;&lt;/keywords&gt;&lt;dates&gt;&lt;year&gt;2023&lt;/year&gt;&lt;pub-dates&gt;&lt;date&gt;2023/05/01/&lt;/date&gt;&lt;/pub-dates&gt;&lt;/dates&gt;&lt;isbn&gt;1361-8415&lt;/isbn&gt;&lt;urls&gt;&lt;related-urls&gt;&lt;url&gt;https://www.sciencedirect.com/science/article/pii/S1361841523000270&lt;/url&gt;&lt;/related-urls&gt;&lt;/urls&gt;&lt;electronic-resource-num&gt;https://doi.org/10.1016/j.media.2023.102766&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"_ENREF_65" \o "Xie, 2023 #97" </w:instrText>
      </w:r>
      <w:r>
        <w:fldChar w:fldCharType="separate"/>
      </w:r>
      <w:r>
        <w:rPr>
          <w:rFonts w:cs="Times New Roman"/>
          <w:szCs w:val="24"/>
          <w:vertAlign w:val="superscript"/>
        </w:rPr>
        <w:t>65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它们可以通过卷积和池化的步长对特征图进行下采样，逐渐的减小特征图分辨率，并且逐渐的增加卷积核通道数以捕获更多的细节特征。右侧的解码器同样由四个解码块构成，为了生成与金标准同尺寸和同通道的预测图，解码块在增加特征图分辨率的同时减小特征通道的数量。在编码器和解码器的每个模块之间都有长距离的跳连接，通过通道维度的拼接融合了低层和高层的特征。这样可以使解码器卷积在编码器的特征图中提取细节特征，避免了低层细节信息的丢失。</w:t>
      </w:r>
    </w:p>
    <w:p>
      <w:pPr>
        <w:keepNext/>
        <w:overflowPunct w:val="0"/>
        <w:jc w:val="center"/>
      </w:pPr>
      <w:r>
        <w:rPr>
          <w:rFonts w:hint="eastAsia" w:cs="Times New Roman"/>
          <w:szCs w:val="24"/>
        </w:rPr>
        <w:drawing>
          <wp:inline distT="0" distB="0" distL="0" distR="0">
            <wp:extent cx="5048250" cy="33889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048250" cy="3388995"/>
                    </a:xfrm>
                    <a:prstGeom prst="rect">
                      <a:avLst/>
                    </a:prstGeom>
                    <a:noFill/>
                    <a:ln>
                      <a:noFill/>
                    </a:ln>
                  </pic:spPr>
                </pic:pic>
              </a:graphicData>
            </a:graphic>
          </wp:inline>
        </w:drawing>
      </w:r>
    </w:p>
    <w:p>
      <w:pPr>
        <w:pStyle w:val="44"/>
        <w:spacing w:line="240" w:lineRule="auto"/>
      </w:pPr>
      <w:bookmarkStart w:id="41" w:name="_Ref130463880"/>
      <w:bookmarkStart w:id="42" w:name="_Toc128508809"/>
      <w:bookmarkStart w:id="43" w:name="_Toc130471994"/>
      <w:bookmarkStart w:id="44" w:name="_Toc129439048"/>
      <w:bookmarkStart w:id="45" w:name="_Toc128508783"/>
      <w:bookmarkStart w:id="46" w:name="_Toc129440485"/>
      <w:r>
        <w:rPr>
          <w:rFonts w:hint="eastAsia" w:ascii="宋体" w:hAnsi="宋体" w:cs="宋体"/>
        </w:rPr>
        <w:t>图</w:t>
      </w:r>
      <w:r>
        <w:t>2.</w:t>
      </w:r>
      <w:r>
        <w:fldChar w:fldCharType="begin"/>
      </w:r>
      <w:r>
        <w:instrText xml:space="preserve"> SEQ 图 \* ARABIC \s 1 </w:instrText>
      </w:r>
      <w:r>
        <w:fldChar w:fldCharType="separate"/>
      </w:r>
      <w:r>
        <w:t>1</w:t>
      </w:r>
      <w:r>
        <w:fldChar w:fldCharType="end"/>
      </w:r>
      <w:bookmarkEnd w:id="41"/>
      <w:r>
        <w:t xml:space="preserve">  U-Net</w:t>
      </w:r>
      <w:r>
        <w:rPr>
          <w:rFonts w:hint="eastAsia" w:ascii="宋体" w:hAnsi="宋体" w:cs="宋体"/>
        </w:rPr>
        <w:t>网络模型</w:t>
      </w:r>
      <w:bookmarkEnd w:id="42"/>
      <w:bookmarkEnd w:id="43"/>
      <w:bookmarkEnd w:id="44"/>
      <w:bookmarkEnd w:id="45"/>
      <w:bookmarkEnd w:id="46"/>
    </w:p>
    <w:p>
      <w:pPr>
        <w:pStyle w:val="51"/>
        <w:spacing w:line="240" w:lineRule="auto"/>
        <w:rPr>
          <w:rFonts w:eastAsia="宋体"/>
          <w:sz w:val="21"/>
          <w:szCs w:val="21"/>
        </w:rPr>
      </w:pPr>
      <w:bookmarkStart w:id="47" w:name="_Toc129439218"/>
      <w:bookmarkStart w:id="48" w:name="_Toc130759019"/>
      <w:r>
        <w:rPr>
          <w:sz w:val="21"/>
          <w:szCs w:val="21"/>
        </w:rPr>
        <w:t>Figure 2.</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w:t>
      </w:r>
      <w:r>
        <w:rPr>
          <w:sz w:val="21"/>
          <w:szCs w:val="21"/>
        </w:rPr>
        <w:fldChar w:fldCharType="end"/>
      </w:r>
      <w:r>
        <w:rPr>
          <w:sz w:val="21"/>
          <w:szCs w:val="21"/>
        </w:rPr>
        <w:t xml:space="preserve">  U-Net network model</w:t>
      </w:r>
      <w:bookmarkEnd w:id="47"/>
      <w:bookmarkEnd w:id="48"/>
    </w:p>
    <w:p>
      <w:pPr>
        <w:overflowPunct w:val="0"/>
        <w:ind w:firstLine="480" w:firstLineChars="200"/>
        <w:rPr>
          <w:rFonts w:cs="Times New Roman"/>
          <w:szCs w:val="24"/>
        </w:rPr>
      </w:pPr>
      <w:r>
        <w:rPr>
          <w:rFonts w:hint="eastAsia" w:cs="Times New Roman"/>
          <w:szCs w:val="24"/>
        </w:rPr>
        <w:t>U</w:t>
      </w:r>
      <w:r>
        <w:rPr>
          <w:rFonts w:cs="Times New Roman"/>
          <w:szCs w:val="24"/>
        </w:rPr>
        <w:t>-N</w:t>
      </w:r>
      <w:r>
        <w:rPr>
          <w:rFonts w:hint="eastAsia" w:cs="Times New Roman"/>
          <w:szCs w:val="24"/>
        </w:rPr>
        <w:t>et在医学图像分割领域是最受欢迎的网络之一，已经被广泛的应用于器官分割和病灶分割。但是在U</w:t>
      </w:r>
      <w:r>
        <w:rPr>
          <w:rFonts w:cs="Times New Roman"/>
          <w:szCs w:val="24"/>
        </w:rPr>
        <w:t>-N</w:t>
      </w:r>
      <w:r>
        <w:rPr>
          <w:rFonts w:hint="eastAsia" w:cs="Times New Roman"/>
          <w:szCs w:val="24"/>
        </w:rPr>
        <w:t>et模型中，3</w:t>
      </w:r>
      <w:r>
        <w:rPr>
          <w:rFonts w:cs="Times New Roman"/>
          <w:szCs w:val="24"/>
        </w:rPr>
        <w:t>D</w:t>
      </w:r>
      <w:r>
        <w:rPr>
          <w:rFonts w:hint="eastAsia" w:cs="Times New Roman"/>
          <w:szCs w:val="24"/>
        </w:rPr>
        <w:t>的医学图像数据被转换成多个2</w:t>
      </w:r>
      <w:r>
        <w:rPr>
          <w:rFonts w:cs="Times New Roman"/>
          <w:szCs w:val="24"/>
        </w:rPr>
        <w:t>D</w:t>
      </w:r>
      <w:r>
        <w:rPr>
          <w:rFonts w:hint="eastAsia" w:cs="Times New Roman"/>
          <w:szCs w:val="24"/>
        </w:rPr>
        <w:t>平面切片，并将独立的切片送入网络进行训练和预测。这样的作法忽略了连续切片之间的空间维度特征，因此不利于捕获目标的边界信息，预测也是不连续的。虽然完全由3</w:t>
      </w:r>
      <w:r>
        <w:rPr>
          <w:rFonts w:cs="Times New Roman"/>
          <w:szCs w:val="24"/>
        </w:rPr>
        <w:t>D</w:t>
      </w:r>
      <w:r>
        <w:rPr>
          <w:rFonts w:hint="eastAsia" w:cs="Times New Roman"/>
          <w:szCs w:val="24"/>
        </w:rPr>
        <w:t>卷积构成的U</w:t>
      </w:r>
      <w:r>
        <w:rPr>
          <w:rFonts w:cs="Times New Roman"/>
          <w:szCs w:val="24"/>
        </w:rPr>
        <w:t>-N</w:t>
      </w:r>
      <w:r>
        <w:rPr>
          <w:rFonts w:hint="eastAsia" w:cs="Times New Roman"/>
          <w:szCs w:val="24"/>
        </w:rPr>
        <w:t>et网络(3</w:t>
      </w:r>
      <w:r>
        <w:rPr>
          <w:rFonts w:cs="Times New Roman"/>
          <w:szCs w:val="24"/>
        </w:rPr>
        <w:t>D U-Net)</w:t>
      </w:r>
      <w:r>
        <w:rPr>
          <w:rFonts w:hint="eastAsia" w:cs="Times New Roman"/>
          <w:szCs w:val="24"/>
        </w:rPr>
        <w:t>能够提取空间维度信息，但是3</w:t>
      </w:r>
      <w:r>
        <w:rPr>
          <w:rFonts w:cs="Times New Roman"/>
          <w:szCs w:val="24"/>
        </w:rPr>
        <w:t>D CNN</w:t>
      </w:r>
      <w:r>
        <w:rPr>
          <w:rFonts w:hint="eastAsia" w:cs="Times New Roman"/>
          <w:szCs w:val="24"/>
        </w:rPr>
        <w:t>计算量和存储量要求过大，因此没有被广泛的应用。</w:t>
      </w:r>
    </w:p>
    <w:p>
      <w:pPr>
        <w:overflowPunct w:val="0"/>
        <w:ind w:firstLine="480" w:firstLineChars="200"/>
        <w:rPr>
          <w:rFonts w:cs="Times New Roman"/>
          <w:szCs w:val="24"/>
        </w:rPr>
      </w:pPr>
      <w:r>
        <w:rPr>
          <w:rFonts w:hint="eastAsia" w:cs="Times New Roman"/>
          <w:szCs w:val="24"/>
        </w:rPr>
        <w:t>为了能够捕获空间维度特征同时降低模型复杂性，</w:t>
      </w:r>
      <w:r>
        <w:rPr>
          <w:rFonts w:cs="Times New Roman"/>
          <w:szCs w:val="24"/>
        </w:rPr>
        <w:t>Z</w:t>
      </w:r>
      <w:r>
        <w:rPr>
          <w:rFonts w:hint="eastAsia" w:cs="Times New Roman"/>
          <w:szCs w:val="24"/>
        </w:rPr>
        <w:t>hou等人</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提出了D</w:t>
      </w:r>
      <w:r>
        <w:rPr>
          <w:rFonts w:cs="Times New Roman"/>
          <w:szCs w:val="24"/>
        </w:rPr>
        <w:t>-UN</w:t>
      </w:r>
      <w:r>
        <w:rPr>
          <w:rFonts w:hint="eastAsia" w:cs="Times New Roman"/>
          <w:szCs w:val="24"/>
        </w:rPr>
        <w:t>et模型使3</w:t>
      </w:r>
      <w:r>
        <w:rPr>
          <w:rFonts w:cs="Times New Roman"/>
          <w:szCs w:val="24"/>
        </w:rPr>
        <w:t>D</w:t>
      </w:r>
      <w:r>
        <w:rPr>
          <w:rFonts w:hint="eastAsia" w:cs="Times New Roman"/>
          <w:szCs w:val="24"/>
        </w:rPr>
        <w:t>卷积提取的空间维度信息能够在以2</w:t>
      </w:r>
      <w:r>
        <w:rPr>
          <w:rFonts w:cs="Times New Roman"/>
          <w:szCs w:val="24"/>
        </w:rPr>
        <w:t>D</w:t>
      </w:r>
      <w:r>
        <w:rPr>
          <w:rFonts w:hint="eastAsia" w:cs="Times New Roman"/>
          <w:szCs w:val="24"/>
        </w:rPr>
        <w:t>卷积为主体的网络框架中得到应用。如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_Ref130468264 \h</w:instrText>
      </w:r>
      <w:r>
        <w:rPr>
          <w:rFonts w:cs="Times New Roman"/>
          <w:szCs w:val="24"/>
        </w:rPr>
        <w:instrText xml:space="preserve"> </w:instrText>
      </w:r>
      <w:r>
        <w:rPr>
          <w:rFonts w:cs="Times New Roman"/>
          <w:szCs w:val="24"/>
        </w:rPr>
        <w:fldChar w:fldCharType="separate"/>
      </w:r>
      <w:r>
        <w:t>图2.2</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所示，网络的基本架构由U</w:t>
      </w:r>
      <w:r>
        <w:rPr>
          <w:rFonts w:cs="Times New Roman"/>
          <w:szCs w:val="24"/>
        </w:rPr>
        <w:t>-N</w:t>
      </w:r>
      <w:r>
        <w:rPr>
          <w:rFonts w:hint="eastAsia" w:cs="Times New Roman"/>
          <w:szCs w:val="24"/>
        </w:rPr>
        <w:t>et组成，不同的是D</w:t>
      </w:r>
      <w:r>
        <w:rPr>
          <w:rFonts w:cs="Times New Roman"/>
          <w:szCs w:val="24"/>
        </w:rPr>
        <w:t>-U</w:t>
      </w:r>
      <w:r>
        <w:rPr>
          <w:rFonts w:hint="eastAsia" w:cs="Times New Roman"/>
          <w:szCs w:val="24"/>
        </w:rPr>
        <w:t>Net的编码器由2</w:t>
      </w:r>
      <w:r>
        <w:rPr>
          <w:rFonts w:cs="Times New Roman"/>
          <w:szCs w:val="24"/>
        </w:rPr>
        <w:t>D</w:t>
      </w:r>
      <w:r>
        <w:rPr>
          <w:rFonts w:hint="eastAsia" w:cs="Times New Roman"/>
          <w:szCs w:val="24"/>
        </w:rPr>
        <w:t>和3</w:t>
      </w:r>
      <w:r>
        <w:rPr>
          <w:rFonts w:cs="Times New Roman"/>
          <w:szCs w:val="24"/>
        </w:rPr>
        <w:t>D</w:t>
      </w:r>
      <w:r>
        <w:rPr>
          <w:rFonts w:hint="eastAsia" w:cs="Times New Roman"/>
          <w:szCs w:val="24"/>
        </w:rPr>
        <w:t>两种维度的卷积构成，所以网络的输入是四张连续的切片。2</w:t>
      </w:r>
      <w:r>
        <w:rPr>
          <w:rFonts w:cs="Times New Roman"/>
          <w:szCs w:val="24"/>
        </w:rPr>
        <w:t>D</w:t>
      </w:r>
      <w:r>
        <w:rPr>
          <w:rFonts w:hint="eastAsia" w:cs="Times New Roman"/>
          <w:szCs w:val="24"/>
        </w:rPr>
        <w:t>卷积和3</w:t>
      </w:r>
      <w:r>
        <w:rPr>
          <w:rFonts w:cs="Times New Roman"/>
          <w:szCs w:val="24"/>
        </w:rPr>
        <w:t>D</w:t>
      </w:r>
      <w:r>
        <w:rPr>
          <w:rFonts w:hint="eastAsia" w:cs="Times New Roman"/>
          <w:szCs w:val="24"/>
        </w:rPr>
        <w:t>卷积在完成特征提取后，通过红色模块进行特征融合，使得后续的</w:t>
      </w:r>
      <w:r>
        <w:rPr>
          <w:rFonts w:cs="Times New Roman"/>
          <w:szCs w:val="24"/>
        </w:rPr>
        <w:t>2D</w:t>
      </w:r>
      <w:r>
        <w:rPr>
          <w:rFonts w:hint="eastAsia" w:cs="Times New Roman"/>
          <w:szCs w:val="24"/>
        </w:rPr>
        <w:t>网络能够融入3</w:t>
      </w:r>
      <w:r>
        <w:rPr>
          <w:rFonts w:cs="Times New Roman"/>
          <w:szCs w:val="24"/>
        </w:rPr>
        <w:t>D</w:t>
      </w:r>
      <w:r>
        <w:rPr>
          <w:rFonts w:hint="eastAsia" w:cs="Times New Roman"/>
          <w:szCs w:val="24"/>
        </w:rPr>
        <w:t>的空间维度信息，细化目标的边界特征。特别的是网络的输入只有四张连续的切片，而且在解码器不使用3</w:t>
      </w:r>
      <w:r>
        <w:rPr>
          <w:rFonts w:cs="Times New Roman"/>
          <w:szCs w:val="24"/>
        </w:rPr>
        <w:t>D</w:t>
      </w:r>
      <w:r>
        <w:rPr>
          <w:rFonts w:hint="eastAsia" w:cs="Times New Roman"/>
          <w:szCs w:val="24"/>
        </w:rPr>
        <w:t>卷积，这避免了模型计算量大幅度提升。</w:t>
      </w:r>
    </w:p>
    <w:p>
      <w:pPr>
        <w:keepNext/>
        <w:overflowPunct w:val="0"/>
        <w:jc w:val="center"/>
      </w:pPr>
      <w:r>
        <w:drawing>
          <wp:inline distT="0" distB="0" distL="0" distR="0">
            <wp:extent cx="5255260" cy="21463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cstate="print">
                      <a:extLst>
                        <a:ext uri="{28A0092B-C50C-407E-A947-70E740481C1C}">
                          <a14:useLocalDpi xmlns:a14="http://schemas.microsoft.com/office/drawing/2010/main" val="0"/>
                        </a:ext>
                      </a:extLst>
                    </a:blip>
                    <a:srcRect r="351" b="46369"/>
                    <a:stretch>
                      <a:fillRect/>
                    </a:stretch>
                  </pic:blipFill>
                  <pic:spPr>
                    <a:xfrm>
                      <a:off x="0" y="0"/>
                      <a:ext cx="5255260" cy="2146300"/>
                    </a:xfrm>
                    <a:prstGeom prst="rect">
                      <a:avLst/>
                    </a:prstGeom>
                    <a:noFill/>
                    <a:ln>
                      <a:noFill/>
                    </a:ln>
                  </pic:spPr>
                </pic:pic>
              </a:graphicData>
            </a:graphic>
          </wp:inline>
        </w:drawing>
      </w:r>
    </w:p>
    <w:p>
      <w:pPr>
        <w:pStyle w:val="44"/>
        <w:spacing w:line="240" w:lineRule="auto"/>
      </w:pPr>
      <w:bookmarkStart w:id="49" w:name="_Ref130468264"/>
      <w:bookmarkStart w:id="50" w:name="_Toc129440486"/>
      <w:bookmarkStart w:id="51" w:name="_Toc128508810"/>
      <w:bookmarkStart w:id="52" w:name="_Toc128508784"/>
      <w:bookmarkStart w:id="53" w:name="_Toc130471995"/>
      <w:bookmarkStart w:id="54" w:name="_Toc129439049"/>
      <w:r>
        <w:t>图2.</w:t>
      </w:r>
      <w:r>
        <w:fldChar w:fldCharType="begin"/>
      </w:r>
      <w:r>
        <w:instrText xml:space="preserve"> SEQ 图 \* ARABIC \s 1 </w:instrText>
      </w:r>
      <w:r>
        <w:fldChar w:fldCharType="separate"/>
      </w:r>
      <w:r>
        <w:t>2</w:t>
      </w:r>
      <w:r>
        <w:fldChar w:fldCharType="end"/>
      </w:r>
      <w:bookmarkEnd w:id="49"/>
      <w:r>
        <w:t xml:space="preserve">  D-UNet网络模型</w:t>
      </w:r>
      <w:bookmarkEnd w:id="50"/>
      <w:bookmarkEnd w:id="51"/>
      <w:bookmarkEnd w:id="52"/>
      <w:bookmarkEnd w:id="53"/>
      <w:bookmarkEnd w:id="54"/>
    </w:p>
    <w:p>
      <w:pPr>
        <w:pStyle w:val="51"/>
        <w:spacing w:line="240" w:lineRule="auto"/>
        <w:rPr>
          <w:rFonts w:eastAsia="宋体"/>
          <w:sz w:val="21"/>
          <w:szCs w:val="21"/>
        </w:rPr>
      </w:pPr>
      <w:bookmarkStart w:id="55" w:name="_Toc130759020"/>
      <w:bookmarkStart w:id="56" w:name="_Toc129439219"/>
      <w:r>
        <w:rPr>
          <w:sz w:val="21"/>
          <w:szCs w:val="21"/>
        </w:rPr>
        <w:t>Figure 2.</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2</w:t>
      </w:r>
      <w:r>
        <w:rPr>
          <w:sz w:val="21"/>
          <w:szCs w:val="21"/>
        </w:rPr>
        <w:fldChar w:fldCharType="end"/>
      </w:r>
      <w:r>
        <w:rPr>
          <w:sz w:val="21"/>
          <w:szCs w:val="21"/>
        </w:rPr>
        <w:t xml:space="preserve">  D-UNet network model</w:t>
      </w:r>
      <w:bookmarkEnd w:id="55"/>
      <w:bookmarkEnd w:id="56"/>
    </w:p>
    <w:p>
      <w:pPr>
        <w:pStyle w:val="3"/>
        <w:spacing w:before="156" w:after="156"/>
      </w:pPr>
      <w:bookmarkStart w:id="57" w:name="_Toc130735748"/>
      <w:r>
        <w:t xml:space="preserve">2.3 </w:t>
      </w:r>
      <w:r>
        <w:rPr>
          <w:rFonts w:hint="eastAsia"/>
        </w:rPr>
        <w:t>图像分割中的注意力机制</w:t>
      </w:r>
      <w:bookmarkEnd w:id="57"/>
    </w:p>
    <w:p>
      <w:pPr>
        <w:overflowPunct w:val="0"/>
        <w:ind w:firstLine="480" w:firstLineChars="200"/>
        <w:rPr>
          <w:rFonts w:cs="Times New Roman"/>
          <w:szCs w:val="24"/>
        </w:rPr>
      </w:pPr>
      <w:r>
        <w:rPr>
          <w:rFonts w:hint="eastAsia" w:cs="Times New Roman"/>
          <w:szCs w:val="24"/>
        </w:rPr>
        <w:t>编码器-解码器结构非常灵活，可以根据不同的分割任务和挑战进行修改。例如，Attention</w:t>
      </w:r>
      <w:r>
        <w:rPr>
          <w:rFonts w:cs="Times New Roman"/>
          <w:szCs w:val="24"/>
        </w:rPr>
        <w:t xml:space="preserve"> Unet</w:t>
      </w:r>
      <w:r>
        <w:rPr>
          <w:rFonts w:hint="eastAsia" w:cs="Times New Roman"/>
          <w:szCs w:val="24"/>
        </w:rPr>
        <w:t>使用注意力机制，进一步的提高分割的准确率。注意力机制模仿人类视觉对外界事物的聚焦行为，从而快速的获取感兴趣信息或任务相关的信息，降低无关信息的干扰。对于卷积神经网络而言，注意力机制把不同的权重赋予特征图中不同的区域，对于任务高度相关的区域分配较高的权重，对于任务不相关区域分配低权重。通过不同的加权值，可以突出特征图中的感兴趣区域或者重要区域。这使得模型有区别的对待特征图中信息，卷积在需要关注的区域获得高响应值，在不需要关注的区域获得低响应值，从而有效的使得模型更多的关注任务相关区域。注意力模型在涉及处理医学图像中的复杂组织或易混淆的边界时特别有用，例如，在胰腺分割中，Attention</w:t>
      </w:r>
      <w:r>
        <w:rPr>
          <w:rFonts w:cs="Times New Roman"/>
          <w:szCs w:val="24"/>
        </w:rPr>
        <w:t xml:space="preserve"> Une</w:t>
      </w:r>
      <w:r>
        <w:rPr>
          <w:rFonts w:hint="eastAsia" w:cs="Times New Roman"/>
          <w:szCs w:val="24"/>
        </w:rPr>
        <w:t>t使用注意力集中在胰腺区域而忽略腹部其他组织。</w:t>
      </w:r>
    </w:p>
    <w:p>
      <w:pPr>
        <w:overflowPunct w:val="0"/>
        <w:ind w:firstLine="480" w:firstLineChars="200"/>
        <w:rPr>
          <w:rFonts w:cs="Times New Roman"/>
          <w:szCs w:val="24"/>
        </w:rPr>
      </w:pPr>
      <w:r>
        <w:rPr>
          <w:rFonts w:hint="eastAsia" w:cs="Times New Roman"/>
          <w:szCs w:val="24"/>
        </w:rPr>
        <w:t>注意力通过对不同维度的加权方式实现了不同效果的注意力模型：空间（位置）维度注意力</w:t>
      </w:r>
      <w:r>
        <w:rPr>
          <w:rFonts w:cs="Times New Roman"/>
          <w:szCs w:val="24"/>
        </w:rPr>
        <w:fldChar w:fldCharType="begin">
          <w:fldData xml:space="preserve">PEVuZE5vdGU+PENpdGU+PEF1dGhvcj5Eb3U8L0F1dGhvcj48WWVhcj4yMDIxPC9ZZWFyPjxSZWNO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</w:fldData>
        </w:fldChar>
      </w:r>
      <w:r>
        <w:rPr>
          <w:rFonts w:cs="Times New Roman"/>
          <w:szCs w:val="24"/>
        </w:rPr>
        <w:instrText xml:space="preserve"> ADDIN EN.CITE </w:instrText>
      </w:r>
      <w:r>
        <w:rPr>
          <w:rFonts w:cs="Times New Roman"/>
          <w:szCs w:val="24"/>
        </w:rPr>
        <w:fldChar w:fldCharType="begin">
          <w:fldData xml:space="preserve">PEVuZE5vdGU+PENpdGU+PEF1dGhvcj5Eb3U8L0F1dGhvcj48WWVhcj4yMDIxPC9ZZWFyPjxSZWNO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"_ENREF_36" \o "Dou, 2021 #25" </w:instrText>
      </w:r>
      <w:r>
        <w:fldChar w:fldCharType="separate"/>
      </w:r>
      <w:r>
        <w:rPr>
          <w:rFonts w:cs="Times New Roman"/>
          <w:szCs w:val="24"/>
          <w:vertAlign w:val="superscript"/>
        </w:rPr>
        <w:t>36</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"_ENREF_37" \o "Li, 2021 #26" </w:instrText>
      </w:r>
      <w:r>
        <w:fldChar w:fldCharType="separate"/>
      </w:r>
      <w:r>
        <w:rPr>
          <w:rFonts w:cs="Times New Roman"/>
          <w:szCs w:val="24"/>
          <w:vertAlign w:val="superscript"/>
        </w:rPr>
        <w:t>37</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"_ENREF_39" \o "Liu, 2021 #28" </w:instrText>
      </w:r>
      <w:r>
        <w:fldChar w:fldCharType="separate"/>
      </w:r>
      <w:r>
        <w:rPr>
          <w:rFonts w:cs="Times New Roman"/>
          <w:szCs w:val="24"/>
          <w:vertAlign w:val="superscript"/>
        </w:rPr>
        <w:t>39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和通道维度</w:t>
      </w:r>
      <w:r>
        <w:rPr>
          <w:rFonts w:cs="Times New Roman"/>
          <w:szCs w:val="24"/>
        </w:rPr>
        <w:fldChar w:fldCharType="begin">
          <w:fldData xml:space="preserve">PEVuZE5vdGU+PENpdGU+PEF1dGhvcj5IdTwvQXV0aG9yPjxZZWFyPjIwMjA8L1llYXI+PFJlY051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</w:fldData>
        </w:fldChar>
      </w:r>
      <w:r>
        <w:rPr>
          <w:rFonts w:cs="Times New Roman"/>
          <w:szCs w:val="24"/>
        </w:rPr>
        <w:instrText xml:space="preserve"> ADDIN EN.CITE </w:instrText>
      </w:r>
      <w:r>
        <w:rPr>
          <w:rFonts w:cs="Times New Roman"/>
          <w:szCs w:val="24"/>
        </w:rPr>
        <w:fldChar w:fldCharType="begin">
          <w:fldData xml:space="preserve">PEVuZE5vdGU+PENpdGU+PEF1dGhvcj5IdTwvQXV0aG9yPjxZZWFyPjIwMjA8L1llYXI+PFJlY051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"_ENREF_32" \o "Hu, 2020 #23" </w:instrText>
      </w:r>
      <w:r>
        <w:fldChar w:fldCharType="separate"/>
      </w:r>
      <w:r>
        <w:rPr>
          <w:rFonts w:cs="Times New Roman"/>
          <w:szCs w:val="24"/>
          <w:vertAlign w:val="superscript"/>
        </w:rPr>
        <w:t>32</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"_ENREF_33" \o "Woo, 2018 #24" </w:instrText>
      </w:r>
      <w:r>
        <w:fldChar w:fldCharType="separate"/>
      </w:r>
      <w:r>
        <w:rPr>
          <w:rFonts w:cs="Times New Roman"/>
          <w:szCs w:val="24"/>
          <w:vertAlign w:val="superscript"/>
        </w:rPr>
        <w:t>33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注意力。如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_Ref130468370 \h</w:instrText>
      </w:r>
      <w:r>
        <w:rPr>
          <w:rFonts w:cs="Times New Roman"/>
          <w:szCs w:val="24"/>
        </w:rPr>
        <w:instrText xml:space="preserve"> </w:instrText>
      </w:r>
      <w:r>
        <w:rPr>
          <w:rFonts w:cs="Times New Roman"/>
          <w:szCs w:val="24"/>
        </w:rPr>
        <w:fldChar w:fldCharType="separate"/>
      </w:r>
      <w:r>
        <w:t>图2.3</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EN.CITE &lt;EndNote&gt;&lt;Cite&gt;&lt;Author&gt;Woo&lt;/Author&gt;&lt;Year&gt;2018&lt;/Year&gt;&lt;RecNum&gt;24&lt;/RecNum&gt;&lt;DisplayText&gt;&lt;style face="superscript"&gt;[33]&lt;/style&gt;&lt;/DisplayText&gt;&lt;record&gt;&lt;rec-number&gt;24&lt;/rec-number&gt;&lt;foreign-keys&gt;&lt;key app="EN" db-id="wt0f55tzdrr09ne0web5fwv9a2zaffp955av" timestamp="1677567406"&gt;24&lt;/key&gt;&lt;/foreign-keys&gt;&lt;ref-type name="Conference Proceedings"&gt;10&lt;/ref-type&gt;&lt;contributors&gt;&lt;authors&gt;&lt;author&gt;Woo, Sanghyun&lt;/author&gt;&lt;author&gt;Park, Jongchan&lt;/author&gt;&lt;author&gt;Lee, Joon-Young&lt;/author&gt;&lt;author&gt;Kweon, In So&lt;/author&gt;&lt;/authors&gt;&lt;secondary-authors&gt;&lt;author&gt;Ferrari, Vittorio&lt;/author&gt;&lt;author&gt;Hebert, Martial&lt;/author&gt;&lt;author&gt;Sminchisescu, Cristian&lt;/author&gt;&lt;author&gt;Weiss, Yair&lt;/author&gt;&lt;/secondary-authors&gt;&lt;/contributors&gt;&lt;titles&gt;&lt;title&gt;CBAM: Convolutional Block Attention Module&lt;/title&gt;&lt;secondary-title&gt;Computer Vision – ECCV 2018&lt;/secondary-title&gt;&lt;/titles&gt;&lt;pages&gt;3-19&lt;/pages&gt;&lt;dates&gt;&lt;year&gt;2018&lt;/year&gt;&lt;pub-dates&gt;&lt;date&gt;2018//&lt;/date&gt;&lt;/pub-dates&gt;&lt;/dates&gt;&lt;pub-location&gt;Cham&lt;/pub-location&gt;&lt;publisher&gt;Springer International Publishing&lt;/publisher&gt;&lt;isbn&gt;978-3-030-01234-2&lt;/isbn&gt;&lt;urls&gt;&lt;/urls&gt;&lt;/record&gt;&lt;/Cite&gt;&lt;/EndNote&gt;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"_ENREF_33" \o "Woo, 2018 #24" </w:instrText>
      </w:r>
      <w:r>
        <w:fldChar w:fldCharType="separate"/>
      </w:r>
      <w:r>
        <w:rPr>
          <w:rFonts w:cs="Times New Roman"/>
          <w:szCs w:val="24"/>
          <w:vertAlign w:val="superscript"/>
        </w:rPr>
        <w:t>33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所示，空间注意力(</w:t>
      </w:r>
      <w:r>
        <w:rPr>
          <w:rFonts w:cs="Times New Roman"/>
          <w:szCs w:val="24"/>
        </w:rPr>
        <w:t>Spatial attention)</w:t>
      </w:r>
      <w:r>
        <w:rPr>
          <w:rFonts w:hint="eastAsia" w:cs="Times New Roman"/>
          <w:szCs w:val="24"/>
        </w:rPr>
        <w:t>机制根据输入特征图生成注意力图，注意力图中每个像素点的值对应输入特征图中每个像素点的权重值。通过对不同像素点分配不同的权重，使模型选择性地关注输入图像的空间（位置）区域。在实际应用中，空间注意力也可分为正向注意力和反向注意力。正向注意力用于增强特征图中目标信息，促进网络提取目标特征。而反向注意力用于抑制特征图已经识别出的目标信息，增强未识别的残差目标信息，促进网络提取残差特征。通道注意力(</w:t>
      </w:r>
      <w:r>
        <w:rPr>
          <w:rFonts w:cs="Times New Roman"/>
          <w:szCs w:val="24"/>
        </w:rPr>
        <w:t>Channel attention)</w:t>
      </w:r>
      <w:r>
        <w:rPr>
          <w:rFonts w:hint="eastAsia" w:cs="Times New Roman"/>
          <w:szCs w:val="24"/>
        </w:rPr>
        <w:t>机制建模多通道特征图中的依赖性，生成对应每个特征图通道的权重，增强与任务最相关的通道特征的表示。</w:t>
      </w:r>
    </w:p>
    <w:p>
      <w:pPr>
        <w:keepNext/>
        <w:overflowPunct w:val="0"/>
        <w:jc w:val="center"/>
      </w:pPr>
      <w:r>
        <w:rPr>
          <w:rFonts w:cs="Times New Roman"/>
          <w:szCs w:val="24"/>
        </w:rPr>
        <w:drawing>
          <wp:inline distT="0" distB="0" distL="0" distR="0">
            <wp:extent cx="5147945" cy="27965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164078" cy="2805403"/>
                    </a:xfrm>
                    <a:prstGeom prst="rect">
                      <a:avLst/>
                    </a:prstGeom>
                    <a:noFill/>
                  </pic:spPr>
                </pic:pic>
              </a:graphicData>
            </a:graphic>
          </wp:inline>
        </w:drawing>
      </w:r>
    </w:p>
    <w:p>
      <w:pPr>
        <w:pStyle w:val="44"/>
        <w:spacing w:line="240" w:lineRule="auto"/>
        <w:ind w:firstLine="422" w:firstLineChars="200"/>
      </w:pPr>
      <w:bookmarkStart w:id="58" w:name="_Ref130468370"/>
      <w:bookmarkStart w:id="59" w:name="_Toc130471996"/>
      <w:r>
        <w:t>图2.</w:t>
      </w:r>
      <w:r>
        <w:fldChar w:fldCharType="begin"/>
      </w:r>
      <w:r>
        <w:instrText xml:space="preserve"> SEQ 图 \* ARABIC \s 1 </w:instrText>
      </w:r>
      <w:r>
        <w:fldChar w:fldCharType="separate"/>
      </w:r>
      <w:r>
        <w:t>3</w:t>
      </w:r>
      <w:r>
        <w:fldChar w:fldCharType="end"/>
      </w:r>
      <w:bookmarkEnd w:id="58"/>
      <w:r>
        <w:t xml:space="preserve">  </w:t>
      </w:r>
      <w:r>
        <w:rPr>
          <w:rFonts w:hint="eastAsia"/>
        </w:rPr>
        <w:t>通道注意力和空间注意力</w:t>
      </w:r>
      <w:bookmarkEnd w:id="59"/>
    </w:p>
    <w:p>
      <w:pPr>
        <w:pStyle w:val="6"/>
        <w:spacing w:line="240" w:lineRule="auto"/>
        <w:jc w:val="center"/>
        <w:rPr>
          <w:rFonts w:ascii="Times New Roman" w:hAnsi="Times New Roman" w:cs="Times New Roman"/>
          <w:b/>
          <w:bCs/>
          <w:sz w:val="21"/>
          <w:szCs w:val="21"/>
        </w:rPr>
      </w:pPr>
      <w:bookmarkStart w:id="60" w:name="_Toc130759021"/>
      <w:r>
        <w:rPr>
          <w:rFonts w:ascii="Times New Roman" w:hAnsi="Times New Roman" w:cs="Times New Roman"/>
          <w:b/>
          <w:bCs/>
          <w:sz w:val="21"/>
          <w:szCs w:val="21"/>
        </w:rPr>
        <w:t>Figure 2.</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Figure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3</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Channel attention and spatial attention</w:t>
      </w:r>
      <w:bookmarkEnd w:id="60"/>
    </w:p>
    <w:p>
      <w:pPr>
        <w:overflowPunct w:val="0"/>
        <w:ind w:firstLine="480" w:firstLineChars="200"/>
        <w:rPr>
          <w:rFonts w:cs="Times New Roman"/>
          <w:szCs w:val="24"/>
        </w:rPr>
      </w:pPr>
      <w:r>
        <w:rPr>
          <w:rFonts w:hint="eastAsia" w:cs="Times New Roman"/>
          <w:szCs w:val="24"/>
        </w:rPr>
        <w:t>在最近的研究中，通常结合空间注意力和通道注意力。这样不仅选择性的关注输入特征图中特定的区域，还可以对特征通道进行不同程度关注，显著的提高了编码器</w:t>
      </w:r>
      <w:r>
        <w:rPr>
          <w:rFonts w:cs="Times New Roman"/>
          <w:szCs w:val="24"/>
        </w:rPr>
        <w:t>-</w:t>
      </w:r>
      <w:r>
        <w:rPr>
          <w:rFonts w:hint="eastAsia" w:cs="Times New Roman"/>
          <w:szCs w:val="24"/>
        </w:rPr>
        <w:t>解码器模型在医学图像中的准确性和鲁棒性</w:t>
      </w:r>
      <w:r>
        <w:rPr>
          <w:rFonts w:cs="Times New Roman"/>
          <w:szCs w:val="24"/>
        </w:rPr>
        <w:fldChar w:fldCharType="begin"/>
      </w:r>
      <w:r>
        <w:rPr>
          <w:rFonts w:cs="Times New Roman"/>
          <w:szCs w:val="24"/>
        </w:rPr>
        <w:instrText xml:space="preserve"> ADDIN EN.CITE &lt;EndNote&gt;&lt;Cite&gt;&lt;Author&gt;Mnih&lt;/Author&gt;&lt;Year&gt;2014&lt;/Year&gt;&lt;RecNum&gt;98&lt;/RecNum&gt;&lt;DisplayText&gt;&lt;style face="superscript"&gt;[66]&lt;/style&gt;&lt;/DisplayText&gt;&lt;record&gt;&lt;rec-number&gt;98&lt;/rec-number&gt;&lt;foreign-keys&gt;&lt;key app="EN" db-id="wt0f55tzdrr09ne0web5fwv9a2zaffp955av" timestamp="1678515126"&gt;98&lt;/key&gt;&lt;/foreign-keys&gt;&lt;ref-type name="Conference Paper"&gt;47&lt;/ref-type&gt;&lt;contributors&gt;&lt;authors&gt;&lt;author&gt;Volodymyr Mnih&lt;/author&gt;&lt;author&gt;Nicolas Heess&lt;/author&gt;&lt;author&gt;Alex Graves&lt;/author&gt;&lt;author&gt;Koray Kavukcuoglu&lt;/author&gt;&lt;/authors&gt;&lt;/contributors&gt;&lt;titles&gt;&lt;title&gt;Recurrent models of visual attention&lt;/title&gt;&lt;secondary-title&gt;Proceedings of the 27th International Conference on Neural Information Processing Systems - Volume 2&lt;/secondary-title&gt;&lt;/titles&gt;&lt;pages&gt;2204–2212&lt;/pages&gt;&lt;dates&gt;&lt;year&gt;2014&lt;/year&gt;&lt;/dates&gt;&lt;pub-location&gt;Montreal, Canada&lt;/pub-location&gt;&lt;publisher&gt;MIT Press&lt;/publisher&gt;&lt;urls&gt;&lt;/urls&gt;&lt;/record&gt;&lt;/Cite&gt;&lt;/EndNote&gt;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"_ENREF_66" \o "Mnih, 2014 #98" </w:instrText>
      </w:r>
      <w:r>
        <w:fldChar w:fldCharType="separate"/>
      </w:r>
      <w:r>
        <w:rPr>
          <w:rFonts w:cs="Times New Roman"/>
          <w:szCs w:val="24"/>
          <w:vertAlign w:val="superscript"/>
        </w:rPr>
        <w:t>66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p>
    <w:p>
      <w:pPr>
        <w:pStyle w:val="3"/>
        <w:spacing w:before="156" w:after="156"/>
      </w:pPr>
      <w:bookmarkStart w:id="61" w:name="_Toc130735749"/>
      <w:r>
        <w:rPr>
          <w:rFonts w:hint="eastAsia"/>
        </w:rPr>
        <w:t>2</w:t>
      </w:r>
      <w:r>
        <w:t xml:space="preserve">.4 </w:t>
      </w:r>
      <w:r>
        <w:rPr>
          <w:rFonts w:hint="eastAsia"/>
        </w:rPr>
        <w:t>医学图像分割中的损失函数</w:t>
      </w:r>
      <w:bookmarkEnd w:id="61"/>
    </w:p>
    <w:p>
      <w:pPr>
        <w:overflowPunct w:val="0"/>
        <w:ind w:firstLine="480" w:firstLineChars="200"/>
        <w:rPr>
          <w:rFonts w:cs="Times New Roman"/>
          <w:szCs w:val="24"/>
        </w:rPr>
      </w:pPr>
      <w:r>
        <w:rPr>
          <w:rFonts w:hint="eastAsia" w:cs="Times New Roman"/>
          <w:szCs w:val="24"/>
        </w:rPr>
        <w:t>当设计一个用于分割医学图像的深度学习模型时，损失函数的选择非常重要，因为它们会刺激算法的反向传播过程</w:t>
      </w:r>
      <w:r>
        <w:rPr>
          <w:rFonts w:cs="Times New Roman"/>
          <w:szCs w:val="24"/>
        </w:rPr>
        <w:fldChar w:fldCharType="begin"/>
      </w:r>
      <w:r>
        <w:rPr>
          <w:rFonts w:cs="Times New Roman"/>
          <w:szCs w:val="24"/>
        </w:rPr>
        <w:instrText xml:space="preserve"> ADDIN EN.CITE &lt;EndNote&gt;&lt;Cite&gt;&lt;Author&gt;Jadon&lt;/Author&gt;&lt;Year&gt;2020&lt;/Year&gt;&lt;RecNum&gt;47&lt;/RecNum&gt;&lt;DisplayText&gt;&lt;style face="superscript"&gt;[67]&lt;/style&gt;&lt;/DisplayText&gt;&lt;record&gt;&lt;rec-number&gt;47&lt;/rec-number&gt;&lt;foreign-keys&gt;&lt;key app="EN" db-id="wt0f55tzdrr09ne0web5fwv9a2zaffp955av" timestamp="1677572643"&gt;47&lt;/key&gt;&lt;/foreign-keys&gt;&lt;ref-type name="Conference Proceedings"&gt;10&lt;/ref-type&gt;&lt;contributors&gt;&lt;authors&gt;&lt;author&gt;S. Jadon&lt;/author&gt;&lt;/authors&gt;&lt;/contributors&gt;&lt;titles&gt;&lt;title&gt;A survey of loss functions for semantic segmentation&lt;/title&gt;&lt;secondary-title&gt;2020 IEEE Conference on Computational Intelligence in Bioinformatics and Computational Biology (CIBCB)&lt;/secondary-title&gt;&lt;alt-title&gt;2020 IEEE Conference on Computational Intelligence in Bioinformatics and Computational Biology (CIBCB)&lt;/alt-title&gt;&lt;/titles&gt;&lt;pages&gt;1-7&lt;/pages&gt;&lt;dates&gt;&lt;year&gt;2020&lt;/year&gt;&lt;pub-dates&gt;&lt;date&gt;27-29 Oct. 2020&lt;/date&gt;&lt;/pub-dates&gt;&lt;/dates&gt;&lt;urls&gt;&lt;/urls&gt;&lt;electronic-resource-num&gt;10.1109/CIBCB48159.2020.9277638&lt;/electronic-resource-num&gt;&lt;/record&gt;&lt;/Cite&gt;&lt;/EndNote&gt;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"_ENREF_67" \o "Jadon, 2020 #47" </w:instrText>
      </w:r>
      <w:r>
        <w:fldChar w:fldCharType="separate"/>
      </w:r>
      <w:r>
        <w:rPr>
          <w:rFonts w:cs="Times New Roman"/>
          <w:szCs w:val="24"/>
          <w:vertAlign w:val="superscript"/>
        </w:rPr>
        <w:t>67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在二分类的分割任务中，较为先进的损失函数会在训练期间为假阳性和假阴性分配不同的惩罚力度，也即正负样本损失的权重。例如，增加正样本损失的权重就会增加对假阴性的惩罚</w:t>
      </w:r>
      <w:r>
        <w:rPr>
          <w:rFonts w:cs="Times New Roman"/>
          <w:szCs w:val="24"/>
        </w:rPr>
        <w:fldChar w:fldCharType="begin"/>
      </w:r>
      <w:r>
        <w:rPr>
          <w:rFonts w:cs="Times New Roman"/>
          <w:szCs w:val="24"/>
        </w:rPr>
        <w:instrText xml:space="preserve"> ADDIN EN.CITE &lt;EndNote&gt;&lt;Cite&gt;&lt;Author&gt;Ho&lt;/Author&gt;&lt;Year&gt;2020&lt;/Year&gt;&lt;RecNum&gt;52&lt;/RecNum&gt;&lt;DisplayText&gt;&lt;style face="superscript"&gt;[68]&lt;/style&gt;&lt;/DisplayText&gt;&lt;record&gt;&lt;rec-number&gt;52&lt;/rec-number&gt;&lt;foreign-keys&gt;&lt;key app="EN" db-id="wt0f55tzdrr09ne0web5fwv9a2zaffp955av" timestamp="1677574982"&gt;52&lt;/key&gt;&lt;/foreign-keys&gt;&lt;ref-type name="Journal Article"&gt;17&lt;/ref-type&gt;&lt;contributors&gt;&lt;authors&gt;&lt;author&gt;Y. Ho&lt;/author&gt;&lt;author&gt;S. Wookey&lt;/author&gt;&lt;/authors&gt;&lt;/contributors&gt;&lt;titles&gt;&lt;title&gt;The Real-World-Weight Cross-Entropy Loss Function: Modeling the Costs of Mislabeling&lt;/title&gt;&lt;secondary-title&gt;IEEE Access&lt;/secondary-title&gt;&lt;/titles&gt;&lt;periodical&gt;&lt;full-title&gt;IEEE Access&lt;/full-title&gt;&lt;/periodical&gt;&lt;pages&gt;4806-4813&lt;/pages&gt;&lt;volume&gt;8&lt;/volume&gt;&lt;dates&gt;&lt;year&gt;2020&lt;/year&gt;&lt;/dates&gt;&lt;isbn&gt;2169-3536&lt;/isbn&gt;&lt;urls&gt;&lt;/urls&gt;&lt;electronic-resource-num&gt;10.1109/ACCESS.2019.2962617&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"_ENREF_68" \o "Ho, 2020 #52" </w:instrText>
      </w:r>
      <w:r>
        <w:fldChar w:fldCharType="separate"/>
      </w:r>
      <w:r>
        <w:rPr>
          <w:rFonts w:cs="Times New Roman"/>
          <w:szCs w:val="24"/>
          <w:vertAlign w:val="superscript"/>
        </w:rPr>
        <w:t>68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，会促进网络提取正样本信息以减少假阴性预测；增加负样本损失的权重会增加对假阳性的惩罚。所以损失函数决定了网络调节假阴性和假阳性的能力。</w:t>
      </w:r>
    </w:p>
    <w:p>
      <w:pPr>
        <w:overflowPunct w:val="0"/>
        <w:ind w:firstLine="480" w:firstLineChars="200"/>
        <w:rPr>
          <w:rFonts w:cs="Times New Roman"/>
          <w:szCs w:val="24"/>
        </w:rPr>
      </w:pPr>
      <w:r>
        <w:rPr>
          <w:rFonts w:cs="Times New Roman"/>
          <w:szCs w:val="24"/>
        </w:rPr>
        <w:t>我们在</w:t>
      </w:r>
      <w:r>
        <w:rPr>
          <w:rFonts w:ascii="宋体" w:hAnsi="宋体" w:cs="Times New Roman"/>
          <w:szCs w:val="24"/>
        </w:rPr>
        <w:fldChar w:fldCharType="begin"/>
      </w:r>
      <w:r>
        <w:rPr>
          <w:rFonts w:ascii="宋体" w:hAnsi="宋体" w:cs="Times New Roman"/>
          <w:szCs w:val="24"/>
        </w:rPr>
        <w:instrText xml:space="preserve"> REF _Ref130467147 \h  \* MERGEFORMAT </w:instrText>
      </w:r>
      <w:r>
        <w:rPr>
          <w:rFonts w:ascii="宋体" w:hAnsi="宋体" w:cs="Times New Roman"/>
          <w:szCs w:val="24"/>
        </w:rPr>
        <w:fldChar w:fldCharType="separate"/>
      </w:r>
      <w:r>
        <w:rPr>
          <w:rFonts w:ascii="宋体" w:hAnsi="宋体"/>
          <w:szCs w:val="24"/>
        </w:rPr>
        <w:t>表2.1</w:t>
      </w:r>
      <w:r>
        <w:rPr>
          <w:rFonts w:ascii="宋体" w:hAnsi="宋体" w:cs="Times New Roman"/>
          <w:szCs w:val="24"/>
        </w:rPr>
        <w:fldChar w:fldCharType="end"/>
      </w:r>
      <w:r>
        <w:rPr>
          <w:rFonts w:cs="Times New Roman"/>
          <w:szCs w:val="24"/>
        </w:rPr>
        <w:t>中列出了常用于医学图像的损失函数的名称和公式</w:t>
      </w:r>
      <w:r>
        <w:rPr>
          <w:rFonts w:hint="eastAsia" w:cs="Times New Roman"/>
          <w:szCs w:val="24"/>
        </w:rPr>
        <w:t>,</w:t>
      </w:r>
      <w:r>
        <w:t xml:space="preserve"> </w:t>
      </w:r>
      <w:r>
        <w:rPr>
          <w:rFonts w:hint="eastAsia" w:cs="Times New Roman"/>
          <w:szCs w:val="24"/>
        </w:rPr>
        <w:t>表中公式</w:t>
      </w:r>
      <w:r>
        <w:rPr>
          <w:rFonts w:cs="Times New Roman"/>
          <w:szCs w:val="24"/>
        </w:rPr>
        <w:t>的y表示</w:t>
      </w:r>
      <w:r>
        <w:rPr>
          <w:rFonts w:hint="eastAsia" w:cs="Times New Roman"/>
          <w:szCs w:val="24"/>
        </w:rPr>
        <w:t>医生标注的二进制金标准，</w:t>
      </w:r>
      <w:r>
        <w:rPr>
          <w:rFonts w:cs="Times New Roman"/>
          <w:szCs w:val="24"/>
        </w:rPr>
        <w:t>p表示模型的预测值。</w:t>
      </w:r>
      <m:oMath>
        <m:r>
          <m:rPr/>
          <w:rPr>
            <w:rFonts w:ascii="Cambria Math" w:hAnsi="Cambria Math" w:cs="Times New Roman"/>
            <w:szCs w:val="24"/>
          </w:rPr>
          <m:t>α</m:t>
        </m:r>
      </m:oMath>
      <w:r>
        <w:rPr>
          <w:rFonts w:cs="Times New Roman"/>
          <w:szCs w:val="24"/>
        </w:rPr>
        <w:t>表示</w:t>
      </w:r>
      <w:r>
        <w:rPr>
          <w:rFonts w:hint="eastAsia" w:cs="Times New Roman"/>
          <w:szCs w:val="24"/>
        </w:rPr>
        <w:t>正负样本损失的</w:t>
      </w:r>
      <w:r>
        <w:rPr>
          <w:rFonts w:cs="Times New Roman"/>
          <w:szCs w:val="24"/>
        </w:rPr>
        <w:t>静态权重。</w:t>
      </w:r>
      <m:oMath>
        <m:r>
          <m:rPr/>
          <w:rPr>
            <w:rFonts w:ascii="Cambria Math" w:hAnsi="Cambria Math" w:cs="Times New Roman"/>
            <w:szCs w:val="24"/>
          </w:rPr>
          <m:t>γ</m:t>
        </m:r>
      </m:oMath>
      <w:r>
        <w:rPr>
          <w:rFonts w:hint="eastAsia" w:cs="Times New Roman"/>
          <w:szCs w:val="24"/>
        </w:rPr>
        <w:t>表示focal</w:t>
      </w:r>
      <w:r>
        <w:rPr>
          <w:rFonts w:cs="Times New Roman"/>
          <w:szCs w:val="24"/>
        </w:rPr>
        <w:t xml:space="preserve"> loss中</w:t>
      </w:r>
      <w:r>
        <w:rPr>
          <w:rFonts w:hint="eastAsia" w:cs="Times New Roman"/>
          <w:szCs w:val="24"/>
        </w:rPr>
        <w:t>正负样本损失</w:t>
      </w:r>
      <w:r>
        <w:rPr>
          <w:rFonts w:cs="Times New Roman"/>
          <w:szCs w:val="24"/>
        </w:rPr>
        <w:t>的动态权重</w:t>
      </w:r>
      <w:r>
        <w:rPr>
          <w:rFonts w:hint="eastAsia" w:cs="Times New Roman"/>
          <w:szCs w:val="24"/>
        </w:rPr>
        <w:t>，最后用</w:t>
      </w:r>
      <m:oMath>
        <m:r>
          <m:rPr/>
          <w:rPr>
            <w:rFonts w:ascii="Cambria Math" w:hAnsi="Cambria Math" w:cs="Times New Roman"/>
            <w:szCs w:val="24"/>
          </w:rPr>
          <m:t>ϵ</m:t>
        </m:r>
      </m:oMath>
      <w:r>
        <w:rPr>
          <w:rFonts w:cs="Times New Roman"/>
          <w:szCs w:val="24"/>
        </w:rPr>
        <w:t>来防止分母为0。</w:t>
      </w:r>
      <w:r>
        <w:rPr>
          <w:rFonts w:hint="eastAsia" w:cs="Times New Roman"/>
          <w:szCs w:val="24"/>
        </w:rPr>
        <w:t>二进制</w:t>
      </w:r>
      <w:r>
        <w:rPr>
          <w:rFonts w:cs="Times New Roman"/>
          <w:szCs w:val="24"/>
        </w:rPr>
        <w:t xml:space="preserve">交叉熵损失函数(Binary </w:t>
      </w:r>
      <w:r>
        <w:rPr>
          <w:rFonts w:hint="eastAsia" w:cs="Times New Roman"/>
          <w:szCs w:val="24"/>
        </w:rPr>
        <w:t>c</w:t>
      </w:r>
      <w:r>
        <w:rPr>
          <w:rFonts w:cs="Times New Roman"/>
          <w:szCs w:val="24"/>
        </w:rPr>
        <w:t>ross-entropy loss)对图像中的样本</w:t>
      </w:r>
      <w:r>
        <w:rPr>
          <w:rFonts w:hint="eastAsia" w:cs="Times New Roman"/>
          <w:szCs w:val="24"/>
        </w:rPr>
        <w:t>损失</w:t>
      </w:r>
      <w:r>
        <w:rPr>
          <w:rFonts w:cs="Times New Roman"/>
          <w:szCs w:val="24"/>
        </w:rPr>
        <w:t>进行</w:t>
      </w:r>
      <w:r>
        <w:rPr>
          <w:rFonts w:hint="eastAsia" w:cs="Times New Roman"/>
          <w:szCs w:val="24"/>
        </w:rPr>
        <w:t>同等学习</w:t>
      </w:r>
      <w:r>
        <w:rPr>
          <w:rFonts w:cs="Times New Roman"/>
          <w:szCs w:val="24"/>
        </w:rPr>
        <w:t>，得到的训练结果将由拥有更多</w:t>
      </w:r>
      <w:r>
        <w:rPr>
          <w:rFonts w:hint="eastAsia" w:cs="Times New Roman"/>
          <w:szCs w:val="24"/>
        </w:rPr>
        <w:t>数量</w:t>
      </w:r>
      <w:r>
        <w:rPr>
          <w:rFonts w:cs="Times New Roman"/>
          <w:szCs w:val="24"/>
        </w:rPr>
        <w:t>的类主导，这无法应对医学图像中经常出现的类不平衡现象</w:t>
      </w:r>
      <w:r>
        <w:rPr>
          <w:rFonts w:cs="Times New Roman"/>
          <w:szCs w:val="24"/>
        </w:rPr>
        <w:fldChar w:fldCharType="begin"/>
      </w:r>
      <w:r>
        <w:rPr>
          <w:rFonts w:cs="Times New Roman"/>
          <w:szCs w:val="24"/>
        </w:rPr>
        <w:instrText xml:space="preserve"> ADDIN EN.CITE &lt;EndNote&gt;&lt;Cite&gt;&lt;Author&gt;Wang&lt;/Author&gt;&lt;Year&gt;2020&lt;/Year&gt;&lt;RecNum&gt;44&lt;/RecNum&gt;&lt;DisplayText&gt;&lt;style face="superscript"&gt;[55]&lt;/style&gt;&lt;/DisplayText&gt;&lt;record&gt;&lt;rec-number&gt;44&lt;/rec-number&gt;&lt;foreign-keys&gt;&lt;key app="EN" db-id="wt0f55tzdrr09ne0web5fwv9a2zaffp955av" timestamp="1677569723"&gt;44&lt;/key&gt;&lt;/foreign-keys&gt;&lt;ref-type name="Journal Article"&gt;17&lt;/ref-type&gt;&lt;contributors&gt;&lt;authors&gt;&lt;author&gt;L. Wang&lt;/author&gt;&lt;author&gt;C. Wang&lt;/author&gt;&lt;author&gt;Z. Sun&lt;/author&gt;&lt;author&gt;S. Chen&lt;/author&gt;&lt;/authors&gt;&lt;/contributors&gt;&lt;titles&gt;&lt;title&gt;An Improved Dice Loss for Pneumothorax Segmentation by Mining the Information of Negative Areas&lt;/title&gt;&lt;secondary-title&gt;IEEE Access&lt;/secondary-title&gt;&lt;/titles&gt;&lt;periodical&gt;&lt;full-title&gt;IEEE Access&lt;/full-title&gt;&lt;/periodical&gt;&lt;pages&gt;167939-167949&lt;/pages&gt;&lt;volume&gt;8&lt;/volume&gt;&lt;dates&gt;&lt;year&gt;2020&lt;/year&gt;&lt;/dates&gt;&lt;isbn&gt;2169-3536&lt;/isbn&gt;&lt;urls&gt;&lt;/urls&gt;&lt;electronic-resource-num&gt;10.1109/ACCESS.2020.3020475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"_ENREF_55" \o "Wang, 2020 #44" </w:instrText>
      </w:r>
      <w:r>
        <w:fldChar w:fldCharType="separate"/>
      </w:r>
      <w:r>
        <w:rPr>
          <w:rFonts w:cs="Times New Roman"/>
          <w:szCs w:val="24"/>
          <w:vertAlign w:val="superscript"/>
        </w:rPr>
        <w:t>55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。更进一步，加权交叉熵</w:t>
      </w:r>
      <w:r>
        <w:rPr>
          <w:rFonts w:hint="eastAsia" w:cs="Times New Roman"/>
          <w:szCs w:val="24"/>
        </w:rPr>
        <w:t>(</w:t>
      </w:r>
      <w:r>
        <w:rPr>
          <w:rFonts w:cs="Times New Roman"/>
          <w:szCs w:val="24"/>
        </w:rPr>
        <w:t>Weighted cross-entropy loss)</w:t>
      </w:r>
      <w:r>
        <w:rPr>
          <w:rFonts w:cs="Times New Roman"/>
          <w:szCs w:val="24"/>
        </w:rPr>
        <w:fldChar w:fldCharType="begin"/>
      </w:r>
      <w:r>
        <w:rPr>
          <w:rFonts w:cs="Times New Roman"/>
          <w:szCs w:val="24"/>
        </w:rPr>
        <w:instrText xml:space="preserve"> ADDIN EN.CITE &lt;EndNote&gt;&lt;Cite&gt;&lt;Author&gt;Pihur&lt;/Author&gt;&lt;Year&gt;2007&lt;/Year&gt;&lt;RecNum&gt;48&lt;/RecNum&gt;&lt;DisplayText&gt;&lt;style face="superscript"&gt;[69]&lt;/style&gt;&lt;/DisplayText&gt;&lt;record&gt;&lt;rec-number&gt;48&lt;/rec-number&gt;&lt;foreign-keys&gt;&lt;key app="EN" db-id="wt0f55tzdrr09ne0web5fwv9a2zaffp955av" timestamp="1677573595"&gt;48&lt;/key&gt;&lt;/foreign-keys&gt;&lt;ref-type name="Journal Article"&gt;17&lt;/ref-type&gt;&lt;contributors&gt;&lt;authors&gt;&lt;author&gt;Pihur, Vasyl&lt;/author&gt;&lt;author&gt;Datta, Susmita&lt;/author&gt;&lt;author&gt;Datta, Somnath&lt;/author&gt;&lt;/authors&gt;&lt;/contributors&gt;&lt;titles&gt;&lt;title&gt;Weighted rank aggregation of cluster validation measures: a Monte Carlo cross-entropy approach&lt;/title&gt;&lt;secondary-title&gt;Bioinformatics&lt;/secondary-title&gt;&lt;/titles&gt;&lt;periodical&gt;&lt;full-title&gt;Bioinformatics&lt;/full-title&gt;&lt;/periodical&gt;&lt;pages&gt;1607-1615&lt;/pages&gt;&lt;volume&gt;23&lt;/volume&gt;&lt;number&gt;13&lt;/number&gt;&lt;dates&gt;&lt;year&gt;2007&lt;/year&gt;&lt;/dates&gt;&lt;isbn&gt;1367-4803&lt;/isbn&gt;&lt;urls&gt;&lt;related-urls&gt;&lt;url&gt;https://doi.org/10.1093/bioinformatics/btm158&lt;/url&gt;&lt;/related-urls&gt;&lt;/urls&gt;&lt;electronic-resource-num&gt;10.1093/bioinformatics/btm158&lt;/electronic-resource-num&gt;&lt;access-date&gt;2/28/2023&lt;/access-date&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"_ENREF_69" \o "Pihur, 2007 #48" </w:instrText>
      </w:r>
      <w:r>
        <w:fldChar w:fldCharType="separate"/>
      </w:r>
      <w:r>
        <w:rPr>
          <w:rFonts w:cs="Times New Roman"/>
          <w:szCs w:val="24"/>
          <w:vertAlign w:val="superscript"/>
        </w:rPr>
        <w:t>69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提出了正样本损失的权重</w:t>
      </w:r>
      <m:oMath>
        <m:r>
          <m:rPr/>
          <w:rPr>
            <w:rFonts w:ascii="Cambria Math" w:hAnsi="Cambria Math"/>
          </w:rPr>
          <m:t>α</m:t>
        </m:r>
      </m:oMath>
      <w:r>
        <w:rPr>
          <w:rFonts w:cs="Times New Roman"/>
          <w:szCs w:val="24"/>
        </w:rPr>
        <w:t>，设置</w:t>
      </w:r>
      <m:oMath>
        <m:r>
          <m:rPr/>
          <w:rPr>
            <w:rFonts w:ascii="Cambria Math" w:hAnsi="Cambria Math"/>
          </w:rPr>
          <m:t>α</m:t>
        </m:r>
      </m:oMath>
      <w:r>
        <w:t xml:space="preserve"> </w:t>
      </w:r>
      <w:r>
        <w:rPr>
          <w:rFonts w:cs="Times New Roman"/>
          <w:szCs w:val="24"/>
        </w:rPr>
        <w:t>&gt;1以减少假阴性，</w:t>
      </w:r>
      <m:oMath>
        <m:r>
          <m:rPr/>
          <w:rPr>
            <w:rFonts w:ascii="Cambria Math" w:hAnsi="Cambria Math"/>
          </w:rPr>
          <m:t>α</m:t>
        </m:r>
      </m:oMath>
      <w:r>
        <w:t xml:space="preserve"> </w:t>
      </w:r>
      <w:r>
        <w:rPr>
          <w:rFonts w:cs="Times New Roman"/>
          <w:szCs w:val="24"/>
        </w:rPr>
        <w:t>&lt;1以减少假阳性。平衡交叉熵</w:t>
      </w:r>
      <w:r>
        <w:rPr>
          <w:rFonts w:hint="eastAsia" w:cs="Times New Roman"/>
          <w:szCs w:val="24"/>
        </w:rPr>
        <w:t>(</w:t>
      </w:r>
      <w:r>
        <w:rPr>
          <w:rFonts w:cs="Times New Roman"/>
          <w:szCs w:val="24"/>
        </w:rPr>
        <w:t>Balanced cross-entropy loss)</w:t>
      </w:r>
      <w:r>
        <w:rPr>
          <w:rFonts w:cs="Times New Roman"/>
          <w:szCs w:val="24"/>
        </w:rPr>
        <w:fldChar w:fldCharType="begin"/>
      </w:r>
      <w:r>
        <w:rPr>
          <w:rFonts w:cs="Times New Roman"/>
          <w:szCs w:val="24"/>
        </w:rPr>
        <w:instrText xml:space="preserve"> ADDIN EN.CITE &lt;EndNote&gt;&lt;Cite&gt;&lt;Author&gt;Jadon&lt;/Author&gt;&lt;Year&gt;2020&lt;/Year&gt;&lt;RecNum&gt;47&lt;/RecNum&gt;&lt;DisplayText&gt;&lt;style face="superscript"&gt;[67]&lt;/style&gt;&lt;/DisplayText&gt;&lt;record&gt;&lt;rec-number&gt;47&lt;/rec-number&gt;&lt;foreign-keys&gt;&lt;key app="EN" db-id="wt0f55tzdrr09ne0web5fwv9a2zaffp955av" timestamp="1677572643"&gt;47&lt;/key&gt;&lt;/foreign-keys&gt;&lt;ref-type name="Conference Proceedings"&gt;10&lt;/ref-type&gt;&lt;contributors&gt;&lt;authors&gt;&lt;author&gt;S. Jadon&lt;/author&gt;&lt;/authors&gt;&lt;/contributors&gt;&lt;titles&gt;&lt;title&gt;A survey of loss functions for semantic segmentation&lt;/title&gt;&lt;secondary-title&gt;2020 IEEE Conference on Computational Intelligence in Bioinformatics and Computational Biology (CIBCB)&lt;/secondary-title&gt;&lt;alt-title&gt;2020 IEEE Conference on Computational Intelligence in Bioinformatics and Computational Biology (CIBCB)&lt;/alt-title&gt;&lt;/titles&gt;&lt;pages&gt;1-7&lt;/pages&gt;&lt;dates&gt;&lt;year&gt;2020&lt;/year&gt;&lt;pub-dates&gt;&lt;date&gt;27-29 Oct. 2020&lt;/date&gt;&lt;/pub-dates&gt;&lt;/dates&gt;&lt;urls&gt;&lt;/urls&gt;&lt;electronic-resource-num&gt;10.1109/CIBCB48159.2020.9277638&lt;/electronic-resource-num&gt;&lt;/record&gt;&lt;/Cite&gt;&lt;/EndNote&gt;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"_ENREF_67" \o "Jadon, 2020 #47" </w:instrText>
      </w:r>
      <w:r>
        <w:fldChar w:fldCharType="separate"/>
      </w:r>
      <w:r>
        <w:rPr>
          <w:rFonts w:cs="Times New Roman"/>
          <w:szCs w:val="24"/>
          <w:vertAlign w:val="superscript"/>
        </w:rPr>
        <w:t>67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也被用来对负样本进行加权，可以用来调整假阴性和假阳性。Focal loss</w:t>
      </w:r>
      <w:r>
        <w:rPr>
          <w:rFonts w:cs="Times New Roman"/>
          <w:szCs w:val="24"/>
        </w:rPr>
        <w:fldChar w:fldCharType="begin"/>
      </w:r>
      <w:r>
        <w:rPr>
          <w:rFonts w:cs="Times New Roman"/>
          <w:szCs w:val="24"/>
        </w:rPr>
        <w:instrText xml:space="preserve"> ADDIN EN.CITE &lt;EndNote&gt;&lt;Cite&gt;&lt;Author&gt;Lin&lt;/Author&gt;&lt;Year&gt;2017&lt;/Year&gt;&lt;RecNum&gt;46&lt;/RecNum&gt;&lt;DisplayText&gt;&lt;style face="superscript"&gt;[58]&lt;/style&gt;&lt;/DisplayText&gt;&lt;record&gt;&lt;rec-number&gt;46&lt;/rec-number&gt;&lt;foreign-keys&gt;&lt;key app="EN" db-id="wt0f55tzdrr09ne0web5fwv9a2zaffp955av" timestamp="1677569865"&gt;46&lt;/key&gt;&lt;/foreign-keys&gt;&lt;ref-type name="Conference Proceedings"&gt;10&lt;/ref-type&gt;&lt;contributors&gt;&lt;authors&gt;&lt;author&gt;T. Y. Lin&lt;/author&gt;&lt;author&gt;P. Goyal&lt;/author&gt;&lt;author&gt;R. Girshick&lt;/author&gt;&lt;author&gt;K. He&lt;/author&gt;&lt;author&gt;P. Dollár&lt;/author&gt;&lt;/authors&gt;&lt;/contributors&gt;&lt;titles&gt;&lt;title&gt;Focal Loss for Dense Object Detection&lt;/title&gt;&lt;secondary-title&gt;2017 IEEE International Conference on Computer Vision (ICCV)&lt;/secondary-title&gt;&lt;alt-title&gt;2017 IEEE International Conference on Computer Vision (ICCV)&lt;/alt-title&gt;&lt;/titles&gt;&lt;pages&gt;2999-3007&lt;/pages&gt;&lt;dates&gt;&lt;year&gt;2017&lt;/year&gt;&lt;pub-dates&gt;&lt;date&gt;22-29 Oct. 2017&lt;/date&gt;&lt;/pub-dates&gt;&lt;/dates&gt;&lt;isbn&gt;2380-7504&lt;/isbn&gt;&lt;urls&gt;&lt;/urls&gt;&lt;electronic-resource-num&gt;10.1109/ICCV.2017.324&lt;/electronic-resource-num&gt;&lt;/record&gt;&lt;/Cite&gt;&lt;/EndNote&gt;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"_ENREF_58" \o "Lin, 2017 #46" </w:instrText>
      </w:r>
      <w:r>
        <w:fldChar w:fldCharType="separate"/>
      </w:r>
      <w:r>
        <w:rPr>
          <w:rFonts w:cs="Times New Roman"/>
          <w:szCs w:val="24"/>
          <w:vertAlign w:val="superscript"/>
        </w:rPr>
        <w:t>58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在平衡交叉熵</w:t>
      </w:r>
      <w:r>
        <w:rPr>
          <w:rFonts w:hint="eastAsia" w:cs="Times New Roman"/>
          <w:szCs w:val="24"/>
        </w:rPr>
        <w:t>损失函数</w:t>
      </w:r>
      <w:r>
        <w:rPr>
          <w:rFonts w:cs="Times New Roman"/>
          <w:szCs w:val="24"/>
        </w:rPr>
        <w:t>的基础上进一步提出了动态权重</w:t>
      </w:r>
      <m:oMath>
        <m:r>
          <m:rPr/>
          <w:rPr>
            <w:rFonts w:ascii="Cambria Math" w:hAnsi="Cambria Math"/>
          </w:rPr>
          <m:t>γ</m:t>
        </m:r>
      </m:oMath>
      <w:r>
        <w:rPr>
          <w:rFonts w:cs="Times New Roman"/>
          <w:szCs w:val="24"/>
        </w:rPr>
        <w:t>，使简单样本得到的损失变小，困难样本的损失变大，从而加强了对困难</w:t>
      </w:r>
      <w:r>
        <w:rPr>
          <w:rFonts w:hint="eastAsia" w:cs="Times New Roman"/>
          <w:szCs w:val="24"/>
        </w:rPr>
        <w:t>样本</w:t>
      </w:r>
      <w:r>
        <w:rPr>
          <w:rFonts w:cs="Times New Roman"/>
          <w:szCs w:val="24"/>
        </w:rPr>
        <w:t>的关注，使模型能够更专注于学习困难</w:t>
      </w:r>
      <w:r>
        <w:rPr>
          <w:rFonts w:hint="eastAsia" w:cs="Times New Roman"/>
          <w:szCs w:val="24"/>
        </w:rPr>
        <w:t>样本</w:t>
      </w:r>
      <w:r>
        <w:rPr>
          <w:rFonts w:cs="Times New Roman"/>
          <w:szCs w:val="24"/>
        </w:rPr>
        <w:t>。上述方法都是基于像素分类正确与否计算出的损失</w:t>
      </w:r>
      <w:r>
        <w:rPr>
          <w:rFonts w:hint="eastAsia" w:cs="Times New Roman"/>
          <w:szCs w:val="24"/>
        </w:rPr>
        <w:t>值</w:t>
      </w:r>
      <w:r>
        <w:rPr>
          <w:rFonts w:cs="Times New Roman"/>
          <w:szCs w:val="24"/>
        </w:rPr>
        <w:t>，从</w:t>
      </w:r>
      <w:r>
        <w:rPr>
          <w:rFonts w:hint="eastAsia" w:cs="Times New Roman"/>
          <w:szCs w:val="24"/>
        </w:rPr>
        <w:t>评估</w:t>
      </w:r>
      <w:r>
        <w:rPr>
          <w:rFonts w:cs="Times New Roman"/>
          <w:szCs w:val="24"/>
        </w:rPr>
        <w:t>指标上看，这不一定能带来好结果。</w:t>
      </w:r>
    </w:p>
    <w:p>
      <w:pPr>
        <w:pStyle w:val="52"/>
        <w:spacing w:line="240" w:lineRule="auto"/>
        <w:rPr>
          <w:rFonts w:ascii="宋体" w:hAnsi="宋体"/>
          <w:sz w:val="21"/>
          <w:szCs w:val="21"/>
        </w:rPr>
      </w:pPr>
      <w:bookmarkStart w:id="62" w:name="_Ref130467147"/>
      <w:bookmarkStart w:id="63" w:name="_Toc130472041"/>
      <w:bookmarkStart w:id="64" w:name="_Ref130467140"/>
      <w:bookmarkStart w:id="65" w:name="_Toc129438539"/>
      <w:r>
        <w:rPr>
          <w:rFonts w:ascii="宋体" w:hAnsi="宋体"/>
          <w:sz w:val="21"/>
          <w:szCs w:val="21"/>
        </w:rPr>
        <w:t>表</w:t>
      </w:r>
      <w:r>
        <w:rPr>
          <w:rFonts w:cs="Times New Roman"/>
          <w:sz w:val="21"/>
          <w:szCs w:val="21"/>
        </w:rPr>
        <w:t>2.</w:t>
      </w:r>
      <w:r>
        <w:rPr>
          <w:rFonts w:cs="Times New Roman"/>
          <w:sz w:val="21"/>
          <w:szCs w:val="21"/>
        </w:rPr>
        <w:fldChar w:fldCharType="begin"/>
      </w:r>
      <w:r>
        <w:rPr>
          <w:rFonts w:cs="Times New Roman"/>
          <w:sz w:val="21"/>
          <w:szCs w:val="21"/>
        </w:rPr>
        <w:instrText xml:space="preserve"> SEQ 表 \* ARABIC \s 1 </w:instrText>
      </w:r>
      <w:r>
        <w:rPr>
          <w:rFonts w:cs="Times New Roman"/>
          <w:sz w:val="21"/>
          <w:szCs w:val="21"/>
        </w:rPr>
        <w:fldChar w:fldCharType="separate"/>
      </w:r>
      <w:r>
        <w:rPr>
          <w:rFonts w:cs="Times New Roman"/>
          <w:sz w:val="21"/>
          <w:szCs w:val="21"/>
        </w:rPr>
        <w:t>1</w:t>
      </w:r>
      <w:r>
        <w:rPr>
          <w:rFonts w:cs="Times New Roman"/>
          <w:sz w:val="21"/>
          <w:szCs w:val="21"/>
        </w:rPr>
        <w:fldChar w:fldCharType="end"/>
      </w:r>
      <w:bookmarkEnd w:id="62"/>
      <w:r>
        <w:rPr>
          <w:rFonts w:cs="Times New Roman"/>
          <w:sz w:val="21"/>
          <w:szCs w:val="21"/>
        </w:rPr>
        <w:t xml:space="preserve"> </w:t>
      </w:r>
      <w:r>
        <w:rPr>
          <w:rFonts w:ascii="宋体" w:hAnsi="宋体"/>
          <w:sz w:val="21"/>
          <w:szCs w:val="21"/>
        </w:rPr>
        <w:t xml:space="preserve"> 医学图像分割</w:t>
      </w:r>
      <w:r>
        <w:rPr>
          <w:rFonts w:hint="eastAsia" w:ascii="宋体" w:hAnsi="宋体"/>
          <w:sz w:val="21"/>
          <w:szCs w:val="21"/>
        </w:rPr>
        <w:t>中常用</w:t>
      </w:r>
      <w:r>
        <w:rPr>
          <w:rFonts w:ascii="宋体" w:hAnsi="宋体"/>
          <w:sz w:val="21"/>
          <w:szCs w:val="21"/>
        </w:rPr>
        <w:t>损失函数</w:t>
      </w:r>
      <w:bookmarkEnd w:id="63"/>
      <w:bookmarkEnd w:id="64"/>
      <w:bookmarkEnd w:id="65"/>
    </w:p>
    <w:p>
      <w:pPr>
        <w:pStyle w:val="54"/>
        <w:spacing w:line="240" w:lineRule="auto"/>
        <w:rPr>
          <w:rFonts w:cs="Times New Roman"/>
          <w:sz w:val="21"/>
          <w:szCs w:val="21"/>
        </w:rPr>
      </w:pPr>
      <w:bookmarkStart w:id="66" w:name="_Toc128508450"/>
      <w:bookmarkStart w:id="67" w:name="_Toc129438555"/>
      <w:bookmarkStart w:id="68" w:name="_Toc130472057"/>
      <w:r>
        <w:rPr>
          <w:rFonts w:cs="Times New Roman"/>
          <w:sz w:val="21"/>
          <w:szCs w:val="21"/>
        </w:rPr>
        <w:t>Table 2.</w:t>
      </w:r>
      <w:r>
        <w:rPr>
          <w:rFonts w:cs="Times New Roman"/>
          <w:sz w:val="21"/>
          <w:szCs w:val="21"/>
        </w:rPr>
        <w:fldChar w:fldCharType="begin"/>
      </w:r>
      <w:r>
        <w:rPr>
          <w:rFonts w:cs="Times New Roman"/>
          <w:sz w:val="21"/>
          <w:szCs w:val="21"/>
        </w:rPr>
        <w:instrText xml:space="preserve"> SEQ Table \* ARABIC \s 1 </w:instrText>
      </w:r>
      <w:r>
        <w:rPr>
          <w:rFonts w:cs="Times New Roman"/>
          <w:sz w:val="21"/>
          <w:szCs w:val="21"/>
        </w:rPr>
        <w:fldChar w:fldCharType="separate"/>
      </w:r>
      <w:r>
        <w:rPr>
          <w:rFonts w:cs="Times New Roman"/>
          <w:sz w:val="21"/>
          <w:szCs w:val="21"/>
        </w:rPr>
        <w:t>1</w:t>
      </w:r>
      <w:r>
        <w:rPr>
          <w:rFonts w:cs="Times New Roman"/>
          <w:sz w:val="21"/>
          <w:szCs w:val="21"/>
        </w:rPr>
        <w:fldChar w:fldCharType="end"/>
      </w:r>
      <w:r>
        <w:rPr>
          <w:rFonts w:cs="Times New Roman"/>
          <w:sz w:val="21"/>
          <w:szCs w:val="21"/>
        </w:rPr>
        <w:t xml:space="preserve">  Common loss functions in medical image segmentation</w:t>
      </w:r>
      <w:bookmarkEnd w:id="66"/>
      <w:bookmarkEnd w:id="67"/>
      <w:bookmarkEnd w:id="68"/>
    </w:p>
    <w:tbl>
      <w:tblPr>
        <w:tblStyle w:val="19"/>
        <w:tblW w:w="82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7"/>
        <w:gridCol w:w="57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hint="eastAsia" w:ascii="宋体" w:hAnsi="宋体" w:eastAsia="宋体" w:cs="宋体"/>
                <w:b w:val="0"/>
                <w:bCs/>
                <w:sz w:val="21"/>
                <w:szCs w:val="21"/>
              </w:rPr>
              <w:t>方法</w:t>
            </w:r>
          </w:p>
        </w:tc>
        <w:tc>
          <w:tcPr>
            <w:tcW w:w="5749"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hint="eastAsia" w:ascii="宋体" w:hAnsi="宋体" w:eastAsia="宋体" w:cs="宋体"/>
                <w:b w:val="0"/>
                <w:bCs/>
                <w:sz w:val="21"/>
                <w:szCs w:val="21"/>
              </w:rPr>
              <w:t>公式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cs="Times New Roman"/>
                <w:b w:val="0"/>
                <w:bCs/>
                <w:sz w:val="21"/>
                <w:szCs w:val="21"/>
              </w:rPr>
              <w:t>Binary Cross-Entropy loss</w:t>
            </w:r>
          </w:p>
        </w:tc>
        <w:tc>
          <w:tcPr>
            <w:tcW w:w="5749" w:type="dxa"/>
            <w:tcBorders>
              <w:top w:val="single" w:color="auto" w:sz="4" w:space="0"/>
              <w:bottom w:val="single" w:color="auto" w:sz="4" w:space="0"/>
            </w:tcBorders>
            <w:vAlign w:val="center"/>
          </w:tcPr>
          <w:p>
            <w:pPr>
              <w:pStyle w:val="54"/>
              <w:spacing w:line="240" w:lineRule="auto"/>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BCE</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ctrlPr>
                      <w:rPr>
                        <w:rFonts w:ascii="Cambria Math" w:hAnsi="Cambria Math" w:cs="Times New Roman"/>
                        <w:b w:val="0"/>
                        <w:bCs/>
                        <w:i/>
                        <w:sz w:val="21"/>
                        <w:szCs w:val="21"/>
                      </w:rPr>
                    </m:ctrlPr>
                  </m:e>
                </m:d>
                <m:r>
                  <m:rPr>
                    <m:sty m:val="bi"/>
                  </m:rPr>
                  <w:rPr>
                    <w:rFonts w:ascii="Cambria Math" w:hAnsi="Cambria Math" w:cs="Times New Roman"/>
                    <w:sz w:val="21"/>
                    <w:szCs w:val="21"/>
                  </w:rPr>
                  <m:t>+(1−y)log(1−p))</m:t>
                </m:r>
              </m:oMath>
            </m:oMathPara>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cs="Times New Roman"/>
                <w:b w:val="0"/>
                <w:bCs/>
                <w:sz w:val="21"/>
                <w:szCs w:val="21"/>
              </w:rPr>
              <w:t>Dice Loss</w:t>
            </w:r>
          </w:p>
        </w:tc>
        <w:tc>
          <w:tcPr>
            <w:tcW w:w="5749" w:type="dxa"/>
            <w:tcBorders>
              <w:top w:val="single" w:color="auto" w:sz="4" w:space="0"/>
              <w:bottom w:val="single" w:color="auto" w:sz="4" w:space="0"/>
            </w:tcBorders>
            <w:vAlign w:val="center"/>
          </w:tcPr>
          <w:p>
            <w:pPr>
              <w:pStyle w:val="54"/>
              <w:spacing w:line="240" w:lineRule="auto"/>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dice</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=1−</m:t>
                </m:r>
                <m:f>
                  <m:fPr>
                    <m:ctrlPr>
                      <w:rPr>
                        <w:rFonts w:ascii="Cambria Math" w:hAnsi="Cambria Math" w:cs="Times New Roman"/>
                        <w:b w:val="0"/>
                        <w:bCs/>
                        <w:i/>
                        <w:sz w:val="21"/>
                        <w:szCs w:val="21"/>
                      </w:rPr>
                    </m:ctrlPr>
                  </m:fPr>
                  <m:num>
                    <m:r>
                      <m:rPr>
                        <m:sty m:val="bi"/>
                      </m:rPr>
                      <w:rPr>
                        <w:rFonts w:ascii="Cambria Math" w:hAnsi="Cambria Math" w:cs="Times New Roman"/>
                        <w:sz w:val="21"/>
                        <w:szCs w:val="21"/>
                      </w:rPr>
                      <m:t>yp+ϵ</m:t>
                    </m:r>
                    <m:ctrlPr>
                      <w:rPr>
                        <w:rFonts w:ascii="Cambria Math" w:hAnsi="Cambria Math" w:cs="Times New Roman"/>
                        <w:b w:val="0"/>
                        <w:bCs/>
                        <w:i/>
                        <w:sz w:val="21"/>
                        <w:szCs w:val="21"/>
                      </w:rPr>
                    </m:ctrlPr>
                  </m:num>
                  <m:den>
                    <m:r>
                      <m:rPr>
                        <m:sty m:val="bi"/>
                      </m:rPr>
                      <w:rPr>
                        <w:rFonts w:ascii="Cambria Math" w:hAnsi="Cambria Math" w:cs="Times New Roman"/>
                        <w:sz w:val="21"/>
                        <w:szCs w:val="21"/>
                      </w:rPr>
                      <m:t>y+p+ϵ</m:t>
                    </m:r>
                    <m:ctrlPr>
                      <w:rPr>
                        <w:rFonts w:ascii="Cambria Math" w:hAnsi="Cambria Math" w:cs="Times New Roman"/>
                        <w:b w:val="0"/>
                        <w:bCs/>
                        <w:i/>
                        <w:sz w:val="21"/>
                        <w:szCs w:val="21"/>
                      </w:rPr>
                    </m:ctrlPr>
                  </m:den>
                </m:f>
              </m:oMath>
            </m:oMathPara>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cs="Times New Roman"/>
                <w:b w:val="0"/>
                <w:bCs/>
                <w:sz w:val="21"/>
                <w:szCs w:val="21"/>
              </w:rPr>
              <w:t>Weighted cross-entropy loss</w:t>
            </w:r>
          </w:p>
        </w:tc>
        <w:tc>
          <w:tcPr>
            <w:tcW w:w="5749" w:type="dxa"/>
            <w:tcBorders>
              <w:top w:val="single" w:color="auto" w:sz="4" w:space="0"/>
              <w:bottom w:val="single" w:color="auto" w:sz="4" w:space="0"/>
            </w:tcBorders>
            <w:vAlign w:val="center"/>
          </w:tcPr>
          <w:p>
            <w:pPr>
              <w:pStyle w:val="54"/>
              <w:spacing w:line="240" w:lineRule="auto"/>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WBCE</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=−(αylog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ctrlPr>
                      <w:rPr>
                        <w:rFonts w:ascii="Cambria Math" w:hAnsi="Cambria Math" w:cs="Times New Roman"/>
                        <w:b w:val="0"/>
                        <w:bCs/>
                        <w:i/>
                        <w:sz w:val="21"/>
                        <w:szCs w:val="21"/>
                      </w:rPr>
                    </m:ctrlPr>
                  </m:e>
                </m:d>
                <m:r>
                  <m:rPr>
                    <m:sty m:val="bi"/>
                  </m:rPr>
                  <w:rPr>
                    <w:rFonts w:ascii="Cambria Math" w:hAnsi="Cambria Math" w:cs="Times New Roman"/>
                    <w:sz w:val="21"/>
                    <w:szCs w:val="21"/>
                  </w:rPr>
                  <m:t>+(1−y)log(1−p))</m:t>
                </m:r>
              </m:oMath>
            </m:oMathPara>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cs="Times New Roman"/>
                <w:b w:val="0"/>
                <w:bCs/>
                <w:sz w:val="21"/>
                <w:szCs w:val="21"/>
              </w:rPr>
              <w:t>Balanced Cross-Entropy loss</w:t>
            </w:r>
          </w:p>
        </w:tc>
        <w:tc>
          <w:tcPr>
            <w:tcW w:w="5749" w:type="dxa"/>
            <w:tcBorders>
              <w:top w:val="single" w:color="auto" w:sz="4" w:space="0"/>
              <w:bottom w:val="single" w:color="auto" w:sz="4" w:space="0"/>
            </w:tcBorders>
            <w:vAlign w:val="center"/>
          </w:tcPr>
          <w:p>
            <w:pPr>
              <w:pStyle w:val="54"/>
              <w:spacing w:line="240" w:lineRule="auto"/>
              <w:rPr>
                <w:rFonts w:cs="Times New Roman"/>
                <w:b w:val="0"/>
                <w:bCs/>
                <w:i/>
                <w:sz w:val="21"/>
                <w:szCs w:val="21"/>
              </w:rPr>
            </w:pPr>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BBCE</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=−(αylog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ctrlPr>
                    <w:rPr>
                      <w:rFonts w:ascii="Cambria Math" w:hAnsi="Cambria Math" w:cs="Times New Roman"/>
                      <w:b w:val="0"/>
                      <w:bCs/>
                      <w:i/>
                      <w:sz w:val="21"/>
                      <w:szCs w:val="21"/>
                    </w:rPr>
                  </m:ctrlPr>
                </m:e>
              </m:d>
              <m:r>
                <m:rPr>
                  <m:sty m:val="bi"/>
                </m:rPr>
                <w:rPr>
                  <w:rFonts w:ascii="Cambria Math" w:hAnsi="Cambria Math" w:cs="Times New Roman"/>
                  <w:sz w:val="21"/>
                  <w:szCs w:val="21"/>
                </w:rPr>
                <m:t>+</m:t>
              </m:r>
              <m:r>
                <m:rPr>
                  <m:sty m:val="bi"/>
                </m:rPr>
                <w:rPr>
                  <w:rFonts w:ascii="Cambria Math" w:hAnsi="Cambria Math" w:eastAsia="宋体" w:cs="Times New Roman"/>
                  <w:sz w:val="21"/>
                  <w:szCs w:val="21"/>
                </w:rPr>
                <m:t>（</m:t>
              </m:r>
              <m:r>
                <m:rPr>
                  <m:sty m:val="bi"/>
                </m:rPr>
                <w:rPr>
                  <w:rFonts w:ascii="Cambria Math" w:hAnsi="Cambria Math" w:cs="Times New Roman"/>
                  <w:sz w:val="21"/>
                  <w:szCs w:val="21"/>
                </w:rPr>
                <m:t>1−α</m:t>
              </m:r>
              <m:r>
                <m:rPr>
                  <m:sty m:val="bi"/>
                </m:rPr>
                <w:rPr>
                  <w:rFonts w:ascii="Cambria Math" w:hAnsi="Cambria Math" w:eastAsia="宋体" w:cs="Times New Roman"/>
                  <w:sz w:val="21"/>
                  <w:szCs w:val="21"/>
                </w:rPr>
                <m:t>）</m:t>
              </m:r>
              <m:r>
                <m:rPr>
                  <m:sty m:val="bi"/>
                </m:rPr>
                <w:rPr>
                  <w:rFonts w:ascii="Cambria Math" w:hAnsi="Cambria Math" w:cs="Times New Roman"/>
                  <w:sz w:val="21"/>
                  <w:szCs w:val="21"/>
                </w:rPr>
                <m:t>(1−y)log(1−p))</m:t>
              </m:r>
            </m:oMath>
            <w:r>
              <w:rPr>
                <w:rFonts w:cs="Times New Roman"/>
                <w:b w:val="0"/>
                <w:bCs/>
                <w:i/>
                <w:sz w:val="21"/>
                <w:szCs w:val="21"/>
              </w:rPr>
              <w:t xml:space="preserve">, </w:t>
            </w:r>
            <m:oMath>
              <m:r>
                <m:rPr>
                  <m:sty m:val="bi"/>
                </m:rPr>
                <w:rPr>
                  <w:rFonts w:ascii="Cambria Math" w:hAnsi="Cambria Math" w:cs="Times New Roman"/>
                  <w:sz w:val="21"/>
                  <w:szCs w:val="21"/>
                </w:rPr>
                <m:t>α&lt;1</m:t>
              </m:r>
            </m:oMath>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cs="Times New Roman"/>
                <w:b w:val="0"/>
                <w:bCs/>
                <w:sz w:val="21"/>
                <w:szCs w:val="21"/>
              </w:rPr>
              <w:t>Focal loss</w:t>
            </w:r>
          </w:p>
        </w:tc>
        <w:tc>
          <w:tcPr>
            <w:tcW w:w="5749" w:type="dxa"/>
            <w:tcBorders>
              <w:top w:val="single" w:color="auto" w:sz="4" w:space="0"/>
              <w:bottom w:val="single" w:color="auto" w:sz="4" w:space="0"/>
            </w:tcBorders>
            <w:vAlign w:val="center"/>
          </w:tcPr>
          <w:p>
            <w:pPr>
              <w:pStyle w:val="54"/>
              <w:spacing w:line="240" w:lineRule="auto"/>
              <w:rPr>
                <w:rFonts w:cs="Times New Roman"/>
                <w:b w:val="0"/>
                <w:bCs/>
                <w:i/>
                <w:sz w:val="21"/>
                <w:szCs w:val="21"/>
              </w:rPr>
            </w:pPr>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focal</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=−(α</m:t>
              </m:r>
              <m:sSup>
                <m:sSupPr>
                  <m:ctrlPr>
                    <w:rPr>
                      <w:rFonts w:ascii="Cambria Math" w:hAnsi="Cambria Math" w:cs="Times New Roman"/>
                      <w:b w:val="0"/>
                      <w:bCs/>
                      <w:i/>
                      <w:sz w:val="21"/>
                      <w:szCs w:val="21"/>
                    </w:rPr>
                  </m:ctrlPr>
                </m:sSupPr>
                <m:e>
                  <m:r>
                    <m:rPr>
                      <m:sty m:val="bi"/>
                    </m:rPr>
                    <w:rPr>
                      <w:rFonts w:ascii="Cambria Math" w:hAnsi="Cambria Math" w:cs="Times New Roman"/>
                      <w:sz w:val="21"/>
                      <w:szCs w:val="21"/>
                    </w:rPr>
                    <m:t>(1−p)</m:t>
                  </m:r>
                  <m:ctrlPr>
                    <w:rPr>
                      <w:rFonts w:ascii="Cambria Math" w:hAnsi="Cambria Math" w:cs="Times New Roman"/>
                      <w:b w:val="0"/>
                      <w:bCs/>
                      <w:i/>
                      <w:sz w:val="21"/>
                      <w:szCs w:val="21"/>
                    </w:rPr>
                  </m:ctrlPr>
                </m:e>
                <m:sup>
                  <m:r>
                    <m:rPr>
                      <m:sty m:val="bi"/>
                    </m:rPr>
                    <w:rPr>
                      <w:rFonts w:ascii="Cambria Math" w:hAnsi="Cambria Math" w:cs="Times New Roman"/>
                      <w:sz w:val="21"/>
                      <w:szCs w:val="21"/>
                    </w:rPr>
                    <m:t>γ</m:t>
                  </m:r>
                  <m:ctrlPr>
                    <w:rPr>
                      <w:rFonts w:ascii="Cambria Math" w:hAnsi="Cambria Math" w:cs="Times New Roman"/>
                      <w:b w:val="0"/>
                      <w:bCs/>
                      <w:i/>
                      <w:sz w:val="21"/>
                      <w:szCs w:val="21"/>
                    </w:rPr>
                  </m:ctrlPr>
                </m:sup>
              </m:sSup>
              <m:r>
                <m:rPr>
                  <m:sty m:val="bi"/>
                </m:rPr>
                <w:rPr>
                  <w:rFonts w:ascii="Cambria Math" w:hAnsi="Cambria Math" w:cs="Times New Roman"/>
                  <w:sz w:val="21"/>
                  <w:szCs w:val="21"/>
                </w:rPr>
                <m:t>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ctrlPr>
                    <w:rPr>
                      <w:rFonts w:ascii="Cambria Math" w:hAnsi="Cambria Math" w:cs="Times New Roman"/>
                      <w:b w:val="0"/>
                      <w:bCs/>
                      <w:i/>
                      <w:sz w:val="21"/>
                      <w:szCs w:val="21"/>
                    </w:rPr>
                  </m:ctrlPr>
                </m:e>
              </m:d>
              <m:r>
                <m:rPr>
                  <m:sty m:val="bi"/>
                </m:rPr>
                <w:rPr>
                  <w:rFonts w:ascii="Cambria Math" w:hAnsi="Cambria Math" w:cs="Times New Roman"/>
                  <w:sz w:val="21"/>
                  <w:szCs w:val="21"/>
                </w:rPr>
                <m:t>+(1−α)</m:t>
              </m:r>
              <m:sSup>
                <m:sSupPr>
                  <m:ctrlPr>
                    <w:rPr>
                      <w:rFonts w:ascii="Cambria Math" w:hAnsi="Cambria Math" w:cs="Times New Roman"/>
                      <w:b w:val="0"/>
                      <w:bCs/>
                      <w:i/>
                      <w:sz w:val="21"/>
                      <w:szCs w:val="21"/>
                    </w:rPr>
                  </m:ctrlPr>
                </m:sSupPr>
                <m:e>
                  <m:r>
                    <m:rPr>
                      <m:sty m:val="bi"/>
                    </m:rPr>
                    <w:rPr>
                      <w:rFonts w:ascii="Cambria Math" w:hAnsi="Cambria Math" w:cs="Times New Roman"/>
                      <w:sz w:val="21"/>
                      <w:szCs w:val="21"/>
                    </w:rPr>
                    <m:t>(p)</m:t>
                  </m:r>
                  <m:ctrlPr>
                    <w:rPr>
                      <w:rFonts w:ascii="Cambria Math" w:hAnsi="Cambria Math" w:cs="Times New Roman"/>
                      <w:b w:val="0"/>
                      <w:bCs/>
                      <w:i/>
                      <w:sz w:val="21"/>
                      <w:szCs w:val="21"/>
                    </w:rPr>
                  </m:ctrlPr>
                </m:e>
                <m:sup>
                  <m:r>
                    <m:rPr>
                      <m:sty m:val="bi"/>
                    </m:rPr>
                    <w:rPr>
                      <w:rFonts w:ascii="Cambria Math" w:hAnsi="Cambria Math" w:cs="Times New Roman"/>
                      <w:sz w:val="21"/>
                      <w:szCs w:val="21"/>
                    </w:rPr>
                    <m:t>γ</m:t>
                  </m:r>
                  <m:ctrlPr>
                    <w:rPr>
                      <w:rFonts w:ascii="Cambria Math" w:hAnsi="Cambria Math" w:cs="Times New Roman"/>
                      <w:b w:val="0"/>
                      <w:bCs/>
                      <w:i/>
                      <w:sz w:val="21"/>
                      <w:szCs w:val="21"/>
                    </w:rPr>
                  </m:ctrlPr>
                </m:sup>
              </m:sSup>
              <m:r>
                <m:rPr>
                  <m:sty m:val="bi"/>
                </m:rPr>
                <w:rPr>
                  <w:rFonts w:ascii="Cambria Math" w:hAnsi="Cambria Math" w:cs="Times New Roman"/>
                  <w:sz w:val="21"/>
                  <w:szCs w:val="21"/>
                </w:rPr>
                <m:t>(1−y)log(1−p)),</m:t>
              </m:r>
            </m:oMath>
            <w:r>
              <w:rPr>
                <w:rFonts w:cs="Times New Roman"/>
                <w:b w:val="0"/>
                <w:bCs/>
                <w:i/>
                <w:sz w:val="21"/>
                <w:szCs w:val="21"/>
              </w:rPr>
              <w:t xml:space="preserve"> </w:t>
            </w:r>
            <m:oMath>
              <m:r>
                <m:rPr>
                  <m:sty m:val="bi"/>
                </m:rPr>
                <w:rPr>
                  <w:rFonts w:ascii="Cambria Math" w:hAnsi="Cambria Math" w:cs="Times New Roman"/>
                  <w:sz w:val="21"/>
                  <w:szCs w:val="21"/>
                </w:rPr>
                <m:t>0&lt;α&lt;1</m:t>
              </m:r>
            </m:oMath>
            <w:r>
              <w:rPr>
                <w:rFonts w:cs="Times New Roman"/>
                <w:b w:val="0"/>
                <w:bCs/>
                <w:i/>
                <w:sz w:val="21"/>
                <w:szCs w:val="21"/>
              </w:rPr>
              <w:t xml:space="preserve">, </w:t>
            </w:r>
            <m:oMath>
              <m:r>
                <m:rPr>
                  <m:sty m:val="bi"/>
                </m:rPr>
                <w:rPr>
                  <w:rFonts w:ascii="Cambria Math" w:hAnsi="Cambria Math" w:cs="Times New Roman"/>
                  <w:sz w:val="21"/>
                  <w:szCs w:val="21"/>
                </w:rPr>
                <m:t>γ&gt;1</m:t>
              </m:r>
            </m:oMath>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cs="Times New Roman"/>
                <w:b w:val="0"/>
                <w:bCs/>
                <w:sz w:val="21"/>
                <w:szCs w:val="21"/>
              </w:rPr>
              <w:t>Enhanced Mixing Loss</w:t>
            </w:r>
          </w:p>
        </w:tc>
        <w:tc>
          <w:tcPr>
            <w:tcW w:w="5749" w:type="dxa"/>
            <w:tcBorders>
              <w:top w:val="single" w:color="auto" w:sz="4" w:space="0"/>
              <w:bottom w:val="single" w:color="auto" w:sz="4" w:space="0"/>
            </w:tcBorders>
            <w:vAlign w:val="center"/>
          </w:tcPr>
          <w:p>
            <w:pPr>
              <w:pStyle w:val="54"/>
              <w:spacing w:line="240" w:lineRule="auto"/>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eml</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m:t>
                </m:r>
                <m:f>
                  <m:fPr>
                    <m:ctrlPr>
                      <w:rPr>
                        <w:rFonts w:ascii="Cambria Math" w:hAnsi="Cambria Math" w:cs="Times New Roman"/>
                        <w:b w:val="0"/>
                        <w:bCs/>
                        <w:i/>
                        <w:sz w:val="21"/>
                        <w:szCs w:val="21"/>
                      </w:rPr>
                    </m:ctrlPr>
                  </m:fPr>
                  <m:num>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focal</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ctrlPr>
                      <w:rPr>
                        <w:rFonts w:ascii="Cambria Math" w:hAnsi="Cambria Math" w:cs="Times New Roman"/>
                        <w:b w:val="0"/>
                        <w:bCs/>
                        <w:i/>
                        <w:sz w:val="21"/>
                        <w:szCs w:val="21"/>
                      </w:rPr>
                    </m:ctrlPr>
                  </m:num>
                  <m:den>
                    <m:r>
                      <m:rPr>
                        <m:sty m:val="bi"/>
                      </m:rPr>
                      <w:rPr>
                        <w:rFonts w:ascii="Cambria Math" w:hAnsi="Cambria Math" w:cs="Times New Roman"/>
                        <w:sz w:val="21"/>
                        <w:szCs w:val="21"/>
                      </w:rPr>
                      <m:t>N</m:t>
                    </m:r>
                    <m:ctrlPr>
                      <w:rPr>
                        <w:rFonts w:ascii="Cambria Math" w:hAnsi="Cambria Math" w:cs="Times New Roman"/>
                        <w:b w:val="0"/>
                        <w:bCs/>
                        <w:i/>
                        <w:sz w:val="21"/>
                        <w:szCs w:val="21"/>
                      </w:rPr>
                    </m:ctrlPr>
                  </m:den>
                </m:f>
                <m:r>
                  <m:rPr>
                    <m:sty m:val="bi"/>
                  </m:rPr>
                  <w:rPr>
                    <w:rFonts w:ascii="Cambria Math" w:hAnsi="Cambria Math" w:cs="Times New Roman"/>
                    <w:sz w:val="21"/>
                    <w:szCs w:val="21"/>
                  </w:rPr>
                  <m:t>−log⁡(</m:t>
                </m:r>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dice</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m:t>
                </m:r>
              </m:oMath>
            </m:oMathPara>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Borders>
              <w:top w:val="single" w:color="auto" w:sz="4" w:space="0"/>
              <w:bottom w:val="single" w:color="auto" w:sz="4" w:space="0"/>
            </w:tcBorders>
            <w:vAlign w:val="center"/>
          </w:tcPr>
          <w:p>
            <w:pPr>
              <w:pStyle w:val="54"/>
              <w:spacing w:line="240" w:lineRule="auto"/>
              <w:rPr>
                <w:rFonts w:cs="Times New Roman"/>
                <w:b w:val="0"/>
                <w:bCs/>
                <w:sz w:val="21"/>
                <w:szCs w:val="21"/>
              </w:rPr>
            </w:pPr>
            <w:r>
              <w:rPr>
                <w:rFonts w:cs="Times New Roman"/>
                <w:b w:val="0"/>
                <w:bCs/>
                <w:sz w:val="21"/>
                <w:szCs w:val="21"/>
              </w:rPr>
              <w:t>Tversky Loss</w:t>
            </w:r>
          </w:p>
        </w:tc>
        <w:tc>
          <w:tcPr>
            <w:tcW w:w="5749" w:type="dxa"/>
            <w:tcBorders>
              <w:top w:val="single" w:color="auto" w:sz="4" w:space="0"/>
              <w:bottom w:val="single" w:color="auto" w:sz="4" w:space="0"/>
            </w:tcBorders>
            <w:vAlign w:val="center"/>
          </w:tcPr>
          <w:p>
            <w:pPr>
              <w:pStyle w:val="54"/>
              <w:spacing w:line="240" w:lineRule="auto"/>
              <w:rPr>
                <w:rFonts w:cs="Times New Roman"/>
                <w:b w:val="0"/>
                <w:bCs/>
                <w:i/>
                <w:sz w:val="21"/>
                <w:szCs w:val="21"/>
              </w:rPr>
            </w:pPr>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ctrlPr>
                    <w:rPr>
                      <w:rFonts w:ascii="Cambria Math" w:hAnsi="Cambria Math" w:cs="Times New Roman"/>
                      <w:b w:val="0"/>
                      <w:bCs/>
                      <w:i/>
                      <w:sz w:val="21"/>
                      <w:szCs w:val="21"/>
                    </w:rPr>
                  </m:ctrlPr>
                </m:e>
                <m:sub>
                  <m:r>
                    <m:rPr>
                      <m:sty m:val="bi"/>
                    </m:rPr>
                    <w:rPr>
                      <w:rFonts w:ascii="Cambria Math" w:hAnsi="Cambria Math" w:cs="Times New Roman"/>
                      <w:sz w:val="21"/>
                      <w:szCs w:val="21"/>
                    </w:rPr>
                    <m:t>Tversky</m:t>
                  </m:r>
                  <m:ctrlPr>
                    <w:rPr>
                      <w:rFonts w:ascii="Cambria Math" w:hAnsi="Cambria Math" w:cs="Times New Roman"/>
                      <w:b w:val="0"/>
                      <w:bCs/>
                      <w:i/>
                      <w:sz w:val="21"/>
                      <w:szCs w:val="21"/>
                    </w:rPr>
                  </m:ctrlP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ctrlPr>
                    <w:rPr>
                      <w:rFonts w:ascii="Cambria Math" w:hAnsi="Cambria Math" w:cs="Times New Roman"/>
                      <w:b w:val="0"/>
                      <w:bCs/>
                      <w:i/>
                      <w:sz w:val="21"/>
                      <w:szCs w:val="21"/>
                    </w:rPr>
                  </m:ctrlPr>
                </m:e>
              </m:d>
              <m:r>
                <m:rPr>
                  <m:sty m:val="bi"/>
                </m:rPr>
                <w:rPr>
                  <w:rFonts w:ascii="Cambria Math" w:hAnsi="Cambria Math" w:cs="Times New Roman"/>
                  <w:sz w:val="21"/>
                  <w:szCs w:val="21"/>
                </w:rPr>
                <m:t>=1−</m:t>
              </m:r>
              <m:f>
                <m:fPr>
                  <m:ctrlPr>
                    <w:rPr>
                      <w:rFonts w:ascii="Cambria Math" w:hAnsi="Cambria Math" w:cs="Times New Roman"/>
                      <w:b w:val="0"/>
                      <w:bCs/>
                      <w:i/>
                      <w:sz w:val="21"/>
                      <w:szCs w:val="21"/>
                    </w:rPr>
                  </m:ctrlPr>
                </m:fPr>
                <m:num>
                  <m:r>
                    <m:rPr>
                      <m:sty m:val="bi"/>
                    </m:rPr>
                    <w:rPr>
                      <w:rFonts w:ascii="Cambria Math" w:hAnsi="Cambria Math" w:cs="Times New Roman"/>
                      <w:sz w:val="21"/>
                      <w:szCs w:val="21"/>
                    </w:rPr>
                    <m:t>yp+ϵ</m:t>
                  </m:r>
                  <m:ctrlPr>
                    <w:rPr>
                      <w:rFonts w:ascii="Cambria Math" w:hAnsi="Cambria Math" w:cs="Times New Roman"/>
                      <w:b w:val="0"/>
                      <w:bCs/>
                      <w:i/>
                      <w:sz w:val="21"/>
                      <w:szCs w:val="21"/>
                    </w:rPr>
                  </m:ctrlPr>
                </m:num>
                <m:den>
                  <m:r>
                    <m:rPr>
                      <m:sty m:val="bi"/>
                    </m:rPr>
                    <w:rPr>
                      <w:rFonts w:ascii="Cambria Math" w:hAnsi="Cambria Math" w:cs="Times New Roman"/>
                      <w:sz w:val="21"/>
                      <w:szCs w:val="21"/>
                    </w:rPr>
                    <m:t>yp+(1−α)(1−y)p+αy(1−p)+ϵ</m:t>
                  </m:r>
                  <m:ctrlPr>
                    <w:rPr>
                      <w:rFonts w:ascii="Cambria Math" w:hAnsi="Cambria Math" w:cs="Times New Roman"/>
                      <w:b w:val="0"/>
                      <w:bCs/>
                      <w:i/>
                      <w:sz w:val="21"/>
                      <w:szCs w:val="21"/>
                    </w:rPr>
                  </m:ctrlPr>
                </m:den>
              </m:f>
            </m:oMath>
            <w:r>
              <w:rPr>
                <w:rFonts w:cs="Times New Roman"/>
                <w:b w:val="0"/>
                <w:bCs/>
                <w:i/>
                <w:sz w:val="21"/>
                <w:szCs w:val="21"/>
              </w:rPr>
              <w:t xml:space="preserve"> </w:t>
            </w:r>
            <m:oMath>
              <m:r>
                <m:rPr>
                  <m:sty m:val="bi"/>
                </m:rPr>
                <w:rPr>
                  <w:rFonts w:ascii="Cambria Math" w:hAnsi="Cambria Math" w:cs="Times New Roman"/>
                  <w:sz w:val="21"/>
                  <w:szCs w:val="21"/>
                </w:rPr>
                <m:t>0&lt;α&lt;1</m:t>
              </m:r>
            </m:oMath>
          </w:p>
        </w:tc>
      </w:tr>
    </w:tbl>
    <w:p>
      <w:pPr>
        <w:overflowPunct w:val="0"/>
        <w:ind w:firstLine="420"/>
        <w:rPr>
          <w:rFonts w:cs="Times New Roman"/>
          <w:szCs w:val="24"/>
        </w:rPr>
      </w:pPr>
      <w:r>
        <w:rPr>
          <w:rFonts w:cs="Times New Roman"/>
          <w:szCs w:val="24"/>
        </w:rPr>
        <w:t>在图像分割领域的评价</w:t>
      </w:r>
      <w:r>
        <w:rPr>
          <w:rFonts w:hint="eastAsia" w:cs="Times New Roman"/>
          <w:szCs w:val="24"/>
        </w:rPr>
        <w:t>中</w:t>
      </w:r>
      <w:r>
        <w:rPr>
          <w:rFonts w:cs="Times New Roman"/>
          <w:szCs w:val="24"/>
        </w:rPr>
        <w:t>通常使用</w:t>
      </w:r>
      <w:r>
        <w:rPr>
          <w:rFonts w:hint="eastAsia" w:cs="Times New Roman"/>
          <w:szCs w:val="24"/>
        </w:rPr>
        <w:t>d</w:t>
      </w:r>
      <w:r>
        <w:rPr>
          <w:rFonts w:cs="Times New Roman"/>
          <w:szCs w:val="24"/>
        </w:rPr>
        <w:t>ice</w:t>
      </w:r>
      <w:r>
        <w:rPr>
          <w:rFonts w:hint="eastAsia" w:cs="Times New Roman"/>
          <w:szCs w:val="24"/>
        </w:rPr>
        <w:t>指标</w:t>
      </w:r>
      <w:r>
        <w:rPr>
          <w:rFonts w:cs="Times New Roman"/>
          <w:szCs w:val="24"/>
        </w:rPr>
        <w:t xml:space="preserve">。在样本极度不平衡的情况下，dice </w:t>
      </w:r>
      <w:r>
        <w:rPr>
          <w:rFonts w:hint="eastAsia" w:cs="Times New Roman"/>
          <w:szCs w:val="24"/>
        </w:rPr>
        <w:t>loss</w:t>
      </w:r>
      <w:r>
        <w:rPr>
          <w:rFonts w:cs="Times New Roman"/>
          <w:szCs w:val="24"/>
        </w:rPr>
        <w:t>也被使用</w:t>
      </w:r>
      <w:r>
        <w:rPr>
          <w:rFonts w:cs="Times New Roman"/>
          <w:szCs w:val="24"/>
        </w:rPr>
        <w:fldChar w:fldCharType="begin"/>
      </w:r>
      <w:r>
        <w:rPr>
          <w:rFonts w:cs="Times New Roman"/>
          <w:szCs w:val="24"/>
        </w:rPr>
        <w:instrText xml:space="preserve"> ADDIN EN.CITE &lt;EndNote&gt;&lt;Cite&gt;&lt;Author&gt;Sudre&lt;/Author&gt;&lt;Year&gt;2017&lt;/Year&gt;&lt;RecNum&gt;50&lt;/RecNum&gt;&lt;DisplayText&gt;&lt;style face="superscript"&gt;[70]&lt;/style&gt;&lt;/DisplayText&gt;&lt;record&gt;&lt;rec-number&gt;50&lt;/rec-number&gt;&lt;foreign-keys&gt;&lt;key app="EN" db-id="wt0f55tzdrr09ne0web5fwv9a2zaffp955av" timestamp="1677574707"&gt;50&lt;/key&gt;&lt;/foreign-keys&gt;&lt;ref-type name="Conference Proceedings"&gt;10&lt;/ref-type&gt;&lt;contributors&gt;&lt;authors&gt;&lt;author&gt;Sudre, Carole H.&lt;/author&gt;&lt;author&gt;Li, Wenqi&lt;/author&gt;&lt;author&gt;Vercauteren, Tom&lt;/author&gt;&lt;author&gt;Ourselin, Sebastien&lt;/author&gt;&lt;author&gt;Jorge Cardoso, M.&lt;/author&gt;&lt;/authors&gt;&lt;secondary-authors&gt;&lt;author&gt;Cardoso, M. Jorge&lt;/author&gt;&lt;author&gt;Arbel, Tal&lt;/author&gt;&lt;author&gt;Carneiro, Gustavo&lt;/author&gt;&lt;author&gt;Syeda-Mahmood, Tanveer&lt;/author&gt;&lt;author&gt;Tavares, João Manuel R. S.&lt;/author&gt;&lt;author&gt;Moradi, Mehdi&lt;/author&gt;&lt;author&gt;Bradley, Andrew&lt;/author&gt;&lt;author&gt;Greenspan, Hayit&lt;/author&gt;&lt;author&gt;Papa, João Paulo&lt;/author&gt;&lt;author&gt;Madabhushi, Anant&lt;/author&gt;&lt;author&gt;Nascimento, Jacinto C.&lt;/author&gt;&lt;author&gt;Cardoso, Jaime S.&lt;/author&gt;&lt;author&gt;Belagiannis, Vasileios&lt;/author&gt;&lt;author&gt;Lu, Zhi&lt;/author&gt;&lt;/secondary-authors&gt;&lt;/contributors&gt;&lt;titles&gt;&lt;title&gt;Generalised Dice Overlap as a Deep Learning Loss Function for Highly Unbalanced Segmentations&lt;/title&gt;&lt;secondary-title&gt;Deep Learning in Medical Image Analysis and Multimodal Learning for Clinical Decision Support&lt;/secondary-title&gt;&lt;/titles&gt;&lt;pages&gt;240-248&lt;/pages&gt;&lt;dates&gt;&lt;year&gt;2017&lt;/year&gt;&lt;pub-dates&gt;&lt;date&gt;2017//&lt;/date&gt;&lt;/pub-dates&gt;&lt;/dates&gt;&lt;pub-location&gt;Cham&lt;/pub-location&gt;&lt;publisher&gt;Springer International Publishing&lt;/publisher&gt;&lt;isbn&gt;978-3-319-67558-9&lt;/isbn&gt;&lt;urls&gt;&lt;/urls&gt;&lt;/record&gt;&lt;/Cite&gt;&lt;/EndNote&gt;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"_ENREF_70" \o "Sudre, 2017 #50" </w:instrText>
      </w:r>
      <w:r>
        <w:fldChar w:fldCharType="separate"/>
      </w:r>
      <w:r>
        <w:rPr>
          <w:rFonts w:cs="Times New Roman"/>
          <w:szCs w:val="24"/>
          <w:vertAlign w:val="superscript"/>
        </w:rPr>
        <w:t>70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 xml:space="preserve">。不幸的是，dice </w:t>
      </w:r>
      <w:r>
        <w:rPr>
          <w:rFonts w:hint="eastAsia" w:cs="Times New Roman"/>
          <w:szCs w:val="24"/>
        </w:rPr>
        <w:t>l</w:t>
      </w:r>
      <w:r>
        <w:rPr>
          <w:rFonts w:cs="Times New Roman"/>
          <w:szCs w:val="24"/>
        </w:rPr>
        <w:t>oss的一个局限性是，它对假阳性</w:t>
      </w:r>
      <w:r>
        <w:rPr>
          <w:rFonts w:hint="eastAsia" w:cs="Times New Roman"/>
          <w:szCs w:val="24"/>
        </w:rPr>
        <w:t>(</w:t>
      </w:r>
      <w:r>
        <w:rPr>
          <w:rFonts w:cs="Times New Roman"/>
          <w:szCs w:val="24"/>
        </w:rPr>
        <w:t>FP</w:t>
      </w:r>
      <w:r>
        <w:rPr>
          <w:rFonts w:hint="eastAsia" w:cs="Times New Roman"/>
          <w:szCs w:val="24"/>
        </w:rPr>
        <w:t>)</w:t>
      </w:r>
      <w:r>
        <w:rPr>
          <w:rFonts w:cs="Times New Roman"/>
          <w:szCs w:val="24"/>
        </w:rPr>
        <w:t>和假阴性</w:t>
      </w:r>
      <w:r>
        <w:rPr>
          <w:rFonts w:hint="eastAsia" w:cs="Times New Roman"/>
          <w:szCs w:val="24"/>
        </w:rPr>
        <w:t>(</w:t>
      </w:r>
      <w:r>
        <w:rPr>
          <w:rFonts w:cs="Times New Roman"/>
          <w:szCs w:val="24"/>
        </w:rPr>
        <w:t>FN</w:t>
      </w:r>
      <w:r>
        <w:rPr>
          <w:rFonts w:hint="eastAsia" w:cs="Times New Roman"/>
          <w:szCs w:val="24"/>
        </w:rPr>
        <w:t>)</w:t>
      </w:r>
      <w:r>
        <w:rPr>
          <w:rFonts w:cs="Times New Roman"/>
          <w:szCs w:val="24"/>
        </w:rPr>
        <w:t>的</w:t>
      </w:r>
      <w:r>
        <w:rPr>
          <w:rFonts w:hint="eastAsia" w:cs="Times New Roman"/>
          <w:szCs w:val="24"/>
        </w:rPr>
        <w:t>惩罚力度</w:t>
      </w:r>
      <w:r>
        <w:rPr>
          <w:rFonts w:cs="Times New Roman"/>
          <w:szCs w:val="24"/>
        </w:rPr>
        <w:t>相同</w:t>
      </w:r>
      <w:r>
        <w:rPr>
          <w:rFonts w:cs="Times New Roman"/>
          <w:szCs w:val="24"/>
        </w:rPr>
        <w:fldChar w:fldCharType="begin"/>
      </w:r>
      <w:r>
        <w:rPr>
          <w:rFonts w:cs="Times New Roman"/>
          <w:szCs w:val="24"/>
        </w:rPr>
        <w:instrText xml:space="preserve"> ADDIN EN.CITE &lt;EndNote&gt;&lt;Cite&gt;&lt;Author&gt;Abraham&lt;/Author&gt;&lt;Year&gt;2019&lt;/Year&gt;&lt;RecNum&gt;45&lt;/RecNum&gt;&lt;DisplayText&gt;&lt;style face="superscript"&gt;[57]&lt;/style&gt;&lt;/DisplayText&gt;&lt;record&gt;&lt;rec-number&gt;45&lt;/rec-number&gt;&lt;foreign-keys&gt;&lt;key app="EN" db-id="wt0f55tzdrr09ne0web5fwv9a2zaffp955av" timestamp="1677569803"&gt;45&lt;/key&gt;&lt;/foreign-keys&gt;&lt;ref-type name="Conference Proceedings"&gt;10&lt;/ref-type&gt;&lt;contributors&gt;&lt;authors&gt;&lt;author&gt;N. Abraham&lt;/author&gt;&lt;author&gt;N. M. Khan&lt;/author&gt;&lt;/authors&gt;&lt;/contributors&gt;&lt;titles&gt;&lt;title&gt;A Novel Focal Tversky Loss Function With Improved Attention U-Net for Lesion Segmentation&lt;/title&gt;&lt;secondary-title&gt;2019 IEEE 16th International Symposium on Biomedical Imaging (ISBI 2019)&lt;/secondary-title&gt;&lt;alt-title&gt;2019 IEEE 16th International Symposium on Biomedical Imaging (ISBI 2019)&lt;/alt-title&gt;&lt;/titles&gt;&lt;pages&gt;683-687&lt;/pages&gt;&lt;dates&gt;&lt;year&gt;2019&lt;/year&gt;&lt;pub-dates&gt;&lt;date&gt;8-11 April 2019&lt;/date&gt;&lt;/pub-dates&gt;&lt;/dates&gt;&lt;isbn&gt;1945-8452&lt;/isbn&gt;&lt;urls&gt;&lt;/urls&gt;&lt;electronic-resource-num&gt;10.1109/ISBI.2019.8759329&lt;/electronic-resource-num&gt;&lt;/record&gt;&lt;/Cite&gt;&lt;/EndNote&gt;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"_ENREF_57" \o "Abraham, 2019 #45" </w:instrText>
      </w:r>
      <w:r>
        <w:fldChar w:fldCharType="separate"/>
      </w:r>
      <w:r>
        <w:rPr>
          <w:rFonts w:cs="Times New Roman"/>
          <w:szCs w:val="24"/>
          <w:vertAlign w:val="superscript"/>
        </w:rPr>
        <w:t>57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。Tversky</w:t>
      </w:r>
      <w:r>
        <w:rPr>
          <w:rFonts w:hint="eastAsia" w:cs="Times New Roman"/>
          <w:szCs w:val="24"/>
        </w:rPr>
        <w:t xml:space="preserve"> </w:t>
      </w:r>
      <w:r>
        <w:rPr>
          <w:rFonts w:cs="Times New Roman"/>
          <w:szCs w:val="24"/>
        </w:rPr>
        <w:t>loss</w:t>
      </w:r>
      <w:r>
        <w:rPr>
          <w:rFonts w:cs="Times New Roman"/>
          <w:szCs w:val="24"/>
        </w:rPr>
        <w:fldChar w:fldCharType="begin"/>
      </w:r>
      <w:r>
        <w:rPr>
          <w:rFonts w:cs="Times New Roman"/>
          <w:szCs w:val="24"/>
        </w:rPr>
        <w:instrText xml:space="preserve"> ADDIN EN.CITE &lt;EndNote&gt;&lt;Cite&gt;&lt;Author&gt;Abraham&lt;/Author&gt;&lt;Year&gt;2019&lt;/Year&gt;&lt;RecNum&gt;45&lt;/RecNum&gt;&lt;DisplayText&gt;&lt;style face="superscript"&gt;[57]&lt;/style&gt;&lt;/DisplayText&gt;&lt;record&gt;&lt;rec-number&gt;45&lt;/rec-number&gt;&lt;foreign-keys&gt;&lt;key app="EN" db-id="wt0f55tzdrr09ne0web5fwv9a2zaffp955av" timestamp="1677569803"&gt;45&lt;/key&gt;&lt;/foreign-keys&gt;&lt;ref-type name="Conference Proceedings"&gt;10&lt;/ref-type&gt;&lt;contributors&gt;&lt;authors&gt;&lt;author&gt;N. Abraham&lt;/author&gt;&lt;author&gt;N. M. Khan&lt;/author&gt;&lt;/authors&gt;&lt;/contributors&gt;&lt;titles&gt;&lt;title&gt;A Novel Focal Tversky Loss Function With Improved Attention U-Net for Lesion Segmentation&lt;/title&gt;&lt;secondary-title&gt;2019 IEEE 16th International Symposium on Biomedical Imaging (ISBI 2019)&lt;/secondary-title&gt;&lt;alt-title&gt;2019 IEEE 16th International Symposium on Biomedical Imaging (ISBI 2019)&lt;/alt-title&gt;&lt;/titles&gt;&lt;pages&gt;683-687&lt;/pages&gt;&lt;dates&gt;&lt;year&gt;2019&lt;/year&gt;&lt;pub-dates&gt;&lt;date&gt;8-11 April 2019&lt;/date&gt;&lt;/pub-dates&gt;&lt;/dates&gt;&lt;isbn&gt;1945-8452&lt;/isbn&gt;&lt;urls&gt;&lt;/urls&gt;&lt;electronic-resource-num&gt;10.1109/ISBI.2019.8759329&lt;/electronic-resource-num&gt;&lt;/record&gt;&lt;/Cite&gt;&lt;/EndNote&gt;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"_ENREF_57" \o "Abraham, 2019 #45" </w:instrText>
      </w:r>
      <w:r>
        <w:fldChar w:fldCharType="separate"/>
      </w:r>
      <w:r>
        <w:rPr>
          <w:rFonts w:cs="Times New Roman"/>
          <w:szCs w:val="24"/>
          <w:vertAlign w:val="superscript"/>
        </w:rPr>
        <w:t>57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在dice</w:t>
      </w:r>
      <w:r>
        <w:rPr>
          <w:rFonts w:cs="Times New Roman"/>
          <w:szCs w:val="24"/>
        </w:rPr>
        <w:t xml:space="preserve"> </w:t>
      </w:r>
      <w:r>
        <w:rPr>
          <w:rFonts w:hint="eastAsia" w:cs="Times New Roman"/>
          <w:szCs w:val="24"/>
        </w:rPr>
        <w:t>loss的基础上</w:t>
      </w:r>
      <w:r>
        <w:rPr>
          <w:rFonts w:cs="Times New Roman"/>
          <w:szCs w:val="24"/>
        </w:rPr>
        <w:t>为FP和FN引入了两个权重，灵活地</w:t>
      </w:r>
      <w:r>
        <w:rPr>
          <w:rFonts w:hint="eastAsia" w:cs="Times New Roman"/>
          <w:szCs w:val="24"/>
        </w:rPr>
        <w:t>调节召回率</w:t>
      </w:r>
      <w:r>
        <w:rPr>
          <w:rFonts w:cs="Times New Roman"/>
          <w:szCs w:val="24"/>
        </w:rPr>
        <w:t>和</w:t>
      </w:r>
      <w:r>
        <w:rPr>
          <w:rFonts w:hint="eastAsia" w:cs="Times New Roman"/>
          <w:szCs w:val="24"/>
        </w:rPr>
        <w:t>精确率</w:t>
      </w:r>
      <w:r>
        <w:rPr>
          <w:rFonts w:cs="Times New Roman"/>
          <w:szCs w:val="24"/>
        </w:rPr>
        <w:t>。</w:t>
      </w:r>
      <w:r>
        <w:rPr>
          <w:rFonts w:hint="eastAsia" w:cs="Times New Roman"/>
          <w:szCs w:val="24"/>
        </w:rPr>
        <w:t>但是</w:t>
      </w:r>
      <w:r>
        <w:rPr>
          <w:rFonts w:cs="Times New Roman"/>
          <w:szCs w:val="24"/>
        </w:rPr>
        <w:t>，由于</w:t>
      </w:r>
      <w:r>
        <w:rPr>
          <w:rFonts w:hint="eastAsia" w:cs="Times New Roman"/>
          <w:szCs w:val="24"/>
        </w:rPr>
        <w:t>d</w:t>
      </w:r>
      <w:r>
        <w:rPr>
          <w:rFonts w:cs="Times New Roman"/>
          <w:szCs w:val="24"/>
        </w:rPr>
        <w:t>ice系数本身是非凸的</w:t>
      </w:r>
      <w:r>
        <w:rPr>
          <w:rFonts w:cs="Times New Roman"/>
          <w:szCs w:val="24"/>
        </w:rPr>
        <w:fldChar w:fldCharType="begin"/>
      </w:r>
      <w:r>
        <w:rPr>
          <w:rFonts w:cs="Times New Roman"/>
          <w:szCs w:val="24"/>
        </w:rPr>
        <w:instrText xml:space="preserve"> ADDIN EN.CITE &lt;EndNote&gt;&lt;Cite&gt;&lt;Author&gt;Jadon&lt;/Author&gt;&lt;Year&gt;2020&lt;/Year&gt;&lt;RecNum&gt;47&lt;/RecNum&gt;&lt;DisplayText&gt;&lt;style face="superscript"&gt;[67]&lt;/style&gt;&lt;/DisplayText&gt;&lt;record&gt;&lt;rec-number&gt;47&lt;/rec-number&gt;&lt;foreign-keys&gt;&lt;key app="EN" db-id="wt0f55tzdrr09ne0web5fwv9a2zaffp955av" timestamp="1677572643"&gt;47&lt;/key&gt;&lt;/foreign-keys&gt;&lt;ref-type name="Conference Proceedings"&gt;10&lt;/ref-type&gt;&lt;contributors&gt;&lt;authors&gt;&lt;author&gt;S. Jadon&lt;/author&gt;&lt;/authors&gt;&lt;/contributors&gt;&lt;titles&gt;&lt;title&gt;A survey of loss functions for semantic segmentation&lt;/title&gt;&lt;secondary-title&gt;2020 IEEE Conference on Computational Intelligence in Bioinformatics and Computational Biology (CIBCB)&lt;/secondary-title&gt;&lt;alt-title&gt;2020 IEEE Conference on Computational Intelligence in Bioinformatics and Computational Biology (CIBCB)&lt;/alt-title&gt;&lt;/titles&gt;&lt;pages&gt;1-7&lt;/pages&gt;&lt;dates&gt;&lt;year&gt;2020&lt;/year&gt;&lt;pub-dates&gt;&lt;date&gt;27-29 Oct. 2020&lt;/date&gt;&lt;/pub-dates&gt;&lt;/dates&gt;&lt;urls&gt;&lt;/urls&gt;&lt;electronic-resource-num&gt;10.1109/CIBCB48159.2020.9277638&lt;/electronic-resource-num&gt;&lt;/record&gt;&lt;/Cite&gt;&lt;/EndNote&gt;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"_ENREF_67" \o "Jadon, 2020 #47" </w:instrText>
      </w:r>
      <w:r>
        <w:fldChar w:fldCharType="separate"/>
      </w:r>
      <w:r>
        <w:rPr>
          <w:rFonts w:cs="Times New Roman"/>
          <w:szCs w:val="24"/>
          <w:vertAlign w:val="superscript"/>
        </w:rPr>
        <w:t>67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因此</w:t>
      </w:r>
      <w:r>
        <w:rPr>
          <w:rFonts w:cs="Times New Roman"/>
          <w:szCs w:val="24"/>
        </w:rPr>
        <w:t>它被广泛地与改进的</w:t>
      </w:r>
      <w:r>
        <w:rPr>
          <w:rFonts w:hint="eastAsia" w:cs="Times New Roman"/>
          <w:szCs w:val="24"/>
        </w:rPr>
        <w:t>二进制</w:t>
      </w:r>
      <w:r>
        <w:rPr>
          <w:rFonts w:cs="Times New Roman"/>
          <w:szCs w:val="24"/>
        </w:rPr>
        <w:t>交叉熵损失相结合，</w:t>
      </w:r>
      <w:r>
        <w:rPr>
          <w:rFonts w:hint="eastAsia" w:cs="Times New Roman"/>
          <w:szCs w:val="24"/>
        </w:rPr>
        <w:t>这样即</w:t>
      </w:r>
      <w:r>
        <w:rPr>
          <w:rFonts w:cs="Times New Roman"/>
          <w:szCs w:val="24"/>
        </w:rPr>
        <w:t>利用了</w:t>
      </w:r>
      <w:r>
        <w:rPr>
          <w:rFonts w:hint="eastAsia" w:cs="Times New Roman"/>
          <w:szCs w:val="24"/>
        </w:rPr>
        <w:t>dice</w:t>
      </w:r>
      <w:r>
        <w:rPr>
          <w:rFonts w:cs="Times New Roman"/>
          <w:szCs w:val="24"/>
        </w:rPr>
        <w:t xml:space="preserve"> </w:t>
      </w:r>
      <w:r>
        <w:rPr>
          <w:rFonts w:hint="eastAsia" w:cs="Times New Roman"/>
          <w:szCs w:val="24"/>
        </w:rPr>
        <w:t>loss对于dice指标的贡献</w:t>
      </w:r>
      <w:r>
        <w:rPr>
          <w:rFonts w:cs="Times New Roman"/>
          <w:szCs w:val="24"/>
        </w:rPr>
        <w:t>，同时使用交叉熵</w:t>
      </w:r>
      <w:r>
        <w:rPr>
          <w:rFonts w:hint="eastAsia" w:cs="Times New Roman"/>
          <w:szCs w:val="24"/>
        </w:rPr>
        <w:t>损失函数改进了梯度下降的平滑度</w:t>
      </w:r>
      <w:r>
        <w:rPr>
          <w:rFonts w:cs="Times New Roman"/>
          <w:szCs w:val="24"/>
        </w:rPr>
        <w:fldChar w:fldCharType="begin"/>
      </w:r>
      <w:r>
        <w:rPr>
          <w:rFonts w:cs="Times New Roman"/>
          <w:szCs w:val="24"/>
        </w:rPr>
        <w:instrText xml:space="preserve"> ADDIN EN.CITE &lt;EndNote&gt;&lt;Cite&gt;&lt;Author&gt;Taghanaki&lt;/Author&gt;&lt;Year&gt;2019&lt;/Year&gt;&lt;RecNum&gt;51&lt;/RecNum&gt;&lt;DisplayText&gt;&lt;style face="superscript"&gt;[71]&lt;/style&gt;&lt;/DisplayText&gt;&lt;record&gt;&lt;rec-number&gt;51&lt;/rec-number&gt;&lt;foreign-keys&gt;&lt;key app="EN" db-id="wt0f55tzdrr09ne0web5fwv9a2zaffp955av" timestamp="1677574894"&gt;51&lt;/key&gt;&lt;/foreign-keys&gt;&lt;ref-type name="Journal Article"&gt;17&lt;/ref-type&gt;&lt;contributors&gt;&lt;authors&gt;&lt;author&gt;Taghanaki, Saeid Asgari&lt;/author&gt;&lt;author&gt;Zheng, Yefeng&lt;/author&gt;&lt;author&gt;Kevin Zhou, S.&lt;/author&gt;&lt;author&gt;Georgescu, Bogdan&lt;/author&gt;&lt;author&gt;Sharma, Puneet&lt;/author&gt;&lt;author&gt;Xu, Daguang&lt;/author&gt;&lt;author&gt;Comaniciu, Dorin&lt;/author&gt;&lt;author&gt;Hamarneh, Ghassan&lt;/author&gt;&lt;/authors&gt;&lt;/contributors&gt;&lt;titles&gt;&lt;title&gt;Combo loss: Handling input and output imbalance in multi-organ segmentation&lt;/title&gt;&lt;secondary-title&gt;Computerized Medical Imaging and Graphics&lt;/secondary-title&gt;&lt;/titles&gt;&lt;periodical&gt;&lt;full-title&gt;Computerized Medical Imaging and Graphics&lt;/full-title&gt;&lt;/periodical&gt;&lt;pages&gt;24-33&lt;/pages&gt;&lt;volume&gt;75&lt;/volume&gt;&lt;keywords&gt;&lt;keyword&gt;Class-imbalance&lt;/keyword&gt;&lt;keyword&gt;Output imbalance&lt;/keyword&gt;&lt;keyword&gt;Deep convolutional neural networks&lt;/keyword&gt;&lt;keyword&gt;Loss function&lt;/keyword&gt;&lt;keyword&gt;Multi-organ segmentation&lt;/keyword&gt;&lt;/keywords&gt;&lt;dates&gt;&lt;year&gt;2019&lt;/year&gt;&lt;pub-dates&gt;&lt;date&gt;2019/07/01/&lt;/date&gt;&lt;/pub-dates&gt;&lt;/dates&gt;&lt;isbn&gt;0895-6111&lt;/isbn&gt;&lt;urls&gt;&lt;related-urls&gt;&lt;url&gt;https://www.sciencedirect.com/science/article/pii/S0895611118305688&lt;/url&gt;&lt;/related-urls&gt;&lt;/urls&gt;&lt;electronic-resource-num&gt;https://doi.org/10.1016/j.compmedimag.2019.04.005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"_ENREF_71" \o "Taghanaki, 2019 #51" </w:instrText>
      </w:r>
      <w:r>
        <w:fldChar w:fldCharType="separate"/>
      </w:r>
      <w:r>
        <w:rPr>
          <w:rFonts w:cs="Times New Roman"/>
          <w:szCs w:val="24"/>
          <w:vertAlign w:val="superscript"/>
        </w:rPr>
        <w:t>71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Focal</w:t>
      </w:r>
      <w:r>
        <w:rPr>
          <w:rFonts w:cs="Times New Roman"/>
          <w:szCs w:val="24"/>
        </w:rPr>
        <w:t xml:space="preserve"> </w:t>
      </w:r>
      <w:r>
        <w:rPr>
          <w:rFonts w:hint="eastAsia" w:cs="Times New Roman"/>
          <w:szCs w:val="24"/>
        </w:rPr>
        <w:t>loss</w:t>
      </w:r>
      <w:r>
        <w:rPr>
          <w:rFonts w:cs="Times New Roman"/>
          <w:szCs w:val="24"/>
        </w:rPr>
        <w:t>和使用对数运算的</w:t>
      </w:r>
      <w:r>
        <w:rPr>
          <w:rFonts w:hint="eastAsia" w:cs="Times New Roman"/>
          <w:szCs w:val="24"/>
        </w:rPr>
        <w:t>d</w:t>
      </w:r>
      <w:r>
        <w:rPr>
          <w:rFonts w:cs="Times New Roman"/>
          <w:szCs w:val="24"/>
        </w:rPr>
        <w:t xml:space="preserve">ice loss被整合到enhanced mixing loss(EML loss) </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中，以获得更快的收敛率。然而，</w:t>
      </w:r>
      <w:r>
        <w:rPr>
          <w:rFonts w:hint="eastAsia" w:cs="Times New Roman"/>
          <w:szCs w:val="24"/>
        </w:rPr>
        <w:t>f</w:t>
      </w:r>
      <w:r>
        <w:rPr>
          <w:rFonts w:cs="Times New Roman"/>
          <w:szCs w:val="24"/>
        </w:rPr>
        <w:t>ocal loss的最佳参数设置导致分割</w:t>
      </w:r>
      <w:r>
        <w:rPr>
          <w:rFonts w:hint="eastAsia" w:cs="Times New Roman"/>
          <w:szCs w:val="24"/>
        </w:rPr>
        <w:t>结果</w:t>
      </w:r>
      <w:r>
        <w:rPr>
          <w:rFonts w:cs="Times New Roman"/>
          <w:szCs w:val="24"/>
        </w:rPr>
        <w:t>的假阳性很高。为了提高召回率，应该增加</w:t>
      </w:r>
      <w:r>
        <w:rPr>
          <w:rFonts w:hint="eastAsia" w:cs="Times New Roman"/>
          <w:szCs w:val="24"/>
        </w:rPr>
        <w:t>正</w:t>
      </w:r>
      <w:r>
        <w:rPr>
          <w:rFonts w:cs="Times New Roman"/>
          <w:szCs w:val="24"/>
        </w:rPr>
        <w:t>样本损失的</w:t>
      </w:r>
      <w:r>
        <w:rPr>
          <w:rFonts w:hint="eastAsia" w:cs="Times New Roman"/>
          <w:szCs w:val="24"/>
        </w:rPr>
        <w:t>权重</w:t>
      </w:r>
      <w:r>
        <w:rPr>
          <w:rFonts w:cs="Times New Roman"/>
          <w:szCs w:val="24"/>
        </w:rPr>
        <w:t>来增加对假阴性样本的惩罚，但是我们认为权重的设置不应该过度偏向于</w:t>
      </w:r>
      <w:r>
        <w:rPr>
          <w:rFonts w:hint="eastAsia" w:cs="Times New Roman"/>
          <w:szCs w:val="24"/>
        </w:rPr>
        <w:t>正</w:t>
      </w:r>
      <w:r>
        <w:rPr>
          <w:rFonts w:cs="Times New Roman"/>
          <w:szCs w:val="24"/>
        </w:rPr>
        <w:t>样本损失，而</w:t>
      </w:r>
      <w:r>
        <w:rPr>
          <w:rFonts w:hint="eastAsia" w:cs="Times New Roman"/>
          <w:szCs w:val="24"/>
        </w:rPr>
        <w:t>应</w:t>
      </w:r>
      <w:r>
        <w:rPr>
          <w:rFonts w:cs="Times New Roman"/>
          <w:szCs w:val="24"/>
        </w:rPr>
        <w:t>对</w:t>
      </w:r>
      <w:r>
        <w:rPr>
          <w:rFonts w:hint="eastAsia" w:cs="Times New Roman"/>
          <w:szCs w:val="24"/>
        </w:rPr>
        <w:t>负</w:t>
      </w:r>
      <w:r>
        <w:rPr>
          <w:rFonts w:cs="Times New Roman"/>
          <w:szCs w:val="24"/>
        </w:rPr>
        <w:t>样本损失进行补偿</w:t>
      </w:r>
      <w:r>
        <w:rPr>
          <w:rFonts w:cs="Times New Roman"/>
          <w:szCs w:val="24"/>
        </w:rPr>
        <w:fldChar w:fldCharType="begin"/>
      </w:r>
      <w:r>
        <w:rPr>
          <w:rFonts w:cs="Times New Roman"/>
          <w:szCs w:val="24"/>
        </w:rPr>
        <w:instrText xml:space="preserve"> ADDIN EN.CITE &lt;EndNote&gt;&lt;Cite&gt;&lt;Author&gt;Ho&lt;/Author&gt;&lt;Year&gt;2020&lt;/Year&gt;&lt;RecNum&gt;52&lt;/RecNum&gt;&lt;DisplayText&gt;&lt;style face="superscript"&gt;[68]&lt;/style&gt;&lt;/DisplayText&gt;&lt;record&gt;&lt;rec-number&gt;52&lt;/rec-number&gt;&lt;foreign-keys&gt;&lt;key app="EN" db-id="wt0f55tzdrr09ne0web5fwv9a2zaffp955av" timestamp="1677574982"&gt;52&lt;/key&gt;&lt;/foreign-keys&gt;&lt;ref-type name="Journal Article"&gt;17&lt;/ref-type&gt;&lt;contributors&gt;&lt;authors&gt;&lt;author&gt;Y. Ho&lt;/author&gt;&lt;author&gt;S. Wookey&lt;/author&gt;&lt;/authors&gt;&lt;/contributors&gt;&lt;titles&gt;&lt;title&gt;The Real-World-Weight Cross-Entropy Loss Function: Modeling the Costs of Mislabeling&lt;/title&gt;&lt;secondary-title&gt;IEEE Access&lt;/secondary-title&gt;&lt;/titles&gt;&lt;periodical&gt;&lt;full-title&gt;IEEE Access&lt;/full-title&gt;&lt;/periodical&gt;&lt;pages&gt;4806-4813&lt;/pages&gt;&lt;volume&gt;8&lt;/volume&gt;&lt;dates&gt;&lt;year&gt;2020&lt;/year&gt;&lt;/dates&gt;&lt;isbn&gt;2169-3536&lt;/isbn&gt;&lt;urls&gt;&lt;/urls&gt;&lt;electronic-resource-num&gt;10.1109/ACCESS.2019.2962617&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"_ENREF_68" \o "Ho, 2020 #52" </w:instrText>
      </w:r>
      <w:r>
        <w:fldChar w:fldCharType="separate"/>
      </w:r>
      <w:r>
        <w:rPr>
          <w:rFonts w:cs="Times New Roman"/>
          <w:szCs w:val="24"/>
          <w:vertAlign w:val="superscript"/>
        </w:rPr>
        <w:t>68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 xml:space="preserve"> </w:t>
      </w:r>
    </w:p>
    <w:p>
      <w:pPr>
        <w:pStyle w:val="3"/>
        <w:spacing w:before="156" w:after="156"/>
      </w:pPr>
      <w:bookmarkStart w:id="69" w:name="_Toc130735750"/>
      <w:r>
        <w:rPr>
          <w:rFonts w:hint="eastAsia"/>
        </w:rPr>
        <w:t>2</w:t>
      </w:r>
      <w:r>
        <w:t xml:space="preserve">.5 </w:t>
      </w:r>
      <w:r>
        <w:rPr>
          <w:rFonts w:hint="eastAsia"/>
        </w:rPr>
        <w:t>本章小结</w:t>
      </w:r>
      <w:bookmarkEnd w:id="69"/>
    </w:p>
    <w:p>
      <w:pPr>
        <w:overflowPunct w:val="0"/>
        <w:ind w:firstLine="420"/>
        <w:rPr>
          <w:rFonts w:cs="Times New Roman"/>
          <w:szCs w:val="24"/>
        </w:rPr>
      </w:pPr>
      <w:r>
        <w:rPr>
          <w:rFonts w:hint="eastAsia" w:cs="Times New Roman"/>
          <w:szCs w:val="24"/>
        </w:rPr>
        <w:t>本章中，我们首先介绍编码器-解码器分割网络结构的基本概念，然后，对本文所设计的相关算法的基本概念和改进思路进行介绍，包括医学图像分割网络(</w:t>
      </w:r>
      <w:r>
        <w:rPr>
          <w:rFonts w:cs="Times New Roman"/>
          <w:szCs w:val="24"/>
        </w:rPr>
        <w:t>U-Net</w:t>
      </w:r>
      <w:r>
        <w:rPr>
          <w:rFonts w:hint="eastAsia" w:cs="Times New Roman"/>
          <w:szCs w:val="24"/>
        </w:rPr>
        <w:t>,</w:t>
      </w:r>
      <w:r>
        <w:rPr>
          <w:rFonts w:cs="Times New Roman"/>
          <w:szCs w:val="24"/>
        </w:rPr>
        <w:t xml:space="preserve"> </w:t>
      </w:r>
      <w:r>
        <w:rPr>
          <w:rFonts w:hint="eastAsia" w:cs="Times New Roman"/>
          <w:szCs w:val="24"/>
        </w:rPr>
        <w:t>D</w:t>
      </w:r>
      <w:r>
        <w:rPr>
          <w:rFonts w:cs="Times New Roman"/>
          <w:szCs w:val="24"/>
        </w:rPr>
        <w:t>-UNet)</w:t>
      </w:r>
      <w:r>
        <w:rPr>
          <w:rFonts w:hint="eastAsia" w:cs="Times New Roman"/>
          <w:szCs w:val="24"/>
        </w:rPr>
        <w:t>，注意力机制（正向和反向空间注意力机制，通道注意力机制）和损失函数。</w:t>
      </w:r>
    </w:p>
    <w:p>
      <w:pPr>
        <w:widowControl/>
        <w:jc w:val="left"/>
        <w:rPr>
          <w:rFonts w:ascii="宋体" w:hAnsi="宋体" w:cs="宋体"/>
          <w:b/>
          <w:bCs/>
          <w:kern w:val="36"/>
          <w:sz w:val="32"/>
          <w:szCs w:val="48"/>
        </w:rPr>
      </w:pPr>
      <w:r>
        <w:br w:type="page"/>
      </w:r>
    </w:p>
    <w:p>
      <w:pPr>
        <w:pStyle w:val="2"/>
        <w:spacing w:before="156" w:after="156"/>
        <w:ind w:firstLine="643" w:firstLineChars="200"/>
      </w:pPr>
      <w:bookmarkStart w:id="70" w:name="_Toc130735751"/>
      <w:r>
        <w:rPr>
          <w:rFonts w:hint="eastAsia"/>
        </w:rPr>
        <w:t>第三章</w:t>
      </w:r>
      <w:r>
        <w:t xml:space="preserve"> </w:t>
      </w:r>
      <w:r>
        <w:rPr>
          <w:rFonts w:hint="eastAsia"/>
        </w:rPr>
        <w:t>粗粒度注意力引导的脑卒中分割网络</w:t>
      </w:r>
      <w:bookmarkEnd w:id="70"/>
    </w:p>
    <w:p>
      <w:pPr>
        <w:pStyle w:val="3"/>
        <w:spacing w:before="156" w:after="156"/>
      </w:pPr>
      <w:bookmarkStart w:id="71" w:name="_Toc130735752"/>
      <w:r>
        <w:rPr>
          <w:rFonts w:hint="eastAsia"/>
        </w:rPr>
        <w:t>3</w:t>
      </w:r>
      <w:r>
        <w:t xml:space="preserve">.1 </w:t>
      </w:r>
      <w:r>
        <w:rPr>
          <w:rFonts w:hint="eastAsia"/>
        </w:rPr>
        <w:t>注意力引导多尺度恢复网络整体框架</w:t>
      </w:r>
      <w:bookmarkEnd w:id="71"/>
    </w:p>
    <w:p>
      <w:pPr>
        <w:overflowPunct w:val="0"/>
        <w:ind w:firstLine="480" w:firstLineChars="200"/>
        <w:rPr>
          <w:rFonts w:cs="Times New Roman"/>
          <w:szCs w:val="24"/>
        </w:rPr>
      </w:pPr>
      <w:r>
        <w:rPr>
          <w:rFonts w:hint="eastAsia" w:cs="Times New Roman"/>
          <w:szCs w:val="24"/>
        </w:rPr>
        <w:t>在本章中，我们提出了一个新颖的注意力引导多尺度恢复网络，如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_Ref130468494 \h</w:instrText>
      </w:r>
      <w:r>
        <w:rPr>
          <w:rFonts w:cs="Times New Roman"/>
          <w:szCs w:val="24"/>
        </w:rPr>
        <w:instrText xml:space="preserve"> </w:instrText>
      </w:r>
      <w:r>
        <w:rPr>
          <w:rFonts w:cs="Times New Roman"/>
          <w:szCs w:val="24"/>
        </w:rPr>
        <w:fldChar w:fldCharType="separate"/>
      </w:r>
      <w:r>
        <w:rPr>
          <w:szCs w:val="21"/>
        </w:rPr>
        <w:t>图3.1</w:t>
      </w:r>
      <w:r>
        <w:rPr>
          <w:rFonts w:cs="Times New Roman"/>
          <w:szCs w:val="24"/>
        </w:rPr>
        <w:fldChar w:fldCharType="end"/>
      </w:r>
      <w:r>
        <w:rPr>
          <w:rFonts w:cs="Times New Roman"/>
          <w:szCs w:val="24"/>
        </w:rPr>
        <w:t>所示。</w:t>
      </w:r>
      <w:r>
        <w:rPr>
          <w:rFonts w:hint="eastAsia" w:cs="Times New Roman"/>
          <w:szCs w:val="24"/>
        </w:rPr>
        <w:t>由于脑卒中数据集是3</w:t>
      </w:r>
      <w:r>
        <w:rPr>
          <w:rFonts w:cs="Times New Roman"/>
          <w:szCs w:val="24"/>
        </w:rPr>
        <w:t>D</w:t>
      </w:r>
      <w:r>
        <w:rPr>
          <w:rFonts w:hint="eastAsia" w:cs="Times New Roman"/>
          <w:szCs w:val="24"/>
        </w:rPr>
        <w:t>数据，所以我们选择D</w:t>
      </w:r>
      <w:r>
        <w:rPr>
          <w:rFonts w:cs="Times New Roman"/>
          <w:szCs w:val="24"/>
        </w:rPr>
        <w:t>-UN</w:t>
      </w:r>
      <w:r>
        <w:rPr>
          <w:rFonts w:hint="eastAsia" w:cs="Times New Roman"/>
          <w:szCs w:val="24"/>
        </w:rPr>
        <w:t>et作为我们的骨干网络，网络的输入是四张连续的切片，分别送入2D卷积和3D卷积中进行特征的提取。为了更准确的脑卒中分割，</w:t>
      </w:r>
      <w:r>
        <w:rPr>
          <w:rFonts w:cs="Times New Roman"/>
          <w:szCs w:val="24"/>
        </w:rPr>
        <w:t>首先，我们引入了一个</w:t>
      </w:r>
      <w:r>
        <w:rPr>
          <w:rFonts w:hint="eastAsia" w:cs="Times New Roman"/>
          <w:szCs w:val="24"/>
        </w:rPr>
        <w:t>粗粒度图像块注意力(</w:t>
      </w:r>
      <w:r>
        <w:rPr>
          <w:rFonts w:cs="Times New Roman"/>
          <w:szCs w:val="24"/>
        </w:rPr>
        <w:t>CPA)模块，它生成了一个粗粒度的注意力图，突出了目标的空间信息</w:t>
      </w:r>
      <w:r>
        <w:rPr>
          <w:rFonts w:hint="eastAsia" w:cs="Times New Roman"/>
          <w:szCs w:val="24"/>
        </w:rPr>
        <w:t>，引导网络挖掘目标特征</w:t>
      </w:r>
      <w:r>
        <w:rPr>
          <w:rFonts w:cs="Times New Roman"/>
          <w:szCs w:val="24"/>
        </w:rPr>
        <w:t>，解决了类内不一致的问题。</w:t>
      </w:r>
      <w:r>
        <w:rPr>
          <w:rFonts w:hint="eastAsia" w:cs="Times New Roman"/>
          <w:szCs w:val="24"/>
        </w:rPr>
        <w:t>并且</w:t>
      </w:r>
      <w:r>
        <w:rPr>
          <w:rFonts w:cs="Times New Roman"/>
          <w:szCs w:val="24"/>
        </w:rPr>
        <w:t>基于标签生成的</w:t>
      </w:r>
      <w:r>
        <w:rPr>
          <w:rFonts w:hint="eastAsia" w:cs="Times New Roman"/>
          <w:szCs w:val="24"/>
        </w:rPr>
        <w:t>先验位置图</w:t>
      </w:r>
      <w:r>
        <w:rPr>
          <w:rFonts w:cs="Times New Roman"/>
          <w:szCs w:val="24"/>
        </w:rPr>
        <w:t>作为先验知识有利于</w:t>
      </w:r>
      <w:r>
        <w:rPr>
          <w:rFonts w:hint="eastAsia" w:cs="Times New Roman"/>
          <w:szCs w:val="24"/>
        </w:rPr>
        <w:t>粗粒度图像块注意力</w:t>
      </w:r>
      <w:r>
        <w:rPr>
          <w:rFonts w:cs="Times New Roman"/>
          <w:szCs w:val="24"/>
        </w:rPr>
        <w:t>的监督训练。其次，为了完善</w:t>
      </w:r>
      <w:r>
        <w:rPr>
          <w:rFonts w:hint="eastAsia" w:cs="Times New Roman"/>
          <w:szCs w:val="24"/>
        </w:rPr>
        <w:t>2D</w:t>
      </w:r>
      <w:r>
        <w:rPr>
          <w:rFonts w:cs="Times New Roman"/>
          <w:szCs w:val="24"/>
        </w:rPr>
        <w:t>特征的边界</w:t>
      </w:r>
      <w:r>
        <w:rPr>
          <w:rFonts w:hint="eastAsia" w:cs="Times New Roman"/>
          <w:szCs w:val="24"/>
        </w:rPr>
        <w:t>信息</w:t>
      </w:r>
      <w:r>
        <w:rPr>
          <w:rFonts w:cs="Times New Roman"/>
          <w:szCs w:val="24"/>
        </w:rPr>
        <w:t>，我们在</w:t>
      </w:r>
      <w:r>
        <w:rPr>
          <w:rFonts w:hint="eastAsia" w:cs="Times New Roman"/>
          <w:szCs w:val="24"/>
        </w:rPr>
        <w:t>2D卷积</w:t>
      </w:r>
      <w:r>
        <w:rPr>
          <w:rFonts w:cs="Times New Roman"/>
          <w:szCs w:val="24"/>
        </w:rPr>
        <w:t>和</w:t>
      </w:r>
      <w:r>
        <w:rPr>
          <w:rFonts w:hint="eastAsia" w:cs="Times New Roman"/>
          <w:szCs w:val="24"/>
        </w:rPr>
        <w:t>3</w:t>
      </w:r>
      <w:r>
        <w:rPr>
          <w:rFonts w:cs="Times New Roman"/>
          <w:szCs w:val="24"/>
        </w:rPr>
        <w:t>D</w:t>
      </w:r>
      <w:r>
        <w:rPr>
          <w:rFonts w:hint="eastAsia" w:cs="Times New Roman"/>
          <w:szCs w:val="24"/>
        </w:rPr>
        <w:t>卷积</w:t>
      </w:r>
      <w:r>
        <w:rPr>
          <w:rFonts w:cs="Times New Roman"/>
          <w:szCs w:val="24"/>
        </w:rPr>
        <w:t>的交汇处提出了一个</w:t>
      </w:r>
      <w:r>
        <w:rPr>
          <w:rFonts w:hint="eastAsia" w:cs="Times New Roman"/>
          <w:szCs w:val="24"/>
        </w:rPr>
        <w:t>跨维度特征融合(CFF</w:t>
      </w:r>
      <w:r>
        <w:rPr>
          <w:rFonts w:cs="Times New Roman"/>
          <w:szCs w:val="24"/>
        </w:rPr>
        <w:t>)</w:t>
      </w:r>
      <w:r>
        <w:rPr>
          <w:rFonts w:hint="eastAsia" w:cs="Times New Roman"/>
          <w:szCs w:val="24"/>
        </w:rPr>
        <w:t>模块融合2D和3D特征</w:t>
      </w:r>
      <w:r>
        <w:rPr>
          <w:rFonts w:cs="Times New Roman"/>
          <w:szCs w:val="24"/>
        </w:rPr>
        <w:t>，它</w:t>
      </w:r>
      <w:r>
        <w:rPr>
          <w:rFonts w:hint="eastAsia" w:cs="Times New Roman"/>
          <w:szCs w:val="24"/>
        </w:rPr>
        <w:t>自适应的</w:t>
      </w:r>
      <w:r>
        <w:rPr>
          <w:rFonts w:cs="Times New Roman"/>
          <w:szCs w:val="24"/>
        </w:rPr>
        <w:t>选择有利于分割的</w:t>
      </w:r>
      <w:r>
        <w:rPr>
          <w:rFonts w:hint="eastAsia" w:cs="Times New Roman"/>
          <w:szCs w:val="24"/>
        </w:rPr>
        <w:t>不同维度的</w:t>
      </w:r>
      <w:r>
        <w:rPr>
          <w:rFonts w:cs="Times New Roman"/>
          <w:szCs w:val="24"/>
        </w:rPr>
        <w:t>互补特征。最后，</w:t>
      </w:r>
      <w:r>
        <w:rPr>
          <w:rFonts w:hint="eastAsia" w:cs="Times New Roman"/>
          <w:szCs w:val="24"/>
        </w:rPr>
        <w:t>在解码阶段</w:t>
      </w:r>
      <w:r>
        <w:rPr>
          <w:rFonts w:cs="Times New Roman"/>
          <w:szCs w:val="24"/>
        </w:rPr>
        <w:t>设计了一个</w:t>
      </w:r>
      <w:r>
        <w:rPr>
          <w:rFonts w:hint="eastAsia" w:cs="Times New Roman"/>
          <w:szCs w:val="24"/>
        </w:rPr>
        <w:t>多尺度反卷积上采样(</w:t>
      </w:r>
      <w:r>
        <w:rPr>
          <w:rFonts w:cs="Times New Roman"/>
          <w:szCs w:val="24"/>
        </w:rPr>
        <w:t>MDU)模块来捕捉多尺度的上下文信息，并恢复多次</w:t>
      </w:r>
      <w:r>
        <w:rPr>
          <w:rFonts w:hint="eastAsia" w:cs="Times New Roman"/>
          <w:szCs w:val="24"/>
        </w:rPr>
        <w:t>池化</w:t>
      </w:r>
      <w:r>
        <w:rPr>
          <w:rFonts w:cs="Times New Roman"/>
          <w:szCs w:val="24"/>
        </w:rPr>
        <w:t>丢失的目标</w:t>
      </w:r>
      <w:r>
        <w:rPr>
          <w:rFonts w:hint="eastAsia" w:cs="Times New Roman"/>
          <w:szCs w:val="24"/>
        </w:rPr>
        <w:t>空间</w:t>
      </w:r>
      <w:r>
        <w:rPr>
          <w:rFonts w:cs="Times New Roman"/>
          <w:szCs w:val="24"/>
        </w:rPr>
        <w:t>和边界信息。</w:t>
      </w:r>
    </w:p>
    <w:p>
      <w:pPr>
        <w:keepNext/>
        <w:overflowPunct w:val="0"/>
        <w:jc w:val="center"/>
      </w:pPr>
      <w:r>
        <w:drawing>
          <wp:inline distT="0" distB="0" distL="0" distR="0">
            <wp:extent cx="5143500" cy="29489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44098" cy="2948940"/>
                    </a:xfrm>
                    <a:prstGeom prst="rect">
                      <a:avLst/>
                    </a:prstGeom>
                    <a:noFill/>
                  </pic:spPr>
                </pic:pic>
              </a:graphicData>
            </a:graphic>
          </wp:inline>
        </w:drawing>
      </w:r>
    </w:p>
    <w:p>
      <w:pPr>
        <w:pStyle w:val="44"/>
        <w:keepNext w:val="0"/>
        <w:keepLines w:val="0"/>
        <w:pageBreakBefore w:val="0"/>
        <w:widowControl w:val="0"/>
        <w:kinsoku/>
        <w:wordWrap/>
        <w:overflowPunct w:val="0"/>
        <w:topLinePunct w:val="0"/>
        <w:autoSpaceDE/>
        <w:autoSpaceDN/>
        <w:bidi w:val="0"/>
        <w:adjustRightInd/>
        <w:snapToGrid/>
        <w:spacing w:line="240" w:lineRule="auto"/>
        <w:textAlignment w:val="auto"/>
        <w:rPr>
          <w:szCs w:val="21"/>
        </w:rPr>
      </w:pPr>
      <w:bookmarkStart w:id="72" w:name="_Ref130468494"/>
      <w:bookmarkStart w:id="73" w:name="_Toc129440487"/>
      <w:bookmarkStart w:id="74" w:name="_Toc129439051"/>
      <w:bookmarkStart w:id="75" w:name="_Toc130471997"/>
      <w:r>
        <w:rPr>
          <w:szCs w:val="21"/>
        </w:rPr>
        <w:t>图3.</w:t>
      </w:r>
      <w:r>
        <w:rPr>
          <w:szCs w:val="21"/>
        </w:rPr>
        <w:fldChar w:fldCharType="begin"/>
      </w:r>
      <w:r>
        <w:rPr>
          <w:szCs w:val="21"/>
        </w:rPr>
        <w:instrText xml:space="preserve"> SEQ 图 \* ARABIC \s 1 </w:instrText>
      </w:r>
      <w:r>
        <w:rPr>
          <w:szCs w:val="21"/>
        </w:rPr>
        <w:fldChar w:fldCharType="separate"/>
      </w:r>
      <w:r>
        <w:rPr>
          <w:szCs w:val="21"/>
        </w:rPr>
        <w:t>1</w:t>
      </w:r>
      <w:r>
        <w:rPr>
          <w:szCs w:val="21"/>
        </w:rPr>
        <w:fldChar w:fldCharType="end"/>
      </w:r>
      <w:bookmarkEnd w:id="72"/>
      <w:r>
        <w:rPr>
          <w:szCs w:val="21"/>
        </w:rPr>
        <w:t xml:space="preserve">  </w:t>
      </w:r>
      <w:r>
        <w:rPr>
          <w:rFonts w:hint="eastAsia"/>
          <w:szCs w:val="21"/>
        </w:rPr>
        <w:t>注意力引导多尺度恢复网络</w:t>
      </w:r>
      <w:bookmarkEnd w:id="73"/>
      <w:bookmarkEnd w:id="74"/>
      <w:r>
        <w:rPr>
          <w:rFonts w:hint="eastAsia"/>
          <w:szCs w:val="21"/>
        </w:rPr>
        <w:t>模型</w:t>
      </w:r>
      <w:bookmarkEnd w:id="75"/>
    </w:p>
    <w:p>
      <w:pPr>
        <w:pStyle w:val="51"/>
        <w:keepNext w:val="0"/>
        <w:keepLines w:val="0"/>
        <w:pageBreakBefore w:val="0"/>
        <w:widowControl w:val="0"/>
        <w:kinsoku/>
        <w:wordWrap/>
        <w:overflowPunct w:val="0"/>
        <w:topLinePunct w:val="0"/>
        <w:autoSpaceDE/>
        <w:autoSpaceDN/>
        <w:bidi w:val="0"/>
        <w:adjustRightInd/>
        <w:snapToGrid/>
        <w:spacing w:line="240" w:lineRule="auto"/>
        <w:textAlignment w:val="auto"/>
        <w:rPr>
          <w:rFonts w:eastAsia="宋体"/>
          <w:sz w:val="21"/>
          <w:szCs w:val="21"/>
        </w:rPr>
      </w:pPr>
      <w:bookmarkStart w:id="76" w:name="_Toc129439221"/>
      <w:bookmarkStart w:id="77" w:name="_Toc130759022"/>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w:t>
      </w:r>
      <w:r>
        <w:rPr>
          <w:sz w:val="21"/>
          <w:szCs w:val="21"/>
        </w:rPr>
        <w:fldChar w:fldCharType="end"/>
      </w:r>
      <w:r>
        <w:rPr>
          <w:sz w:val="21"/>
          <w:szCs w:val="21"/>
        </w:rPr>
        <w:t xml:space="preserve">  </w:t>
      </w:r>
      <w:r>
        <w:rPr>
          <w:rFonts w:eastAsia="宋体"/>
          <w:sz w:val="21"/>
          <w:szCs w:val="21"/>
        </w:rPr>
        <w:t xml:space="preserve">Attention-guided multiscale recovery network </w:t>
      </w:r>
      <w:bookmarkEnd w:id="76"/>
      <w:r>
        <w:rPr>
          <w:rFonts w:hint="eastAsia" w:eastAsia="宋体"/>
          <w:sz w:val="21"/>
          <w:szCs w:val="21"/>
        </w:rPr>
        <w:t>model</w:t>
      </w:r>
      <w:bookmarkEnd w:id="77"/>
    </w:p>
    <w:p>
      <w:pPr>
        <w:pStyle w:val="3"/>
        <w:spacing w:before="156" w:after="156"/>
      </w:pPr>
      <w:bookmarkStart w:id="78" w:name="_Toc130735753"/>
      <w:r>
        <w:rPr>
          <w:rFonts w:hint="eastAsia"/>
        </w:rPr>
        <w:t>3</w:t>
      </w:r>
      <w:r>
        <w:t>.2 粗粒度</w:t>
      </w:r>
      <w:r>
        <w:rPr>
          <w:rFonts w:hint="eastAsia"/>
        </w:rPr>
        <w:t>图像块</w:t>
      </w:r>
      <w:r>
        <w:t>注意力</w:t>
      </w:r>
      <w:r>
        <w:rPr>
          <w:rFonts w:hint="eastAsia"/>
        </w:rPr>
        <w:t>模块</w:t>
      </w:r>
      <w:bookmarkEnd w:id="78"/>
      <w:r>
        <w:t xml:space="preserve"> </w:t>
      </w:r>
    </w:p>
    <w:p>
      <w:pPr>
        <w:overflowPunct w:val="0"/>
        <w:ind w:firstLine="480" w:firstLineChars="200"/>
        <w:rPr>
          <w:rFonts w:cs="Times New Roman"/>
          <w:szCs w:val="24"/>
        </w:rPr>
      </w:pPr>
      <w:bookmarkStart w:id="79" w:name="_Hlk109325349"/>
      <w:r>
        <w:rPr>
          <w:rFonts w:cs="Times New Roman"/>
          <w:szCs w:val="24"/>
        </w:rPr>
        <w:t>在网络的</w:t>
      </w:r>
      <w:r>
        <w:rPr>
          <w:rFonts w:hint="eastAsia" w:cs="Times New Roman"/>
          <w:szCs w:val="24"/>
        </w:rPr>
        <w:t>2</w:t>
      </w:r>
      <w:r>
        <w:rPr>
          <w:rFonts w:cs="Times New Roman"/>
          <w:szCs w:val="24"/>
        </w:rPr>
        <w:t>D编码层，我们利用先验知识设计粗粒度</w:t>
      </w:r>
      <w:r>
        <w:rPr>
          <w:rFonts w:hint="eastAsia" w:cs="Times New Roman"/>
          <w:szCs w:val="24"/>
        </w:rPr>
        <w:t>图像块</w:t>
      </w:r>
      <w:r>
        <w:rPr>
          <w:rFonts w:cs="Times New Roman"/>
          <w:szCs w:val="24"/>
        </w:rPr>
        <w:t>注意力，以增强特征图中的目标</w:t>
      </w:r>
      <w:r>
        <w:rPr>
          <w:rFonts w:hint="eastAsia" w:cs="Times New Roman"/>
          <w:szCs w:val="24"/>
        </w:rPr>
        <w:t>位置</w:t>
      </w:r>
      <w:r>
        <w:rPr>
          <w:rFonts w:cs="Times New Roman"/>
          <w:szCs w:val="24"/>
        </w:rPr>
        <w:t>线索，减少背景中的噪声信息，从而</w:t>
      </w:r>
      <w:r>
        <w:rPr>
          <w:rFonts w:hint="eastAsia" w:cs="Times New Roman"/>
          <w:szCs w:val="24"/>
        </w:rPr>
        <w:t>引导网络提取</w:t>
      </w:r>
      <w:r>
        <w:rPr>
          <w:rFonts w:cs="Times New Roman"/>
          <w:szCs w:val="24"/>
        </w:rPr>
        <w:t>高质量的特征。</w:t>
      </w:r>
      <w:r>
        <w:rPr>
          <w:rFonts w:hint="eastAsia" w:cs="Times New Roman"/>
          <w:szCs w:val="24"/>
        </w:rPr>
        <w:t>接下来，我们将介绍粗粒度图像块注意力的细节。</w:t>
      </w:r>
      <w:bookmarkEnd w:id="79"/>
    </w:p>
    <w:p>
      <w:pPr>
        <w:overflowPunct w:val="0"/>
        <w:ind w:firstLine="480" w:firstLineChars="200"/>
        <w:rPr>
          <w:rFonts w:cs="Times New Roman"/>
          <w:szCs w:val="24"/>
        </w:rPr>
      </w:pPr>
      <w:bookmarkStart w:id="80" w:name="_Hlk109325372"/>
      <w:r>
        <w:rPr>
          <w:rFonts w:cs="Times New Roman"/>
          <w:szCs w:val="24"/>
        </w:rPr>
        <w:t>2D编码</w:t>
      </w:r>
      <w:r>
        <w:rPr>
          <w:rFonts w:hint="eastAsia" w:cs="Times New Roman"/>
          <w:szCs w:val="24"/>
        </w:rPr>
        <w:t>中</w:t>
      </w:r>
      <w:r>
        <w:rPr>
          <w:rFonts w:cs="Times New Roman"/>
          <w:szCs w:val="24"/>
        </w:rPr>
        <w:t>每个阶段的卷积生成的特征图</w:t>
      </w:r>
      <w:r>
        <w:rPr>
          <w:rFonts w:hint="eastAsia" w:cs="Times New Roman"/>
          <w:szCs w:val="24"/>
        </w:rPr>
        <w:t>（</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_Ref130468534 \h</w:instrText>
      </w:r>
      <w:r>
        <w:rPr>
          <w:rFonts w:cs="Times New Roman"/>
          <w:szCs w:val="24"/>
        </w:rPr>
        <w:instrText xml:space="preserve"> </w:instrText>
      </w:r>
      <w:r>
        <w:rPr>
          <w:rFonts w:cs="Times New Roman"/>
          <w:szCs w:val="24"/>
        </w:rPr>
        <w:fldChar w:fldCharType="separate"/>
      </w:r>
      <w:r>
        <w:rPr>
          <w:szCs w:val="21"/>
        </w:rPr>
        <w:t>图3.2</w:t>
      </w:r>
      <w:r>
        <w:rPr>
          <w:rFonts w:cs="Times New Roman"/>
          <w:szCs w:val="24"/>
        </w:rPr>
        <w:fldChar w:fldCharType="end"/>
      </w:r>
      <w:r>
        <w:rPr>
          <w:rFonts w:hint="eastAsia" w:cs="Times New Roman"/>
          <w:szCs w:val="24"/>
        </w:rPr>
        <w:t>(</w:t>
      </w:r>
      <w:r>
        <w:rPr>
          <w:rFonts w:cs="Times New Roman"/>
          <w:szCs w:val="24"/>
        </w:rPr>
        <w:t>a</w:t>
      </w:r>
      <w:r>
        <w:rPr>
          <w:rFonts w:hint="eastAsia" w:cs="Times New Roman"/>
          <w:szCs w:val="24"/>
        </w:rPr>
        <w:t>)）</w:t>
      </w:r>
      <w:r>
        <w:rPr>
          <w:rFonts w:cs="Times New Roman"/>
          <w:szCs w:val="24"/>
        </w:rPr>
        <w:t>被输入到模块</w:t>
      </w:r>
      <w:r>
        <w:rPr>
          <w:rFonts w:hint="eastAsia" w:cs="Times New Roman"/>
          <w:szCs w:val="24"/>
        </w:rPr>
        <w:t>中</w:t>
      </w:r>
      <w:r>
        <w:rPr>
          <w:rFonts w:cs="Times New Roman"/>
          <w:szCs w:val="24"/>
        </w:rPr>
        <w:t>，以生成相同分辨率的粗粒度注意力图</w:t>
      </w:r>
      <w:r>
        <w:rPr>
          <w:rFonts w:hint="eastAsia" w:cs="Times New Roman"/>
          <w:szCs w:val="24"/>
        </w:rPr>
        <w:t>（</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_Ref130468534 \h</w:instrText>
      </w:r>
      <w:r>
        <w:rPr>
          <w:rFonts w:cs="Times New Roman"/>
          <w:szCs w:val="24"/>
        </w:rPr>
        <w:instrText xml:space="preserve"> </w:instrText>
      </w:r>
      <w:r>
        <w:rPr>
          <w:rFonts w:cs="Times New Roman"/>
          <w:szCs w:val="24"/>
        </w:rPr>
        <w:fldChar w:fldCharType="separate"/>
      </w:r>
      <w:r>
        <w:rPr>
          <w:szCs w:val="21"/>
        </w:rPr>
        <w:t>图3.2</w:t>
      </w:r>
      <w:r>
        <w:rPr>
          <w:rFonts w:cs="Times New Roman"/>
          <w:szCs w:val="24"/>
        </w:rPr>
        <w:fldChar w:fldCharType="end"/>
      </w:r>
      <w:r>
        <w:rPr>
          <w:rFonts w:hint="eastAsia" w:cs="Times New Roman"/>
          <w:szCs w:val="24"/>
        </w:rPr>
        <w:t xml:space="preserve"> (</w:t>
      </w:r>
      <w:r>
        <w:rPr>
          <w:rFonts w:cs="Times New Roman"/>
          <w:szCs w:val="24"/>
        </w:rPr>
        <w:t>b</w:t>
      </w:r>
      <w:r>
        <w:rPr>
          <w:rFonts w:hint="eastAsia" w:cs="Times New Roman"/>
          <w:szCs w:val="24"/>
        </w:rPr>
        <w:t>)）</w:t>
      </w:r>
      <w:r>
        <w:rPr>
          <w:rFonts w:cs="Times New Roman"/>
          <w:szCs w:val="24"/>
        </w:rPr>
        <w:t>。如</w:t>
      </w:r>
      <w:r>
        <w:rPr>
          <w:rFonts w:cs="Times New Roman"/>
          <w:szCs w:val="24"/>
        </w:rPr>
        <w:fldChar w:fldCharType="begin"/>
      </w:r>
      <w:r>
        <w:rPr>
          <w:rFonts w:cs="Times New Roman"/>
          <w:szCs w:val="24"/>
        </w:rPr>
        <w:instrText xml:space="preserve"> REF _Ref130468534 \h </w:instrText>
      </w:r>
      <w:r>
        <w:rPr>
          <w:rFonts w:cs="Times New Roman"/>
          <w:szCs w:val="24"/>
        </w:rPr>
        <w:fldChar w:fldCharType="separate"/>
      </w:r>
      <w:r>
        <w:rPr>
          <w:szCs w:val="21"/>
        </w:rPr>
        <w:t>图3.2</w:t>
      </w:r>
      <w:r>
        <w:rPr>
          <w:rFonts w:cs="Times New Roman"/>
          <w:szCs w:val="24"/>
        </w:rPr>
        <w:fldChar w:fldCharType="end"/>
      </w:r>
      <w:r>
        <w:rPr>
          <w:rFonts w:hint="eastAsia" w:cs="Times New Roman"/>
          <w:szCs w:val="24"/>
        </w:rPr>
        <w:t xml:space="preserve"> (</w:t>
      </w:r>
      <w:r>
        <w:rPr>
          <w:rFonts w:cs="Times New Roman"/>
          <w:szCs w:val="24"/>
        </w:rPr>
        <w:t>b</w:t>
      </w:r>
      <w:r>
        <w:rPr>
          <w:rFonts w:hint="eastAsia" w:cs="Times New Roman"/>
          <w:szCs w:val="24"/>
        </w:rPr>
        <w:t>)</w:t>
      </w:r>
      <w:r>
        <w:rPr>
          <w:rFonts w:cs="Times New Roman"/>
          <w:szCs w:val="24"/>
        </w:rPr>
        <w:t>和</w:t>
      </w:r>
      <w:r>
        <w:rPr>
          <w:rFonts w:hint="eastAsia" w:cs="Times New Roman"/>
          <w:szCs w:val="24"/>
        </w:rPr>
        <w:t>(</w:t>
      </w:r>
      <w:r>
        <w:rPr>
          <w:rFonts w:cs="Times New Roman"/>
          <w:szCs w:val="24"/>
        </w:rPr>
        <w:t>c</w:t>
      </w:r>
      <w:r>
        <w:rPr>
          <w:rFonts w:hint="eastAsia" w:cs="Times New Roman"/>
          <w:szCs w:val="24"/>
        </w:rPr>
        <w:t>)</w:t>
      </w:r>
      <w:r>
        <w:rPr>
          <w:rFonts w:cs="Times New Roman"/>
          <w:szCs w:val="24"/>
        </w:rPr>
        <w:t>所示，我们使用</w:t>
      </w:r>
      <w:r>
        <w:rPr>
          <w:rFonts w:hint="eastAsia" w:cs="Times New Roman"/>
          <w:szCs w:val="24"/>
        </w:rPr>
        <w:t>图像块</w:t>
      </w:r>
      <w:r>
        <w:rPr>
          <w:rFonts w:cs="Times New Roman"/>
          <w:szCs w:val="24"/>
        </w:rPr>
        <w:t>级别的</w:t>
      </w:r>
      <w:r>
        <w:rPr>
          <w:rFonts w:hint="eastAsia" w:cs="Times New Roman"/>
          <w:szCs w:val="24"/>
        </w:rPr>
        <w:t>空间</w:t>
      </w:r>
      <w:r>
        <w:rPr>
          <w:rFonts w:cs="Times New Roman"/>
          <w:szCs w:val="24"/>
        </w:rPr>
        <w:t>注意力，注意力图描述了特征图中不同</w:t>
      </w:r>
      <w:r>
        <w:rPr>
          <w:rFonts w:hint="eastAsia" w:cs="Times New Roman"/>
          <w:szCs w:val="24"/>
        </w:rPr>
        <w:t>图像块</w:t>
      </w:r>
      <w:r>
        <w:rPr>
          <w:rFonts w:cs="Times New Roman"/>
          <w:szCs w:val="24"/>
        </w:rPr>
        <w:t>中存在目标的概率，揭示了在特征</w:t>
      </w:r>
      <w:r>
        <w:rPr>
          <w:rFonts w:hint="eastAsia" w:cs="Times New Roman"/>
          <w:szCs w:val="24"/>
        </w:rPr>
        <w:t>图</w:t>
      </w:r>
      <w:r>
        <w:rPr>
          <w:rFonts w:cs="Times New Roman"/>
          <w:szCs w:val="24"/>
        </w:rPr>
        <w:t>中</w:t>
      </w:r>
      <w:r>
        <w:rPr>
          <w:rFonts w:hint="eastAsia" w:cs="Times New Roman"/>
          <w:szCs w:val="24"/>
        </w:rPr>
        <w:t>需要增强</w:t>
      </w:r>
      <w:r>
        <w:rPr>
          <w:rFonts w:cs="Times New Roman"/>
          <w:szCs w:val="24"/>
        </w:rPr>
        <w:t>或抑制哪些</w:t>
      </w:r>
      <w:r>
        <w:rPr>
          <w:rFonts w:hint="eastAsia" w:cs="Times New Roman"/>
          <w:szCs w:val="24"/>
        </w:rPr>
        <w:t>图像块</w:t>
      </w:r>
      <w:r>
        <w:rPr>
          <w:rFonts w:cs="Times New Roman"/>
          <w:szCs w:val="24"/>
        </w:rPr>
        <w:t>。</w:t>
      </w:r>
      <w:r>
        <w:rPr>
          <w:rFonts w:hint="eastAsia" w:cs="Times New Roman"/>
          <w:szCs w:val="24"/>
        </w:rPr>
        <w:t>但是在进行权重评估时，由于卷积的局部感受野太小，不能</w:t>
      </w:r>
      <w:r>
        <w:rPr>
          <w:rFonts w:cs="Times New Roman"/>
          <w:szCs w:val="24"/>
        </w:rPr>
        <w:t>获得所有</w:t>
      </w:r>
      <w:r>
        <w:rPr>
          <w:rFonts w:hint="eastAsia" w:cs="Times New Roman"/>
          <w:szCs w:val="24"/>
        </w:rPr>
        <w:t>图像块</w:t>
      </w:r>
      <w:r>
        <w:rPr>
          <w:rFonts w:cs="Times New Roman"/>
          <w:szCs w:val="24"/>
        </w:rPr>
        <w:t>之间的空间上下文关系</w:t>
      </w:r>
      <w:r>
        <w:rPr>
          <w:rFonts w:hint="eastAsia" w:cs="Times New Roman"/>
          <w:szCs w:val="24"/>
        </w:rPr>
        <w:t>。所以我们首先</w:t>
      </w:r>
      <w:r>
        <w:rPr>
          <w:rFonts w:cs="Times New Roman"/>
          <w:szCs w:val="24"/>
        </w:rPr>
        <w:t>将</w:t>
      </w:r>
      <w:r>
        <w:rPr>
          <w:rFonts w:hint="eastAsia" w:cs="Times New Roman"/>
          <w:szCs w:val="24"/>
        </w:rPr>
        <w:t>图像块</w:t>
      </w:r>
      <w:r>
        <w:rPr>
          <w:rFonts w:cs="Times New Roman"/>
          <w:szCs w:val="24"/>
        </w:rPr>
        <w:t>全局空间信息</w:t>
      </w:r>
      <w:r>
        <w:rPr>
          <w:rFonts w:hint="eastAsia" w:cs="Times New Roman"/>
          <w:szCs w:val="24"/>
        </w:rPr>
        <w:t>挤压</w:t>
      </w:r>
      <w:r>
        <w:rPr>
          <w:rFonts w:cs="Times New Roman"/>
          <w:szCs w:val="24"/>
        </w:rPr>
        <w:t>为</w:t>
      </w:r>
      <w:r>
        <w:rPr>
          <w:rFonts w:hint="eastAsia" w:cs="Times New Roman"/>
          <w:szCs w:val="24"/>
        </w:rPr>
        <w:t>图像块</w:t>
      </w:r>
      <w:r>
        <w:rPr>
          <w:rFonts w:cs="Times New Roman"/>
          <w:szCs w:val="24"/>
        </w:rPr>
        <w:t>描述符</w:t>
      </w:r>
      <w:r>
        <w:rPr>
          <w:rFonts w:cs="Times New Roman"/>
          <w:szCs w:val="24"/>
        </w:rPr>
        <w:fldChar w:fldCharType="begin"/>
      </w:r>
      <w:r>
        <w:rPr>
          <w:rFonts w:cs="Times New Roman"/>
          <w:szCs w:val="24"/>
        </w:rPr>
        <w:instrText xml:space="preserve"> ADDIN EN.CITE &lt;EndNote&gt;&lt;Cite&gt;&lt;Author&gt;Woo&lt;/Author&gt;&lt;Year&gt;2018&lt;/Year&gt;&lt;RecNum&gt;24&lt;/RecNum&gt;&lt;DisplayText&gt;&lt;style face="superscript"&gt;[33]&lt;/style&gt;&lt;/DisplayText&gt;&lt;record&gt;&lt;rec-number&gt;24&lt;/rec-number&gt;&lt;foreign-keys&gt;&lt;key app="EN" db-id="wt0f55tzdrr09ne0web5fwv9a2zaffp955av" timestamp="1677567406"&gt;24&lt;/key&gt;&lt;/foreign-keys&gt;&lt;ref-type name="Conference Proceedings"&gt;10&lt;/ref-type&gt;&lt;contributors&gt;&lt;authors&gt;&lt;author&gt;Woo, Sanghyun&lt;/author&gt;&lt;author&gt;Park, Jongchan&lt;/author&gt;&lt;author&gt;Lee, Joon-Young&lt;/author&gt;&lt;author&gt;Kweon, In So&lt;/author&gt;&lt;/authors&gt;&lt;secondary-authors&gt;&lt;author&gt;Ferrari, Vittorio&lt;/author&gt;&lt;author&gt;Hebert, Martial&lt;/author&gt;&lt;author&gt;Sminchisescu, Cristian&lt;/author&gt;&lt;author&gt;Weiss, Yair&lt;/author&gt;&lt;/secondary-authors&gt;&lt;/contributors&gt;&lt;titles&gt;&lt;title&gt;CBAM: Convolutional Block Attention Module&lt;/title&gt;&lt;secondary-title&gt;Computer Vision – ECCV 2018&lt;/secondary-title&gt;&lt;/titles&gt;&lt;pages&gt;3-19&lt;/pages&gt;&lt;dates&gt;&lt;year&gt;2018&lt;/year&gt;&lt;pub-dates&gt;&lt;date&gt;2018//&lt;/date&gt;&lt;/pub-dates&gt;&lt;/dates&gt;&lt;pub-location&gt;Cham&lt;/pub-location&gt;&lt;publisher&gt;Springer International Publishing&lt;/publisher&gt;&lt;isbn&gt;978-3-030-01234-2&lt;/isbn&gt;&lt;urls&gt;&lt;/urls&gt;&lt;/record&gt;&lt;/Cite&gt;&lt;/EndNote&gt;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"_ENREF_33" \o "Woo, 2018 #24" </w:instrText>
      </w:r>
      <w:r>
        <w:fldChar w:fldCharType="separate"/>
      </w:r>
      <w:r>
        <w:rPr>
          <w:rFonts w:cs="Times New Roman"/>
          <w:szCs w:val="24"/>
          <w:vertAlign w:val="superscript"/>
        </w:rPr>
        <w:t>33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由于在是将输入1*H*W的图像等分成36个图像块，所以挤压</w:t>
      </w:r>
      <w:r>
        <w:rPr>
          <w:rFonts w:cs="Times New Roman"/>
          <w:szCs w:val="24"/>
        </w:rPr>
        <w:t>操作</w:t>
      </w:r>
      <w:r>
        <w:rPr>
          <w:rFonts w:hint="eastAsia" w:cs="Times New Roman"/>
          <w:szCs w:val="24"/>
        </w:rPr>
        <w:t>如下</w:t>
      </w:r>
      <w:r>
        <w:rPr>
          <w:rFonts w:cs="Times New Roman"/>
          <w:szCs w:val="24"/>
        </w:rPr>
        <w:t xml:space="preserve">所示： </w:t>
      </w:r>
      <w:bookmarkEnd w:id="80"/>
    </w:p>
    <w:p>
      <w:pPr>
        <w:overflowPunct w:val="0"/>
        <w:ind w:firstLine="480" w:firstLineChars="200"/>
        <w:rPr>
          <w:rFonts w:cs="Times New Roman"/>
          <w:szCs w:val="24"/>
        </w:rPr>
      </w:pPr>
      <m:oMathPara>
        <m:oMathParaPr>
          <m:jc m:val="center"/>
        </m:oMathParaPr>
        <m:oMath>
          <m:eqArr>
            <m:eqArrPr>
              <m:maxDist m:val="1"/>
              <m:ctrlPr>
                <w:rPr>
                  <w:rFonts w:ascii="Cambria Math" w:hAnsi="Cambria Math" w:cs="Times New Roman"/>
                  <w:i/>
                  <w:szCs w:val="24"/>
                </w:rPr>
              </m:ctrlPr>
            </m:eqArrPr>
            <m:e>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up>
                  <m:r>
                    <m:rPr>
                      <m:sty m:val="p"/>
                    </m:rPr>
                    <w:rPr>
                      <w:rFonts w:ascii="Cambria Math" w:hAnsi="Cambria Math" w:cs="Times New Roman"/>
                      <w:szCs w:val="24"/>
                    </w:rPr>
                    <m:t>,</m:t>
                  </m:r>
                  <m:ctrlPr>
                    <w:rPr>
                      <w:rFonts w:ascii="Cambria Math" w:hAnsi="Cambria Math" w:cs="Times New Roman"/>
                      <w:szCs w:val="24"/>
                    </w:rPr>
                  </m:ctrlPr>
                </m:sup>
              </m:sSubSup>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m:rPr/>
                        <w:rPr>
                          <w:rFonts w:ascii="Cambria Math" w:hAnsi="Cambria Math" w:cs="Times New Roman"/>
                          <w:szCs w:val="24"/>
                        </w:rPr>
                        <m:t>x</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y</m:t>
                      </m:r>
                      <m:ctrlPr>
                        <w:rPr>
                          <w:rFonts w:ascii="Cambria Math" w:hAnsi="Cambria Math" w:cs="Times New Roman"/>
                          <w:szCs w:val="24"/>
                        </w:rPr>
                      </m:ctrlPr>
                    </m:e>
                    <m:sub>
                      <m:r>
                        <m:rPr/>
                        <w:rPr>
                          <w:rFonts w:ascii="Cambria Math" w:hAnsi="Cambria Math" w:cs="Times New Roman"/>
                          <w:szCs w:val="24"/>
                        </w:rPr>
                        <m:t>j</m:t>
                      </m:r>
                      <m:ctrlPr>
                        <w:rPr>
                          <w:rFonts w:ascii="Cambria Math" w:hAnsi="Cambria Math" w:cs="Times New Roman"/>
                          <w:szCs w:val="24"/>
                        </w:rPr>
                      </m:ctrlPr>
                    </m:sub>
                  </m:sSub>
                  <m:ctrlPr>
                    <w:rPr>
                      <w:rFonts w:ascii="Cambria Math" w:hAnsi="Cambria Math" w:cs="Times New Roman"/>
                      <w:szCs w:val="24"/>
                    </w:rPr>
                  </m:ctrlPr>
                </m:e>
              </m:d>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m:rPr/>
                        <w:rPr>
                          <w:rFonts w:ascii="Cambria Math" w:hAnsi="Cambria Math" w:cs="Times New Roman"/>
                          <w:szCs w:val="24"/>
                        </w:rPr>
                        <m:t>γ</m:t>
                      </m:r>
                      <m:r>
                        <m:rPr>
                          <m:sty m:val="p"/>
                        </m:rPr>
                        <w:rPr>
                          <w:rFonts w:ascii="Cambria Math" w:hAnsi="Cambria Math" w:cs="Times New Roman"/>
                          <w:szCs w:val="24"/>
                        </w:rPr>
                        <m:t>=1</m:t>
                      </m:r>
                      <m:ctrlPr>
                        <w:rPr>
                          <w:rFonts w:ascii="Cambria Math" w:hAnsi="Cambria Math" w:cs="Times New Roman"/>
                          <w:szCs w:val="24"/>
                        </w:rPr>
                      </m:ctrlPr>
                    </m:sub>
                    <m:sup>
                      <m:r>
                        <m:rPr/>
                        <w:rPr>
                          <w:rFonts w:ascii="Cambria Math" w:hAnsi="Cambria Math" w:cs="Times New Roman"/>
                          <w:szCs w:val="24"/>
                        </w:rPr>
                        <m:t>C</m:t>
                      </m:r>
                      <m:ctrlPr>
                        <w:rPr>
                          <w:rFonts w:ascii="Cambria Math" w:hAnsi="Cambria Math" w:cs="Times New Roman"/>
                          <w:szCs w:val="24"/>
                        </w:rPr>
                      </m:ctrlPr>
                    </m:sup>
                    <m:e>
                      <m:sSub>
                        <m:sSubPr>
                          <m:ctrlPr>
                            <w:rPr>
                              <w:rFonts w:ascii="Cambria Math" w:hAnsi="Cambria Math" w:cs="Times New Roman"/>
                              <w:szCs w:val="24"/>
                            </w:rPr>
                          </m:ctrlPr>
                        </m:sSub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ctrlPr>
                        <w:rPr>
                          <w:rFonts w:ascii="Cambria Math" w:hAnsi="Cambria Math" w:cs="Times New Roman"/>
                          <w:szCs w:val="24"/>
                        </w:rPr>
                      </m:ctrlPr>
                    </m:e>
                  </m:nary>
                  <m:d>
                    <m:dPr>
                      <m:ctrlPr>
                        <w:rPr>
                          <w:rFonts w:ascii="Cambria Math" w:hAnsi="Cambria Math" w:cs="Times New Roman"/>
                          <w:szCs w:val="24"/>
                        </w:rPr>
                      </m:ctrlPr>
                    </m:dPr>
                    <m:e>
                      <m:r>
                        <m:rPr/>
                        <w:rPr>
                          <w:rFonts w:ascii="Cambria Math" w:hAnsi="Cambria Math" w:cs="Times New Roman"/>
                          <w:szCs w:val="24"/>
                        </w:rPr>
                        <m:t>γ</m:t>
                      </m:r>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x</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y</m:t>
                          </m:r>
                          <m:ctrlPr>
                            <w:rPr>
                              <w:rFonts w:ascii="Cambria Math" w:hAnsi="Cambria Math" w:cs="Times New Roman"/>
                              <w:szCs w:val="24"/>
                            </w:rPr>
                          </m:ctrlPr>
                        </m:e>
                        <m:sub>
                          <m:r>
                            <m:rPr/>
                            <w:rPr>
                              <w:rFonts w:ascii="Cambria Math" w:hAnsi="Cambria Math" w:cs="Times New Roman"/>
                              <w:szCs w:val="24"/>
                            </w:rPr>
                            <m:t>j</m:t>
                          </m:r>
                          <m:ctrlPr>
                            <w:rPr>
                              <w:rFonts w:ascii="Cambria Math" w:hAnsi="Cambria Math" w:cs="Times New Roman"/>
                              <w:szCs w:val="24"/>
                            </w:rPr>
                          </m:ctrlPr>
                        </m:sub>
                      </m:sSub>
                      <m:ctrlPr>
                        <w:rPr>
                          <w:rFonts w:ascii="Cambria Math" w:hAnsi="Cambria Math" w:cs="Times New Roman"/>
                          <w:szCs w:val="24"/>
                        </w:rPr>
                      </m:ctrlPr>
                    </m:e>
                  </m:d>
                  <m:ctrlPr>
                    <w:rPr>
                      <w:rFonts w:ascii="Cambria Math" w:hAnsi="Cambria Math" w:cs="Times New Roman"/>
                      <w:szCs w:val="24"/>
                    </w:rPr>
                  </m:ctrlPr>
                </m:num>
                <m:den>
                  <m:r>
                    <m:rPr/>
                    <w:rPr>
                      <w:rFonts w:ascii="Cambria Math" w:hAnsi="Cambria Math" w:cs="Times New Roman"/>
                      <w:szCs w:val="24"/>
                    </w:rPr>
                    <m:t>C</m:t>
                  </m:r>
                  <m:ctrlPr>
                    <w:rPr>
                      <w:rFonts w:ascii="Cambria Math" w:hAnsi="Cambria Math" w:cs="Times New Roman"/>
                      <w:szCs w:val="24"/>
                    </w:rPr>
                  </m:ctrlPr>
                </m:den>
              </m:f>
              <m:r>
                <m:rPr/>
                <w:rPr>
                  <w:rFonts w:ascii="Cambria Math" w:hAnsi="Cambria Math" w:cs="Times New Roman"/>
                  <w:szCs w:val="24"/>
                </w:rPr>
                <m:t xml:space="preserve">      i</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r>
                    <m:rPr/>
                    <w:rPr>
                      <w:rFonts w:ascii="Cambria Math" w:hAnsi="Cambria Math" w:cs="Times New Roman"/>
                      <w:szCs w:val="24"/>
                    </w:rPr>
                    <m:t>H</m:t>
                  </m:r>
                  <m:ctrlPr>
                    <w:rPr>
                      <w:rFonts w:ascii="Cambria Math" w:hAnsi="Cambria Math" w:cs="Times New Roman"/>
                      <w:szCs w:val="24"/>
                    </w:rPr>
                  </m:ctrlPr>
                </m:e>
              </m:d>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3.1</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m:oMathPara>
        <m:oMathParaPr>
          <m:jc m:val="center"/>
        </m:oMathParaPr>
        <m:oMath>
          <m:eqArr>
            <m:eqArrPr>
              <m:maxDist m:val="1"/>
              <m:ctrlPr>
                <w:rPr>
                  <w:rFonts w:ascii="Cambria Math" w:hAnsi="Cambria Math" w:cs="Times New Roman"/>
                  <w:szCs w:val="24"/>
                </w:rPr>
              </m:ctrlPr>
            </m:eqArrPr>
            <m:e>
              <m:sSub>
                <m:sSubPr>
                  <m:ctrlPr>
                    <w:rPr>
                      <w:rFonts w:ascii="Cambria Math" w:hAnsi="Cambria Math" w:cs="Times New Roman"/>
                      <w:szCs w:val="24"/>
                    </w:rPr>
                  </m:ctrlPr>
                </m:sSub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g</m:t>
                  </m:r>
                  <m:ctrlPr>
                    <w:rPr>
                      <w:rFonts w:ascii="Cambria Math" w:hAnsi="Cambria Math" w:cs="Times New Roman"/>
                      <w:szCs w:val="24"/>
                    </w:rPr>
                  </m:ctrlPr>
                </m:sub>
              </m:sSub>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m:rPr/>
                        <w:rPr>
                          <w:rFonts w:ascii="Cambria Math" w:hAnsi="Cambria Math" w:cs="Times New Roman"/>
                          <w:szCs w:val="24"/>
                        </w:rPr>
                        <m:t>x</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y</m:t>
                      </m:r>
                      <m:ctrlPr>
                        <w:rPr>
                          <w:rFonts w:ascii="Cambria Math" w:hAnsi="Cambria Math" w:cs="Times New Roman"/>
                          <w:szCs w:val="24"/>
                        </w:rPr>
                      </m:ctrlPr>
                    </m:e>
                    <m:sub>
                      <m:r>
                        <m:rPr/>
                        <w:rPr>
                          <w:rFonts w:ascii="Cambria Math" w:hAnsi="Cambria Math" w:cs="Times New Roman"/>
                          <w:szCs w:val="24"/>
                        </w:rPr>
                        <m:t>j</m:t>
                      </m:r>
                      <m:ctrlPr>
                        <w:rPr>
                          <w:rFonts w:ascii="Cambria Math" w:hAnsi="Cambria Math" w:cs="Times New Roman"/>
                          <w:szCs w:val="24"/>
                        </w:rPr>
                      </m:ctrlPr>
                    </m:sub>
                  </m:sSub>
                  <m:ctrlPr>
                    <w:rPr>
                      <w:rFonts w:ascii="Cambria Math" w:hAnsi="Cambria Math" w:cs="Times New Roman"/>
                      <w:szCs w:val="24"/>
                    </w:rPr>
                  </m:ctrlPr>
                </m:e>
              </m:d>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m:rPr/>
                        <w:rPr>
                          <w:rFonts w:ascii="Cambria Math" w:hAnsi="Cambria Math" w:cs="Times New Roman"/>
                          <w:szCs w:val="24"/>
                        </w:rPr>
                        <m:t>γ</m:t>
                      </m:r>
                      <m:r>
                        <m:rPr>
                          <m:sty m:val="p"/>
                        </m:rPr>
                        <w:rPr>
                          <w:rFonts w:ascii="Cambria Math" w:hAnsi="Cambria Math" w:cs="Times New Roman"/>
                          <w:szCs w:val="24"/>
                        </w:rPr>
                        <m:t>=1</m:t>
                      </m:r>
                      <m:ctrlPr>
                        <w:rPr>
                          <w:rFonts w:ascii="Cambria Math" w:hAnsi="Cambria Math" w:cs="Times New Roman"/>
                          <w:szCs w:val="24"/>
                        </w:rPr>
                      </m:ctrlPr>
                    </m:sub>
                    <m:sup>
                      <m:r>
                        <m:rPr/>
                        <w:rPr>
                          <w:rFonts w:ascii="Cambria Math" w:hAnsi="Cambria Math" w:cs="Times New Roman"/>
                          <w:szCs w:val="24"/>
                        </w:rPr>
                        <m:t>ℎ</m:t>
                      </m:r>
                      <m:ctrlPr>
                        <w:rPr>
                          <w:rFonts w:ascii="Cambria Math" w:hAnsi="Cambria Math" w:cs="Times New Roman"/>
                          <w:szCs w:val="24"/>
                        </w:rPr>
                      </m:ctrlPr>
                    </m:sup>
                    <m:e>
                      <m:nary>
                        <m:naryPr>
                          <m:chr m:val="∑"/>
                          <m:limLoc m:val="undOvr"/>
                          <m:ctrlPr>
                            <w:rPr>
                              <w:rFonts w:ascii="Cambria Math" w:hAnsi="Cambria Math" w:cs="Times New Roman"/>
                              <w:szCs w:val="24"/>
                            </w:rPr>
                          </m:ctrlPr>
                        </m:naryPr>
                        <m:sub>
                          <m:r>
                            <m:rPr/>
                            <w:rPr>
                              <w:rFonts w:ascii="Cambria Math" w:hAnsi="Cambria Math" w:cs="Times New Roman"/>
                              <w:szCs w:val="24"/>
                            </w:rPr>
                            <m:t>δ</m:t>
                          </m:r>
                          <m:r>
                            <m:rPr>
                              <m:sty m:val="p"/>
                            </m:rPr>
                            <w:rPr>
                              <w:rFonts w:ascii="Cambria Math" w:hAnsi="Cambria Math" w:cs="Times New Roman"/>
                              <w:szCs w:val="24"/>
                            </w:rPr>
                            <m:t>=1</m:t>
                          </m:r>
                          <m:ctrlPr>
                            <w:rPr>
                              <w:rFonts w:ascii="Cambria Math" w:hAnsi="Cambria Math" w:cs="Times New Roman"/>
                              <w:szCs w:val="24"/>
                            </w:rPr>
                          </m:ctrlPr>
                        </m:sub>
                        <m:sup>
                          <m:r>
                            <m:rPr/>
                            <w:rPr>
                              <w:rFonts w:ascii="Cambria Math" w:hAnsi="Cambria Math" w:cs="Times New Roman"/>
                              <w:szCs w:val="24"/>
                            </w:rPr>
                            <m:t>w</m:t>
                          </m:r>
                          <m:ctrlPr>
                            <w:rPr>
                              <w:rFonts w:ascii="Cambria Math" w:hAnsi="Cambria Math" w:cs="Times New Roman"/>
                              <w:szCs w:val="24"/>
                            </w:rPr>
                          </m:ctrlPr>
                        </m:sup>
                        <m:e>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up>
                              <m:r>
                                <m:rPr>
                                  <m:sty m:val="p"/>
                                </m:rPr>
                                <w:rPr>
                                  <w:rFonts w:ascii="Cambria Math" w:hAnsi="Cambria Math" w:cs="Times New Roman"/>
                                  <w:szCs w:val="24"/>
                                </w:rPr>
                                <m:t>,</m:t>
                              </m:r>
                              <m:ctrlPr>
                                <w:rPr>
                                  <w:rFonts w:ascii="Cambria Math" w:hAnsi="Cambria Math" w:cs="Times New Roman"/>
                                  <w:szCs w:val="24"/>
                                </w:rPr>
                              </m:ctrlPr>
                            </m:sup>
                          </m:sSubSup>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m:rPr/>
                                    <w:rPr>
                                      <w:rFonts w:ascii="Cambria Math" w:hAnsi="Cambria Math" w:cs="Times New Roman"/>
                                      <w:szCs w:val="24"/>
                                    </w:rPr>
                                    <m:t>x</m:t>
                                  </m:r>
                                  <m:ctrlPr>
                                    <w:rPr>
                                      <w:rFonts w:ascii="Cambria Math" w:hAnsi="Cambria Math" w:cs="Times New Roman"/>
                                      <w:szCs w:val="24"/>
                                    </w:rPr>
                                  </m:ctrlPr>
                                </m:e>
                                <m:sub>
                                  <m:d>
                                    <m:dPr>
                                      <m:ctrlPr>
                                        <w:rPr>
                                          <w:rFonts w:ascii="Cambria Math" w:hAnsi="Cambria Math" w:cs="Times New Roman"/>
                                          <w:szCs w:val="24"/>
                                        </w:rPr>
                                      </m:ctrlPr>
                                    </m:dPr>
                                    <m:e>
                                      <m:r>
                                        <m:rPr/>
                                        <w:rPr>
                                          <w:rFonts w:ascii="Cambria Math" w:hAnsi="Cambria Math" w:cs="Times New Roman"/>
                                          <w:szCs w:val="24"/>
                                        </w:rPr>
                                        <m:t>i</m:t>
                                      </m:r>
                                      <m:r>
                                        <m:rPr>
                                          <m:sty m:val="p"/>
                                        </m:rPr>
                                        <w:rPr>
                                          <w:rFonts w:ascii="Cambria Math" w:hAnsi="Cambria Math" w:cs="Times New Roman"/>
                                          <w:szCs w:val="24"/>
                                        </w:rPr>
                                        <m:t>−1</m:t>
                                      </m:r>
                                      <m:ctrlPr>
                                        <w:rPr>
                                          <w:rFonts w:ascii="Cambria Math" w:hAnsi="Cambria Math" w:cs="Times New Roman"/>
                                          <w:szCs w:val="24"/>
                                        </w:rPr>
                                      </m:ctrlPr>
                                    </m:e>
                                  </m:d>
                                  <m:r>
                                    <m:rPr>
                                      <m:sty m:val="p"/>
                                    </m:rPr>
                                    <w:rPr>
                                      <w:rFonts w:ascii="Cambria Math" w:hAnsi="Cambria Math" w:cs="Times New Roman"/>
                                      <w:szCs w:val="24"/>
                                    </w:rPr>
                                    <m:t>∗</m:t>
                                  </m:r>
                                  <m:r>
                                    <m:rPr/>
                                    <w:rPr>
                                      <w:rFonts w:ascii="Cambria Math" w:hAnsi="Cambria Math" w:cs="Times New Roman"/>
                                      <w:szCs w:val="24"/>
                                    </w:rPr>
                                    <m:t>ℎ</m:t>
                                  </m:r>
                                  <m:r>
                                    <m:rPr>
                                      <m:sty m:val="p"/>
                                    </m:rPr>
                                    <w:rPr>
                                      <w:rFonts w:ascii="Cambria Math" w:hAnsi="Cambria Math" w:cs="Times New Roman"/>
                                      <w:szCs w:val="24"/>
                                    </w:rPr>
                                    <m:t>+</m:t>
                                  </m:r>
                                  <m:r>
                                    <m:rPr/>
                                    <w:rPr>
                                      <w:rFonts w:ascii="Cambria Math" w:hAnsi="Cambria Math" w:cs="Times New Roman"/>
                                      <w:szCs w:val="24"/>
                                    </w:rPr>
                                    <m:t>γ</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y</m:t>
                                  </m:r>
                                  <m:ctrlPr>
                                    <w:rPr>
                                      <w:rFonts w:ascii="Cambria Math" w:hAnsi="Cambria Math" w:cs="Times New Roman"/>
                                      <w:szCs w:val="24"/>
                                    </w:rPr>
                                  </m:ctrlPr>
                                </m:e>
                                <m:sub>
                                  <m:d>
                                    <m:dPr>
                                      <m:ctrlPr>
                                        <w:rPr>
                                          <w:rFonts w:ascii="Cambria Math" w:hAnsi="Cambria Math" w:cs="Times New Roman"/>
                                          <w:szCs w:val="24"/>
                                        </w:rPr>
                                      </m:ctrlPr>
                                    </m:dPr>
                                    <m:e>
                                      <m:r>
                                        <m:rPr/>
                                        <w:rPr>
                                          <w:rFonts w:ascii="Cambria Math" w:hAnsi="Cambria Math" w:cs="Times New Roman"/>
                                          <w:szCs w:val="24"/>
                                        </w:rPr>
                                        <m:t>j</m:t>
                                      </m:r>
                                      <m:r>
                                        <m:rPr>
                                          <m:sty m:val="p"/>
                                        </m:rPr>
                                        <w:rPr>
                                          <w:rFonts w:ascii="Cambria Math" w:hAnsi="Cambria Math" w:cs="Times New Roman"/>
                                          <w:szCs w:val="24"/>
                                        </w:rPr>
                                        <m:t>−1</m:t>
                                      </m:r>
                                      <m:ctrlPr>
                                        <w:rPr>
                                          <w:rFonts w:ascii="Cambria Math" w:hAnsi="Cambria Math" w:cs="Times New Roman"/>
                                          <w:szCs w:val="24"/>
                                        </w:rPr>
                                      </m:ctrlPr>
                                    </m:e>
                                  </m:d>
                                  <m:r>
                                    <m:rPr>
                                      <m:sty m:val="p"/>
                                    </m:rPr>
                                    <w:rPr>
                                      <w:rFonts w:ascii="Cambria Math" w:hAnsi="Cambria Math" w:cs="Times New Roman"/>
                                      <w:szCs w:val="24"/>
                                    </w:rPr>
                                    <m:t>∗</m:t>
                                  </m:r>
                                  <m:r>
                                    <m:rPr/>
                                    <w:rPr>
                                      <w:rFonts w:ascii="Cambria Math" w:hAnsi="Cambria Math" w:cs="Times New Roman"/>
                                      <w:szCs w:val="24"/>
                                    </w:rPr>
                                    <m:t>w</m:t>
                                  </m:r>
                                  <m:r>
                                    <m:rPr>
                                      <m:sty m:val="p"/>
                                    </m:rPr>
                                    <w:rPr>
                                      <w:rFonts w:ascii="Cambria Math" w:hAnsi="Cambria Math" w:cs="Times New Roman"/>
                                      <w:szCs w:val="24"/>
                                    </w:rPr>
                                    <m:t>+</m:t>
                                  </m:r>
                                  <m:r>
                                    <m:rPr/>
                                    <w:rPr>
                                      <w:rFonts w:ascii="Cambria Math" w:hAnsi="Cambria Math" w:cs="Times New Roman"/>
                                      <w:szCs w:val="24"/>
                                    </w:rPr>
                                    <m:t>δ</m:t>
                                  </m:r>
                                  <m:ctrlPr>
                                    <w:rPr>
                                      <w:rFonts w:ascii="Cambria Math" w:hAnsi="Cambria Math" w:cs="Times New Roman"/>
                                      <w:szCs w:val="24"/>
                                    </w:rPr>
                                  </m:ctrlPr>
                                </m:sub>
                              </m:sSub>
                              <m:ctrlPr>
                                <w:rPr>
                                  <w:rFonts w:ascii="Cambria Math" w:hAnsi="Cambria Math" w:cs="Times New Roman"/>
                                  <w:szCs w:val="24"/>
                                </w:rPr>
                              </m:ctrlPr>
                            </m:e>
                          </m:d>
                          <m:ctrlPr>
                            <w:rPr>
                              <w:rFonts w:ascii="Cambria Math" w:hAnsi="Cambria Math" w:cs="Times New Roman"/>
                              <w:szCs w:val="24"/>
                            </w:rPr>
                          </m:ctrlPr>
                        </m:e>
                      </m:nary>
                      <m:ctrlPr>
                        <w:rPr>
                          <w:rFonts w:ascii="Cambria Math" w:hAnsi="Cambria Math" w:cs="Times New Roman"/>
                          <w:szCs w:val="24"/>
                        </w:rPr>
                      </m:ctrlPr>
                    </m:e>
                  </m:nary>
                  <m:ctrlPr>
                    <w:rPr>
                      <w:rFonts w:ascii="Cambria Math" w:hAnsi="Cambria Math" w:cs="Times New Roman"/>
                      <w:szCs w:val="24"/>
                    </w:rPr>
                  </m:ctrlPr>
                </m:num>
                <m:den>
                  <m:sSup>
                    <m:sSupPr>
                      <m:ctrlPr>
                        <w:rPr>
                          <w:rFonts w:ascii="Cambria Math" w:hAnsi="Cambria Math" w:cs="Times New Roman"/>
                          <w:szCs w:val="24"/>
                        </w:rPr>
                      </m:ctrlPr>
                    </m:sSupPr>
                    <m:e>
                      <m:r>
                        <m:rPr/>
                        <w:rPr>
                          <w:rFonts w:ascii="Cambria Math" w:hAnsi="Cambria Math" w:cs="Times New Roman"/>
                          <w:szCs w:val="24"/>
                        </w:rPr>
                        <m:t>ℎ</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den>
              </m:f>
              <m:r>
                <m:rPr>
                  <m:sty m:val="p"/>
                </m:rPr>
                <w:rPr>
                  <w:rFonts w:ascii="Cambria Math" w:hAnsi="Cambria Math" w:cs="Times New Roman"/>
                  <w:szCs w:val="24"/>
                </w:rPr>
                <m:t xml:space="preserve">     i∈</m:t>
              </m:r>
              <m:d>
                <m:dPr>
                  <m:begChr m:val="["/>
                  <m:endChr m:val="]"/>
                  <m:ctrlPr>
                    <w:rPr>
                      <w:rFonts w:ascii="Cambria Math" w:hAnsi="Cambria Math" w:cs="Times New Roman"/>
                      <w:szCs w:val="24"/>
                    </w:rPr>
                  </m:ctrlPr>
                </m:dPr>
                <m:e>
                  <m:r>
                    <m:rPr>
                      <m:sty m:val="p"/>
                    </m:rPr>
                    <w:rPr>
                      <w:rFonts w:ascii="Cambria Math" w:hAnsi="Cambria Math" w:cs="Times New Roman"/>
                      <w:szCs w:val="24"/>
                    </w:rPr>
                    <m:t>1,H</m:t>
                  </m:r>
                  <m:ctrlPr>
                    <w:rPr>
                      <w:rFonts w:ascii="Cambria Math" w:hAnsi="Cambria Math" w:cs="Times New Roman"/>
                      <w:szCs w:val="24"/>
                    </w:rPr>
                  </m:ctrlPr>
                </m:e>
              </m:d>
              <m:r>
                <m:rPr/>
                <w:rPr>
                  <w:rFonts w:ascii="Cambria Math" w:hAnsi="Cambria Math" w:cs="Times New Roman"/>
                  <w:szCs w:val="24"/>
                </w:rPr>
                <m:t xml:space="preserve"> ℎ,w=</m:t>
              </m:r>
              <m:f>
                <m:fPr>
                  <m:ctrlPr>
                    <w:rPr>
                      <w:rFonts w:ascii="Cambria Math" w:hAnsi="Cambria Math" w:cs="Times New Roman"/>
                      <w:i/>
                      <w:szCs w:val="24"/>
                    </w:rPr>
                  </m:ctrlPr>
                </m:fPr>
                <m:num>
                  <m:r>
                    <m:rPr/>
                    <w:rPr>
                      <w:rFonts w:ascii="Cambria Math" w:hAnsi="Cambria Math" w:cs="Times New Roman"/>
                      <w:szCs w:val="24"/>
                    </w:rPr>
                    <m:t>H</m:t>
                  </m:r>
                  <m:ctrlPr>
                    <w:rPr>
                      <w:rFonts w:ascii="Cambria Math" w:hAnsi="Cambria Math" w:cs="Times New Roman"/>
                      <w:i/>
                      <w:szCs w:val="24"/>
                    </w:rPr>
                  </m:ctrlPr>
                </m:num>
                <m:den>
                  <m:r>
                    <m:rPr/>
                    <w:rPr>
                      <w:rFonts w:ascii="Cambria Math" w:hAnsi="Cambria Math" w:cs="Times New Roman"/>
                      <w:szCs w:val="24"/>
                    </w:rPr>
                    <m:t>6</m:t>
                  </m:r>
                  <m:ctrlPr>
                    <w:rPr>
                      <w:rFonts w:ascii="Cambria Math" w:hAnsi="Cambria Math" w:cs="Times New Roman"/>
                      <w:i/>
                      <w:szCs w:val="24"/>
                    </w:rPr>
                  </m:ctrlPr>
                </m:den>
              </m:f>
              <m:r>
                <m:rPr/>
                <w:rPr>
                  <w:rFonts w:ascii="Cambria Math" w:hAnsi="Cambria Math" w:cs="Times New Roman"/>
                  <w:szCs w:val="24"/>
                </w:rPr>
                <m:t>#(3.2)</m:t>
              </m:r>
              <m:ctrlPr>
                <w:rPr>
                  <w:rFonts w:ascii="Cambria Math" w:hAnsi="Cambria Math" w:cs="Times New Roman"/>
                  <w:i/>
                  <w:szCs w:val="24"/>
                </w:rPr>
              </m:ctrlPr>
            </m:e>
          </m:eqArr>
        </m:oMath>
      </m:oMathPara>
    </w:p>
    <w:p>
      <w:pPr>
        <w:overflowPunct w:val="0"/>
        <w:ind w:firstLine="480" w:firstLineChars="200"/>
        <w:rPr>
          <w:rFonts w:cs="Times New Roman"/>
          <w:szCs w:val="24"/>
        </w:rPr>
      </w:pPr>
      <w:bookmarkStart w:id="81" w:name="_Hlk109325398"/>
      <w:r>
        <w:rPr>
          <w:rFonts w:cs="Times New Roman"/>
          <w:szCs w:val="24"/>
        </w:rPr>
        <w:t>如</w:t>
      </w:r>
      <w:r>
        <w:rPr>
          <w:rFonts w:hint="eastAsia" w:cs="Times New Roman"/>
          <w:szCs w:val="24"/>
        </w:rPr>
        <w:t>公式(3</w:t>
      </w:r>
      <w:r>
        <w:rPr>
          <w:rFonts w:cs="Times New Roman"/>
          <w:szCs w:val="24"/>
        </w:rPr>
        <w:t>.1)所示</w:t>
      </w:r>
      <w:r>
        <w:rPr>
          <w:rFonts w:hint="eastAsia" w:cs="Times New Roman"/>
          <w:szCs w:val="24"/>
        </w:rPr>
        <w:t>，</w:t>
      </w:r>
      <w:r>
        <w:rPr>
          <w:rFonts w:cs="Times New Roman"/>
          <w:szCs w:val="24"/>
        </w:rPr>
        <w:t>其中</w:t>
      </w:r>
      <m:oMath>
        <m:sSub>
          <m:sSubPr>
            <m:ctrlPr>
              <w:rPr>
                <w:rFonts w:ascii="Cambria Math" w:hAnsi="Cambria Math" w:cs="Times New Roman"/>
                <w:szCs w:val="24"/>
              </w:rPr>
            </m:ctrlPr>
          </m:sSub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r>
          <m:rPr>
            <m:sty m:val="p"/>
          </m:rPr>
          <w:rPr>
            <w:rFonts w:ascii="Cambria Math" w:hAnsi="Cambria Math" w:cs="Times New Roman"/>
            <w:szCs w:val="24"/>
          </w:rPr>
          <m: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w:rPr>
                <w:rFonts w:ascii="Cambria Math" w:hAnsi="Cambria Math" w:cs="Times New Roman"/>
                <w:szCs w:val="24"/>
              </w:rPr>
              <m:t>C</m:t>
            </m:r>
            <m:r>
              <m:rPr>
                <m:sty m:val="p"/>
              </m:rPr>
              <w:rPr>
                <w:rFonts w:ascii="Cambria Math" w:hAnsi="Cambria Math" w:cs="Times New Roman"/>
                <w:szCs w:val="24"/>
              </w:rPr>
              <m:t>∗</m:t>
            </m:r>
            <m:r>
              <m:rPr/>
              <w:rPr>
                <w:rFonts w:ascii="Cambria Math" w:hAnsi="Cambria Math" w:cs="Times New Roman"/>
                <w:szCs w:val="24"/>
              </w:rPr>
              <m:t>H</m:t>
            </m:r>
            <m:r>
              <m:rPr>
                <m:sty m:val="p"/>
              </m:rPr>
              <w:rPr>
                <w:rFonts w:ascii="Cambria Math" w:hAnsi="Cambria Math" w:cs="Times New Roman"/>
                <w:szCs w:val="24"/>
              </w:rPr>
              <m:t>∗</m:t>
            </m:r>
            <m:r>
              <m:rPr/>
              <w:rPr>
                <w:rFonts w:ascii="Cambria Math" w:hAnsi="Cambria Math" w:cs="Times New Roman"/>
                <w:szCs w:val="24"/>
              </w:rPr>
              <m:t>W</m:t>
            </m:r>
            <m:ctrlPr>
              <w:rPr>
                <w:rFonts w:ascii="Cambria Math" w:hAnsi="Cambria Math" w:cs="Times New Roman"/>
                <w:szCs w:val="24"/>
              </w:rPr>
            </m:ctrlPr>
          </m:sup>
        </m:sSup>
      </m:oMath>
      <w:r>
        <w:rPr>
          <w:rFonts w:cs="Times New Roman"/>
          <w:szCs w:val="24"/>
        </w:rPr>
        <w:t>表示</w:t>
      </w:r>
      <w:r>
        <w:rPr>
          <w:rFonts w:hint="eastAsia" w:cs="Times New Roman"/>
          <w:szCs w:val="24"/>
        </w:rPr>
        <w:t>第i层</w:t>
      </w:r>
      <w:r>
        <w:rPr>
          <w:rFonts w:cs="Times New Roman"/>
          <w:szCs w:val="24"/>
        </w:rPr>
        <w:t>编码阶段两层卷积输出的特征图，C</w:t>
      </w:r>
      <w:r>
        <w:rPr>
          <w:rFonts w:hint="eastAsia" w:cs="Times New Roman"/>
          <w:szCs w:val="24"/>
        </w:rPr>
        <w:t>、</w:t>
      </w:r>
      <w:r>
        <w:rPr>
          <w:rFonts w:cs="Times New Roman"/>
          <w:szCs w:val="24"/>
        </w:rPr>
        <w:t>H</w:t>
      </w:r>
      <w:r>
        <w:rPr>
          <w:rFonts w:hint="eastAsia" w:cs="Times New Roman"/>
          <w:szCs w:val="24"/>
        </w:rPr>
        <w:t>和</w:t>
      </w:r>
      <w:r>
        <w:rPr>
          <w:rFonts w:cs="Times New Roman"/>
          <w:szCs w:val="24"/>
        </w:rPr>
        <w:t>W</w:t>
      </w:r>
      <w:r>
        <w:rPr>
          <w:rFonts w:hint="eastAsia" w:cs="Times New Roman"/>
          <w:szCs w:val="24"/>
        </w:rPr>
        <w:t>分别</w:t>
      </w:r>
      <w:r>
        <w:rPr>
          <w:rFonts w:cs="Times New Roman"/>
          <w:szCs w:val="24"/>
        </w:rPr>
        <w:t>是</w:t>
      </w:r>
      <w:r>
        <w:rPr>
          <w:rFonts w:hint="eastAsia" w:cs="Times New Roman"/>
          <w:szCs w:val="24"/>
        </w:rPr>
        <w:t>特征图的</w:t>
      </w:r>
      <w:r>
        <w:rPr>
          <w:rFonts w:cs="Times New Roman"/>
          <w:szCs w:val="24"/>
        </w:rPr>
        <w:t>通道数</w:t>
      </w:r>
      <w:r>
        <w:rPr>
          <w:rFonts w:hint="eastAsia" w:cs="Times New Roman"/>
          <w:szCs w:val="24"/>
        </w:rPr>
        <w:t>、</w:t>
      </w:r>
      <w:r>
        <w:rPr>
          <w:rFonts w:cs="Times New Roman"/>
          <w:szCs w:val="24"/>
        </w:rPr>
        <w:t>高度</w:t>
      </w:r>
      <w:r>
        <w:rPr>
          <w:rFonts w:hint="eastAsia" w:cs="Times New Roman"/>
          <w:szCs w:val="24"/>
        </w:rPr>
        <w:t>和</w:t>
      </w:r>
      <w:r>
        <w:rPr>
          <w:rFonts w:cs="Times New Roman"/>
          <w:szCs w:val="24"/>
        </w:rPr>
        <w:t>宽度。我们沿通道</w:t>
      </w:r>
      <w:r>
        <w:rPr>
          <w:rFonts w:hint="eastAsia" w:cs="Times New Roman"/>
          <w:szCs w:val="24"/>
        </w:rPr>
        <w:t>维度使用</w:t>
      </w:r>
      <w:r>
        <w:rPr>
          <w:rFonts w:cs="Times New Roman"/>
          <w:szCs w:val="24"/>
        </w:rPr>
        <w:t>平均池化</w:t>
      </w:r>
      <w:r>
        <w:rPr>
          <w:rFonts w:hint="eastAsia" w:cs="Times New Roman"/>
          <w:szCs w:val="24"/>
        </w:rPr>
        <w:t>获得单通道的</w:t>
      </w:r>
      <w:r>
        <w:rPr>
          <w:rFonts w:cs="Times New Roman"/>
          <w:szCs w:val="24"/>
        </w:rPr>
        <w:t>特征图</w:t>
      </w:r>
      <m:oMath>
        <m:sSubSup>
          <m:sSubSupPr>
            <m:ctrlPr>
              <w:rPr>
                <w:rFonts w:ascii="Cambria Math" w:hAnsi="Cambria Math" w:cs="Times New Roman"/>
                <w:szCs w:val="24"/>
              </w:rPr>
            </m:ctrlPr>
          </m:sSubSupPr>
          <m:e>
            <m:r>
              <m:rPr>
                <m:sty m:val="p"/>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i</m:t>
            </m:r>
            <m:ctrlPr>
              <w:rPr>
                <w:rFonts w:ascii="Cambria Math" w:hAnsi="Cambria Math" w:cs="Times New Roman"/>
                <w:szCs w:val="24"/>
              </w:rPr>
            </m:ctrlPr>
          </m:sub>
          <m:sup>
            <m:r>
              <m:rPr>
                <m:sty m:val="p"/>
              </m:rPr>
              <w:rPr>
                <w:rFonts w:ascii="Cambria Math" w:hAnsi="Cambria Math" w:cs="Times New Roman"/>
                <w:szCs w:val="24"/>
              </w:rPr>
              <m:t>,</m:t>
            </m:r>
            <m:ctrlPr>
              <w:rPr>
                <w:rFonts w:ascii="Cambria Math" w:hAnsi="Cambria Math" w:cs="Times New Roman"/>
                <w:szCs w:val="24"/>
              </w:rPr>
            </m:ctrlPr>
          </m:sup>
        </m:sSub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R</m:t>
            </m:r>
            <m:ctrlPr>
              <w:rPr>
                <w:rFonts w:ascii="Cambria Math" w:hAnsi="Cambria Math" w:cs="Times New Roman"/>
                <w:szCs w:val="24"/>
              </w:rPr>
            </m:ctrlPr>
          </m:e>
          <m:sup>
            <m:r>
              <m:rPr>
                <m:sty m:val="p"/>
              </m:rPr>
              <w:rPr>
                <w:rFonts w:ascii="Cambria Math" w:hAnsi="Cambria Math" w:cs="Times New Roman"/>
                <w:szCs w:val="24"/>
              </w:rPr>
              <m:t>1∗H∗W</m:t>
            </m:r>
            <m:ctrlPr>
              <w:rPr>
                <w:rFonts w:ascii="Cambria Math" w:hAnsi="Cambria Math" w:cs="Times New Roman"/>
                <w:szCs w:val="24"/>
              </w:rPr>
            </m:ctrlPr>
          </m:sup>
        </m:sSup>
      </m:oMath>
      <w:r>
        <w:rPr>
          <w:rFonts w:cs="Times New Roman"/>
          <w:szCs w:val="24"/>
        </w:rPr>
        <w:t>，这在</w:t>
      </w:r>
      <w:r>
        <w:rPr>
          <w:rFonts w:hint="eastAsia" w:cs="Times New Roman"/>
          <w:szCs w:val="24"/>
        </w:rPr>
        <w:t>对于</w:t>
      </w:r>
      <w:r>
        <w:rPr>
          <w:rFonts w:cs="Times New Roman"/>
          <w:szCs w:val="24"/>
        </w:rPr>
        <w:t>突出</w:t>
      </w:r>
      <w:r>
        <w:rPr>
          <w:rFonts w:hint="eastAsia" w:cs="Times New Roman"/>
          <w:szCs w:val="24"/>
        </w:rPr>
        <w:t>目标</w:t>
      </w:r>
      <w:r>
        <w:rPr>
          <w:rFonts w:cs="Times New Roman"/>
          <w:szCs w:val="24"/>
        </w:rPr>
        <w:t>区域方面是有效的</w:t>
      </w:r>
      <w:r>
        <w:rPr>
          <w:rFonts w:cs="Times New Roman"/>
          <w:szCs w:val="24"/>
        </w:rPr>
        <w:fldChar w:fldCharType="begin"/>
      </w:r>
      <w:r>
        <w:rPr>
          <w:rFonts w:cs="Times New Roman"/>
          <w:szCs w:val="24"/>
        </w:rPr>
        <w:instrText xml:space="preserve"> ADDIN EN.CITE &lt;EndNote&gt;&lt;Cite&gt;&lt;Author&gt;Woo&lt;/Author&gt;&lt;Year&gt;2018&lt;/Year&gt;&lt;RecNum&gt;24&lt;/RecNum&gt;&lt;DisplayText&gt;&lt;style face="superscript"&gt;[33]&lt;/style&gt;&lt;/DisplayText&gt;&lt;record&gt;&lt;rec-number&gt;24&lt;/rec-number&gt;&lt;foreign-keys&gt;&lt;key app="EN" db-id="wt0f55tzdrr09ne0web5fwv9a2zaffp955av" timestamp="1677567406"&gt;24&lt;/key&gt;&lt;/foreign-keys&gt;&lt;ref-type name="Conference Proceedings"&gt;10&lt;/ref-type&gt;&lt;contributors&gt;&lt;authors&gt;&lt;author&gt;Woo, Sanghyun&lt;/author&gt;&lt;author&gt;Park, Jongchan&lt;/author&gt;&lt;author&gt;Lee, Joon-Young&lt;/author&gt;&lt;author&gt;Kweon, In So&lt;/author&gt;&lt;/authors&gt;&lt;secondary-authors&gt;&lt;author&gt;Ferrari, Vittorio&lt;/author&gt;&lt;author&gt;Hebert, Martial&lt;/author&gt;&lt;author&gt;Sminchisescu, Cristian&lt;/author&gt;&lt;author&gt;Weiss, Yair&lt;/author&gt;&lt;/secondary-authors&gt;&lt;/contributors&gt;&lt;titles&gt;&lt;title&gt;CBAM: Convolutional Block Attention Module&lt;/title&gt;&lt;secondary-title&gt;Computer Vision – ECCV 2018&lt;/secondary-title&gt;&lt;/titles&gt;&lt;pages&gt;3-19&lt;/pages&gt;&lt;dates&gt;&lt;year&gt;2018&lt;/year&gt;&lt;pub-dates&gt;&lt;date&gt;2018//&lt;/date&gt;&lt;/pub-dates&gt;&lt;/dates&gt;&lt;pub-location&gt;Cham&lt;/pub-location&gt;&lt;publisher&gt;Springer International Publishing&lt;/publisher&gt;&lt;isbn&gt;978-3-030-01234-2&lt;/isbn&gt;&lt;urls&gt;&lt;/urls&gt;&lt;/record&gt;&lt;/Cite&gt;&lt;/EndNote&gt;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"_ENREF_33" \o "Woo, 2018 #24" </w:instrText>
      </w:r>
      <w:r>
        <w:fldChar w:fldCharType="separate"/>
      </w:r>
      <w:r>
        <w:rPr>
          <w:rFonts w:cs="Times New Roman"/>
          <w:szCs w:val="24"/>
          <w:vertAlign w:val="superscript"/>
        </w:rPr>
        <w:t>33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。然后，</w:t>
      </w:r>
      <w:r>
        <w:rPr>
          <w:rFonts w:hint="eastAsia" w:cs="Times New Roman"/>
          <w:szCs w:val="24"/>
        </w:rPr>
        <w:t>如公式(3</w:t>
      </w:r>
      <w:r>
        <w:rPr>
          <w:rFonts w:cs="Times New Roman"/>
          <w:szCs w:val="24"/>
        </w:rPr>
        <w:t>.2)</w:t>
      </w:r>
      <w:r>
        <w:rPr>
          <w:rFonts w:hint="eastAsia" w:cs="Times New Roman"/>
          <w:szCs w:val="24"/>
        </w:rPr>
        <w:t>所示，</w:t>
      </w:r>
      <w:r>
        <w:rPr>
          <w:rFonts w:cs="Times New Roman"/>
          <w:szCs w:val="24"/>
        </w:rPr>
        <w:t>为了聚合空间信息以获得特征图中每个</w:t>
      </w:r>
      <w:r>
        <w:rPr>
          <w:rFonts w:hint="eastAsia" w:cs="Times New Roman"/>
          <w:szCs w:val="24"/>
        </w:rPr>
        <w:t>图像块</w:t>
      </w:r>
      <w:r>
        <w:rPr>
          <w:rFonts w:cs="Times New Roman"/>
          <w:szCs w:val="24"/>
        </w:rPr>
        <w:t>的全局信息，我们使用</w:t>
      </w:r>
      <w:r>
        <w:rPr>
          <w:rFonts w:hint="eastAsia" w:cs="Times New Roman"/>
          <w:szCs w:val="24"/>
        </w:rPr>
        <w:t>池化核</w:t>
      </w:r>
      <w:r>
        <w:rPr>
          <w:rFonts w:cs="Times New Roman"/>
          <w:szCs w:val="24"/>
        </w:rPr>
        <w:t>大小</w:t>
      </w:r>
      <w:r>
        <w:rPr>
          <w:rFonts w:hint="eastAsia" w:cs="Times New Roman"/>
          <w:szCs w:val="24"/>
        </w:rPr>
        <w:t>为</w:t>
      </w:r>
      <m:oMath>
        <m:f>
          <m:fPr>
            <m:ctrlPr>
              <w:rPr>
                <w:rFonts w:ascii="Cambria Math" w:hAnsi="Cambria Math" w:cs="Times New Roman"/>
                <w:szCs w:val="24"/>
              </w:rPr>
            </m:ctrlPr>
          </m:fPr>
          <m:num>
            <m:r>
              <m:rPr>
                <m:sty m:val="p"/>
              </m:rPr>
              <w:rPr>
                <w:rFonts w:ascii="Cambria Math" w:hAnsi="Cambria Math" w:cs="Times New Roman"/>
                <w:szCs w:val="24"/>
              </w:rPr>
              <m:t>H</m:t>
            </m:r>
            <m:ctrlPr>
              <w:rPr>
                <w:rFonts w:ascii="Cambria Math" w:hAnsi="Cambria Math" w:cs="Times New Roman"/>
                <w:szCs w:val="24"/>
              </w:rPr>
            </m:ctrlPr>
          </m:num>
          <m:den>
            <m:r>
              <m:rPr>
                <m:sty m:val="p"/>
              </m:rPr>
              <w:rPr>
                <w:rFonts w:ascii="Cambria Math" w:hAnsi="Cambria Math" w:cs="Times New Roman"/>
                <w:szCs w:val="24"/>
              </w:rPr>
              <m:t>6</m:t>
            </m:r>
            <m:ctrlPr>
              <w:rPr>
                <w:rFonts w:ascii="Cambria Math" w:hAnsi="Cambria Math" w:cs="Times New Roman"/>
                <w:szCs w:val="24"/>
              </w:rPr>
            </m:ctrlPr>
          </m:den>
        </m:f>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H</m:t>
            </m:r>
            <m:ctrlPr>
              <w:rPr>
                <w:rFonts w:ascii="Cambria Math" w:hAnsi="Cambria Math" w:cs="Times New Roman"/>
                <w:szCs w:val="24"/>
              </w:rPr>
            </m:ctrlPr>
          </m:num>
          <m:den>
            <m:r>
              <m:rPr>
                <m:sty m:val="p"/>
              </m:rPr>
              <w:rPr>
                <w:rFonts w:ascii="Cambria Math" w:hAnsi="Cambria Math" w:cs="Times New Roman"/>
                <w:szCs w:val="24"/>
              </w:rPr>
              <m:t>6</m:t>
            </m:r>
            <m:ctrlPr>
              <w:rPr>
                <w:rFonts w:ascii="Cambria Math" w:hAnsi="Cambria Math" w:cs="Times New Roman"/>
                <w:szCs w:val="24"/>
              </w:rPr>
            </m:ctrlPr>
          </m:den>
        </m:f>
      </m:oMath>
      <w:r>
        <w:rPr>
          <w:rFonts w:cs="Times New Roman"/>
          <w:szCs w:val="24"/>
        </w:rPr>
        <w:t>的平均池化生成</w:t>
      </w:r>
      <w:r>
        <w:rPr>
          <w:rFonts w:ascii="Cambria Math" w:hAnsi="Cambria Math"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g</m:t>
            </m:r>
            <m:ctrlPr>
              <w:rPr>
                <w:rFonts w:ascii="Cambria Math" w:hAnsi="Cambria Math" w:cs="Times New Roman"/>
                <w:szCs w:val="24"/>
              </w:rPr>
            </m:ctrlPr>
          </m:sub>
        </m:sSub>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R</m:t>
            </m:r>
            <m:ctrlPr>
              <w:rPr>
                <w:rFonts w:ascii="Cambria Math" w:hAnsi="Cambria Math" w:cs="Times New Roman"/>
                <w:szCs w:val="24"/>
              </w:rPr>
            </m:ctrlPr>
          </m:e>
          <m:sup>
            <m:r>
              <m:rPr>
                <m:sty m:val="p"/>
              </m:rPr>
              <w:rPr>
                <w:rFonts w:ascii="Cambria Math" w:hAnsi="Cambria Math" w:cs="Times New Roman"/>
                <w:szCs w:val="24"/>
              </w:rPr>
              <m:t>1∗6∗6</m:t>
            </m:r>
            <m:ctrlPr>
              <w:rPr>
                <w:rFonts w:ascii="Cambria Math" w:hAnsi="Cambria Math" w:cs="Times New Roman"/>
                <w:szCs w:val="24"/>
              </w:rPr>
            </m:ctrlPr>
          </m:sup>
        </m:sSup>
      </m:oMath>
      <w:r>
        <w:rPr>
          <w:rFonts w:cs="Times New Roman"/>
          <w:szCs w:val="24"/>
        </w:rPr>
        <w:t>。每个池</w:t>
      </w:r>
      <w:r>
        <w:rPr>
          <w:rFonts w:hint="eastAsia" w:cs="Times New Roman"/>
          <w:szCs w:val="24"/>
        </w:rPr>
        <w:t>化核覆盖</w:t>
      </w:r>
      <w:r>
        <w:rPr>
          <w:rFonts w:cs="Times New Roman"/>
          <w:szCs w:val="24"/>
        </w:rPr>
        <w:t>一个</w:t>
      </w:r>
      <w:r>
        <w:rPr>
          <w:rFonts w:hint="eastAsia" w:cs="Times New Roman"/>
          <w:szCs w:val="24"/>
        </w:rPr>
        <w:t>图像块</w:t>
      </w:r>
      <w:r>
        <w:rPr>
          <w:rFonts w:cs="Times New Roman"/>
          <w:szCs w:val="24"/>
        </w:rPr>
        <w:t>并生成</w:t>
      </w:r>
      <w:r>
        <w:rPr>
          <w:rFonts w:hint="eastAsia" w:cs="Times New Roman"/>
          <w:szCs w:val="24"/>
        </w:rPr>
        <w:t>图像块</w:t>
      </w:r>
      <w:r>
        <w:rPr>
          <w:rFonts w:cs="Times New Roman"/>
          <w:szCs w:val="24"/>
        </w:rPr>
        <w:t>描述符。</w:t>
      </w:r>
    </w:p>
    <w:p>
      <w:pPr>
        <w:keepNext/>
        <w:overflowPunct w:val="0"/>
        <w:jc w:val="center"/>
      </w:pPr>
      <w:r>
        <w:drawing>
          <wp:inline distT="0" distB="0" distL="0" distR="0">
            <wp:extent cx="5262245" cy="30702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313533" cy="3100657"/>
                    </a:xfrm>
                    <a:prstGeom prst="rect">
                      <a:avLst/>
                    </a:prstGeom>
                    <a:noFill/>
                  </pic:spPr>
                </pic:pic>
              </a:graphicData>
            </a:graphic>
          </wp:inline>
        </w:drawing>
      </w:r>
    </w:p>
    <w:p>
      <w:pPr>
        <w:pStyle w:val="44"/>
        <w:keepNext w:val="0"/>
        <w:keepLines w:val="0"/>
        <w:pageBreakBefore w:val="0"/>
        <w:widowControl w:val="0"/>
        <w:kinsoku/>
        <w:wordWrap/>
        <w:overflowPunct w:val="0"/>
        <w:topLinePunct w:val="0"/>
        <w:autoSpaceDE/>
        <w:autoSpaceDN/>
        <w:bidi w:val="0"/>
        <w:adjustRightInd/>
        <w:snapToGrid/>
        <w:spacing w:line="240" w:lineRule="auto"/>
        <w:textAlignment w:val="auto"/>
        <w:rPr>
          <w:szCs w:val="21"/>
        </w:rPr>
      </w:pPr>
      <w:bookmarkStart w:id="82" w:name="_Ref130468534"/>
      <w:bookmarkStart w:id="83" w:name="_Toc129440488"/>
      <w:bookmarkStart w:id="84" w:name="_Toc130471998"/>
      <w:bookmarkStart w:id="85" w:name="_Toc129439052"/>
      <w:r>
        <w:rPr>
          <w:szCs w:val="21"/>
        </w:rPr>
        <w:t>图3.</w:t>
      </w:r>
      <w:r>
        <w:rPr>
          <w:szCs w:val="21"/>
        </w:rPr>
        <w:fldChar w:fldCharType="begin"/>
      </w:r>
      <w:r>
        <w:rPr>
          <w:szCs w:val="21"/>
        </w:rPr>
        <w:instrText xml:space="preserve"> SEQ 图 \* ARABIC \s 1 </w:instrText>
      </w:r>
      <w:r>
        <w:rPr>
          <w:szCs w:val="21"/>
        </w:rPr>
        <w:fldChar w:fldCharType="separate"/>
      </w:r>
      <w:r>
        <w:rPr>
          <w:szCs w:val="21"/>
        </w:rPr>
        <w:t>2</w:t>
      </w:r>
      <w:r>
        <w:rPr>
          <w:szCs w:val="21"/>
        </w:rPr>
        <w:fldChar w:fldCharType="end"/>
      </w:r>
      <w:bookmarkEnd w:id="82"/>
      <w:r>
        <w:rPr>
          <w:szCs w:val="21"/>
        </w:rPr>
        <w:t xml:space="preserve">  </w:t>
      </w:r>
      <w:r>
        <w:rPr>
          <w:rFonts w:hint="eastAsia"/>
          <w:szCs w:val="21"/>
        </w:rPr>
        <w:t>粗粒度图像块注意力结构图</w:t>
      </w:r>
      <w:bookmarkEnd w:id="83"/>
      <w:bookmarkEnd w:id="84"/>
      <w:bookmarkEnd w:id="85"/>
    </w:p>
    <w:p>
      <w:pPr>
        <w:pStyle w:val="51"/>
        <w:keepNext w:val="0"/>
        <w:keepLines w:val="0"/>
        <w:pageBreakBefore w:val="0"/>
        <w:widowControl w:val="0"/>
        <w:kinsoku/>
        <w:wordWrap/>
        <w:overflowPunct w:val="0"/>
        <w:topLinePunct w:val="0"/>
        <w:autoSpaceDE/>
        <w:autoSpaceDN/>
        <w:bidi w:val="0"/>
        <w:adjustRightInd/>
        <w:snapToGrid/>
        <w:spacing w:line="240" w:lineRule="auto"/>
        <w:textAlignment w:val="auto"/>
        <w:rPr>
          <w:rFonts w:eastAsia="宋体"/>
          <w:sz w:val="21"/>
          <w:szCs w:val="21"/>
        </w:rPr>
      </w:pPr>
      <w:bookmarkStart w:id="86" w:name="_Toc129439222"/>
      <w:bookmarkStart w:id="87" w:name="_Toc130759023"/>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2</w:t>
      </w:r>
      <w:r>
        <w:rPr>
          <w:sz w:val="21"/>
          <w:szCs w:val="21"/>
        </w:rPr>
        <w:fldChar w:fldCharType="end"/>
      </w:r>
      <w:r>
        <w:rPr>
          <w:sz w:val="21"/>
          <w:szCs w:val="21"/>
        </w:rPr>
        <w:t xml:space="preserve">  Coarse-grained patch attention structure figure</w:t>
      </w:r>
      <w:bookmarkEnd w:id="86"/>
      <w:bookmarkEnd w:id="87"/>
    </w:p>
    <w:p>
      <w:pPr>
        <w:keepNext w:val="0"/>
        <w:keepLines w:val="0"/>
        <w:pageBreakBefore w:val="0"/>
        <w:widowControl w:val="0"/>
        <w:kinsoku/>
        <w:wordWrap/>
        <w:overflowPunct w:val="0"/>
        <w:topLinePunct w:val="0"/>
        <w:autoSpaceDE/>
        <w:autoSpaceDN/>
        <w:bidi w:val="0"/>
        <w:adjustRightInd/>
        <w:snapToGrid/>
        <w:spacing w:line="360" w:lineRule="auto"/>
        <w:ind w:firstLine="480" w:firstLineChars="200"/>
        <w:textAlignment w:val="auto"/>
        <w:rPr>
          <w:rFonts w:cs="Times New Roman"/>
          <w:szCs w:val="24"/>
        </w:rPr>
      </w:pPr>
      <w:r>
        <w:rPr>
          <w:rFonts w:cs="Times New Roman"/>
          <w:szCs w:val="24"/>
        </w:rPr>
        <w:t>我们使用多层</w:t>
      </w:r>
      <w:r>
        <w:rPr>
          <w:rFonts w:hint="eastAsia" w:cs="Times New Roman"/>
          <w:szCs w:val="24"/>
        </w:rPr>
        <w:t>全连接神经网络</w:t>
      </w:r>
      <w:r>
        <w:rPr>
          <w:rFonts w:cs="Times New Roman"/>
          <w:szCs w:val="24"/>
        </w:rPr>
        <w:t>来显式建模</w:t>
      </w:r>
      <w:r>
        <w:rPr>
          <w:rFonts w:cs="Times New Roman"/>
          <w:szCs w:val="24"/>
        </w:rPr>
        <w:fldChar w:fldCharType="begin"/>
      </w:r>
      <w:r>
        <w:rPr>
          <w:rFonts w:cs="Times New Roman"/>
          <w:szCs w:val="24"/>
        </w:rPr>
        <w:instrText xml:space="preserve"> ADDIN EN.CITE &lt;EndNote&gt;&lt;Cite&gt;&lt;Author&gt;Roy&lt;/Author&gt;&lt;Year&gt;2018&lt;/Year&gt;&lt;RecNum&gt;81&lt;/RecNum&gt;&lt;DisplayText&gt;&lt;style face="superscript"&gt;[72]&lt;/style&gt;&lt;/DisplayText&gt;&lt;record&gt;&lt;rec-number&gt;81&lt;/rec-number&gt;&lt;foreign-keys&gt;&lt;key app="EN" db-id="wt0f55tzdrr09ne0web5fwv9a2zaffp955av" timestamp="1678459861"&gt;81&lt;/key&gt;&lt;/foreign-keys&gt;&lt;ref-type name="Conference Proceedings"&gt;10&lt;/ref-type&gt;&lt;contributors&gt;&lt;authors&gt;&lt;author&gt;Roy, Abhijit Guha&lt;/author&gt;&lt;author&gt;Navab, Nassir&lt;/author&gt;&lt;author&gt;Wachinger, Christian&lt;/author&gt;&lt;/authors&gt;&lt;secondary-authors&gt;&lt;author&gt;Frangi, Alejandro F.&lt;/author&gt;&lt;author&gt;Schnabel, Julia A.&lt;/author&gt;&lt;author&gt;Davatzikos, Christos&lt;/author&gt;&lt;author&gt;Alberola-López, Carlos&lt;/author&gt;&lt;author&gt;Fichtinger, Gabor&lt;/author&gt;&lt;/secondary-authors&gt;&lt;/contributors&gt;&lt;titles&gt;&lt;title&gt;Concurrent Spatial and Channel ‘Squeeze &amp;amp; Excitation’ in Fully Convolutional Networks&lt;/title&gt;&lt;secondary-title&gt;Medical Image Computing and Computer Assisted Intervention – MICCAI 2018&lt;/secondary-title&gt;&lt;/titles&gt;&lt;pages&gt;421-429&lt;/pages&gt;&lt;dates&gt;&lt;year&gt;2018&lt;/year&gt;&lt;pub-dates&gt;&lt;date&gt;2018//&lt;/date&gt;&lt;/pub-dates&gt;&lt;/dates&gt;&lt;pub-location&gt;Cham&lt;/pub-location&gt;&lt;publisher&gt;Springer International Publishing&lt;/publisher&gt;&lt;isbn&gt;978-3-030-00928-1&lt;/isbn&gt;&lt;urls&gt;&lt;/urls&gt;&lt;/record&gt;&lt;/Cite&gt;&lt;/EndNote&gt;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"_ENREF_72" \o "Roy, 2018 #81" </w:instrText>
      </w:r>
      <w:r>
        <w:fldChar w:fldCharType="separate"/>
      </w:r>
      <w:r>
        <w:rPr>
          <w:rFonts w:cs="Times New Roman"/>
          <w:szCs w:val="24"/>
          <w:vertAlign w:val="superscript"/>
        </w:rPr>
        <w:t>72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所有图像块</w:t>
      </w:r>
      <w:r>
        <w:rPr>
          <w:rFonts w:cs="Times New Roman"/>
          <w:szCs w:val="24"/>
        </w:rPr>
        <w:t>之间的依赖关系，如</w:t>
      </w:r>
      <w:r>
        <w:rPr>
          <w:rFonts w:hint="eastAsia" w:cs="Times New Roman"/>
          <w:szCs w:val="24"/>
        </w:rPr>
        <w:t>公式(3</w:t>
      </w:r>
      <w:r>
        <w:rPr>
          <w:rFonts w:cs="Times New Roman"/>
          <w:szCs w:val="24"/>
        </w:rPr>
        <w:t>.3)，其中</w:t>
      </w:r>
      <m:oMath>
        <m:sSub>
          <m:sSubPr>
            <m:ctrlPr>
              <w:rPr>
                <w:rFonts w:ascii="Cambria Math" w:hAnsi="Cambria Math" w:cs="Times New Roman"/>
                <w:szCs w:val="24"/>
              </w:rPr>
            </m:ctrlPr>
          </m:sSubPr>
          <m:e>
            <m:r>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1</m:t>
            </m:r>
            <m:ctrlPr>
              <w:rPr>
                <w:rFonts w:ascii="Cambria Math" w:hAnsi="Cambria Math" w:cs="Times New Roman"/>
                <w:szCs w:val="24"/>
              </w:rPr>
            </m:ctrlPr>
          </m:sub>
        </m:sSub>
        <m:r>
          <m:rPr>
            <m:sty m:val="p"/>
          </m:rPr>
          <w:rPr>
            <w:rFonts w:hint="eastAsia" w:ascii="Cambria Math" w:hAnsi="Cambria Math" w:cs="Times New Roman"/>
            <w:szCs w:val="24"/>
          </w:rPr>
          <m:t>和</m:t>
        </m:r>
        <m:sSub>
          <m:sSubPr>
            <m:ctrlPr>
              <w:rPr>
                <w:rFonts w:ascii="Cambria Math" w:hAnsi="Cambria Math" w:cs="Times New Roman"/>
                <w:szCs w:val="24"/>
              </w:rPr>
            </m:ctrlPr>
          </m:sSubPr>
          <m:e>
            <m:r>
              <m:rPr>
                <m:sty m:val="p"/>
              </m:rPr>
              <w:rPr>
                <w:rFonts w:ascii="Cambria Math" w:hAnsi="Cambria Math" w:cs="Times New Roman"/>
                <w:szCs w:val="24"/>
              </w:rPr>
              <m:t xml:space="preserve"> </m:t>
            </m:r>
            <m:r>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2</m:t>
            </m:r>
            <m:ctrlPr>
              <w:rPr>
                <w:rFonts w:ascii="Cambria Math" w:hAnsi="Cambria Math" w:cs="Times New Roman"/>
                <w:szCs w:val="24"/>
              </w:rPr>
            </m:ctrlPr>
          </m:sub>
        </m:sSub>
      </m:oMath>
      <w:r>
        <w:rPr>
          <w:rFonts w:cs="Times New Roman"/>
          <w:szCs w:val="24"/>
        </w:rPr>
        <w:t>表示两层</w:t>
      </w:r>
      <w:r>
        <w:rPr>
          <w:rFonts w:hint="eastAsia" w:cs="Times New Roman"/>
          <w:szCs w:val="24"/>
        </w:rPr>
        <w:t>全连接神经网络</w:t>
      </w:r>
      <w:r>
        <w:rPr>
          <w:rFonts w:cs="Times New Roman"/>
          <w:szCs w:val="24"/>
        </w:rPr>
        <w:t>，</w:t>
      </w:r>
      <m:oMath>
        <m:r>
          <m:rPr/>
          <w:rPr>
            <w:rFonts w:ascii="Cambria Math" w:hAnsi="Cambria Math" w:cs="Times New Roman"/>
            <w:szCs w:val="24"/>
          </w:rPr>
          <m:t>φ</m:t>
        </m:r>
      </m:oMath>
      <w:r>
        <w:rPr>
          <w:rFonts w:hint="eastAsia" w:cs="Times New Roman"/>
          <w:iCs/>
          <w:szCs w:val="24"/>
        </w:rPr>
        <w:t>表示</w:t>
      </w:r>
      <w:r>
        <w:rPr>
          <w:rFonts w:cs="Times New Roman"/>
          <w:szCs w:val="24"/>
        </w:rPr>
        <w:t>sigmoid激活函数。因此，</w:t>
      </w:r>
      <m:oMath>
        <m:sSub>
          <m:sSubPr>
            <m:ctrlPr>
              <w:rPr>
                <w:rFonts w:ascii="Cambria Math" w:hAnsi="Cambria Math" w:cs="Times New Roman"/>
                <w:szCs w:val="24"/>
              </w:rPr>
            </m:ctrlPr>
          </m:sSub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g</m:t>
            </m:r>
            <m:ctrlPr>
              <w:rPr>
                <w:rFonts w:ascii="Cambria Math" w:hAnsi="Cambria Math" w:cs="Times New Roman"/>
                <w:szCs w:val="24"/>
              </w:rPr>
            </m:ctrlPr>
          </m:sub>
        </m:sSub>
      </m:oMath>
      <w:r>
        <w:rPr>
          <w:rFonts w:cs="Times New Roman"/>
          <w:szCs w:val="24"/>
        </w:rPr>
        <w:t>被</w:t>
      </w:r>
      <w:r>
        <w:rPr>
          <w:rFonts w:hint="eastAsia" w:cs="Times New Roman"/>
          <w:szCs w:val="24"/>
        </w:rPr>
        <w:t>展开为</w:t>
      </w:r>
      <m:oMath>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g</m:t>
            </m:r>
            <m:ctrlPr>
              <w:rPr>
                <w:rFonts w:ascii="Cambria Math" w:hAnsi="Cambria Math" w:cs="Times New Roman"/>
                <w:szCs w:val="24"/>
              </w:rPr>
            </m:ctrlPr>
          </m:sub>
          <m:sup>
            <m:r>
              <m:rPr>
                <m:sty m:val="p"/>
              </m:rPr>
              <w:rPr>
                <w:rFonts w:ascii="Cambria Math" w:hAnsi="Cambria Math" w:cs="Times New Roman"/>
                <w:szCs w:val="24"/>
              </w:rPr>
              <m:t>'</m:t>
            </m:r>
            <m:ctrlPr>
              <w:rPr>
                <w:rFonts w:ascii="Cambria Math" w:hAnsi="Cambria Math" w:cs="Times New Roman"/>
                <w:szCs w:val="24"/>
              </w:rPr>
            </m:ctrlPr>
          </m:sup>
        </m:sSubSup>
        <m:r>
          <m:rPr>
            <m:sty m:val="p"/>
          </m:rPr>
          <w:rPr>
            <w:rFonts w:ascii="Cambria Math" w:hAnsi="Cambria Math" w:cs="Times New Roman"/>
            <w:szCs w:val="24"/>
          </w:rPr>
          <m: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36</m:t>
            </m:r>
            <m:ctrlPr>
              <w:rPr>
                <w:rFonts w:ascii="Cambria Math" w:hAnsi="Cambria Math" w:cs="Times New Roman"/>
                <w:szCs w:val="24"/>
              </w:rPr>
            </m:ctrlPr>
          </m:sup>
        </m:sSup>
      </m:oMath>
      <w:r>
        <w:rPr>
          <w:rFonts w:cs="Times New Roman"/>
          <w:szCs w:val="24"/>
        </w:rPr>
        <w:t>并</w:t>
      </w:r>
      <w:r>
        <w:rPr>
          <w:rFonts w:hint="eastAsia" w:cs="Times New Roman"/>
          <w:szCs w:val="24"/>
        </w:rPr>
        <w:t>送入</w:t>
      </w:r>
      <w:r>
        <w:rPr>
          <w:rFonts w:cs="Times New Roman"/>
          <w:szCs w:val="24"/>
        </w:rPr>
        <w:t>多层</w:t>
      </w:r>
      <w:r>
        <w:rPr>
          <w:rFonts w:hint="eastAsia" w:cs="Times New Roman"/>
          <w:szCs w:val="24"/>
        </w:rPr>
        <w:t>全连接神经网络</w:t>
      </w:r>
      <w:r>
        <w:rPr>
          <w:rFonts w:cs="Times New Roman"/>
          <w:szCs w:val="24"/>
        </w:rPr>
        <w:t>中，中间层和最后一层分别有18个</w:t>
      </w:r>
      <w:r>
        <w:rPr>
          <w:rFonts w:hint="eastAsia" w:cs="Times New Roman"/>
          <w:szCs w:val="24"/>
        </w:rPr>
        <w:t>和</w:t>
      </w:r>
      <w:r>
        <w:rPr>
          <w:rFonts w:cs="Times New Roman"/>
          <w:szCs w:val="24"/>
        </w:rPr>
        <w:t>36个神经元，并通过sigmoid函数映射为0到1之间的连续值</w:t>
      </w:r>
      <m:oMath>
        <m:r>
          <m:rPr/>
          <w:rPr>
            <w:rFonts w:ascii="Cambria Math" w:hAnsi="Cambria Math" w:cs="Times New Roman"/>
            <w:szCs w:val="24"/>
          </w:rPr>
          <m:t>ω</m:t>
        </m:r>
      </m:oMath>
      <w:r>
        <w:rPr>
          <w:rFonts w:hint="eastAsia" w:cs="Times New Roman"/>
          <w:szCs w:val="24"/>
        </w:rPr>
        <w:t>。</w:t>
      </w:r>
      <m:oMath>
        <m:r>
          <m:rPr/>
          <w:rPr>
            <w:rFonts w:ascii="Cambria Math" w:hAnsi="Cambria Math" w:cs="Times New Roman"/>
            <w:szCs w:val="24"/>
          </w:rPr>
          <m:t>ω</m:t>
        </m:r>
      </m:oMath>
      <w:r>
        <w:rPr>
          <w:rFonts w:hint="eastAsia" w:cs="Times New Roman"/>
          <w:szCs w:val="24"/>
        </w:rPr>
        <w:t>中的值表示每个图像块存在目标的概率，也即该图像块需要被关注的程度。概率越高说明图像块存在目标的概率越大，应该增强概率高的图像块的特征表示，引导网络提取目标的特征。</w:t>
      </w:r>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r>
                <m:rPr/>
                <w:rPr>
                  <w:rFonts w:ascii="Cambria Math" w:hAnsi="Cambria Math" w:cs="Times New Roman"/>
                  <w:szCs w:val="24"/>
                </w:rPr>
                <m:t>ω=</m:t>
              </m:r>
              <m:sSub>
                <m:sSubPr>
                  <m:ctrlPr>
                    <w:rPr>
                      <w:rFonts w:ascii="Cambria Math" w:hAnsi="Cambria Math" w:cs="Times New Roman"/>
                      <w:szCs w:val="24"/>
                    </w:rPr>
                  </m:ctrlPr>
                </m:sSubPr>
                <m:e>
                  <m:r>
                    <m:rPr/>
                    <w:rPr>
                      <w:rFonts w:ascii="Cambria Math" w:hAnsi="Cambria Math" w:cs="Times New Roman"/>
                      <w:szCs w:val="24"/>
                    </w:rPr>
                    <m:t>φ(f</m:t>
                  </m:r>
                  <m:ctrlPr>
                    <w:rPr>
                      <w:rFonts w:ascii="Cambria Math" w:hAnsi="Cambria Math" w:cs="Times New Roman"/>
                      <w:szCs w:val="24"/>
                    </w:rPr>
                  </m:ctrlPr>
                </m:e>
                <m:sub>
                  <m:r>
                    <m:rPr/>
                    <w:rPr>
                      <w:rFonts w:ascii="Cambria Math" w:hAnsi="Cambria Math" w:cs="Times New Roman"/>
                      <w:szCs w:val="24"/>
                    </w:rPr>
                    <m:t>2</m:t>
                  </m:r>
                  <m:ctrlPr>
                    <w:rPr>
                      <w:rFonts w:ascii="Cambria Math" w:hAnsi="Cambria Math" w:cs="Times New Roman"/>
                      <w:szCs w:val="24"/>
                    </w:rPr>
                  </m:ctrlPr>
                </m:sub>
              </m:sSub>
              <m:sSub>
                <m:sSubPr>
                  <m:ctrlPr>
                    <w:rPr>
                      <w:rFonts w:ascii="Cambria Math" w:hAnsi="Cambria Math" w:cs="Times New Roman"/>
                      <w:szCs w:val="24"/>
                    </w:rPr>
                  </m:ctrlPr>
                </m:sSub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1</m:t>
                  </m:r>
                  <m:ctrlPr>
                    <w:rPr>
                      <w:rFonts w:ascii="Cambria Math" w:hAnsi="Cambria Math" w:cs="Times New Roman"/>
                      <w:szCs w:val="24"/>
                    </w:rPr>
                  </m:ctrlPr>
                </m:sub>
              </m:sSub>
              <m:r>
                <m:rPr/>
                <w:rPr>
                  <w:rFonts w:ascii="Cambria Math" w:hAnsi="Cambria Math" w:cs="Times New Roman"/>
                  <w:szCs w:val="24"/>
                </w:rPr>
                <m:t>(</m:t>
              </m:r>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g</m:t>
                  </m:r>
                  <m:ctrlPr>
                    <w:rPr>
                      <w:rFonts w:ascii="Cambria Math" w:hAnsi="Cambria Math" w:cs="Times New Roman"/>
                      <w:szCs w:val="24"/>
                    </w:rPr>
                  </m:ctrlPr>
                </m:sub>
                <m:sup>
                  <m:r>
                    <m:rPr/>
                    <w:rPr>
                      <w:rFonts w:ascii="Cambria Math" w:hAnsi="Cambria Math" w:cs="Times New Roman"/>
                      <w:szCs w:val="24"/>
                    </w:rPr>
                    <m:t>'</m:t>
                  </m:r>
                  <m:ctrlPr>
                    <w:rPr>
                      <w:rFonts w:ascii="Cambria Math" w:hAnsi="Cambria Math" w:cs="Times New Roman"/>
                      <w:szCs w:val="24"/>
                    </w:rPr>
                  </m:ctrlPr>
                </m:sup>
              </m:sSubSup>
              <m:r>
                <m:rPr/>
                <w:rPr>
                  <w:rFonts w:ascii="Cambria Math" w:hAnsi="Cambria Math" w:cs="Times New Roman"/>
                  <w:szCs w:val="24"/>
                </w:rPr>
                <m:t>))) #</m:t>
              </m:r>
              <m:d>
                <m:dPr>
                  <m:ctrlPr>
                    <w:rPr>
                      <w:rFonts w:ascii="Cambria Math" w:hAnsi="Cambria Math" w:cs="Times New Roman"/>
                      <w:i/>
                      <w:szCs w:val="24"/>
                    </w:rPr>
                  </m:ctrlPr>
                </m:dPr>
                <m:e>
                  <m:r>
                    <m:rPr/>
                    <w:rPr>
                      <w:rFonts w:ascii="Cambria Math" w:hAnsi="Cambria Math" w:cs="Times New Roman"/>
                      <w:szCs w:val="24"/>
                    </w:rPr>
                    <m:t>3.3</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bookmarkStart w:id="88" w:name="_Hlk109320117"/>
      <w:r>
        <w:rPr>
          <w:rFonts w:cs="Times New Roman"/>
          <w:szCs w:val="24"/>
        </w:rPr>
        <w:t>将得到的</w:t>
      </w:r>
      <m:oMath>
        <m:r>
          <m:rPr/>
          <w:rPr>
            <w:rFonts w:ascii="Cambria Math" w:hAnsi="Cambria Math" w:cs="Times New Roman"/>
            <w:szCs w:val="24"/>
          </w:rPr>
          <m:t>ω</m:t>
        </m:r>
        <m:r>
          <m:rPr>
            <m:sty m:val="p"/>
          </m:rPr>
          <w:rPr>
            <w:rFonts w:ascii="Cambria Math" w:hAnsi="Cambria Math" w:cs="Times New Roman"/>
            <w:szCs w:val="24"/>
          </w:rPr>
          <m: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36</m:t>
            </m:r>
            <m:ctrlPr>
              <w:rPr>
                <w:rFonts w:ascii="Cambria Math" w:hAnsi="Cambria Math" w:cs="Times New Roman"/>
                <w:szCs w:val="24"/>
              </w:rPr>
            </m:ctrlPr>
          </m:sup>
        </m:sSup>
      </m:oMath>
      <w:r>
        <w:rPr>
          <w:rFonts w:cs="Times New Roman"/>
          <w:szCs w:val="24"/>
        </w:rPr>
        <w:t>被重塑为概率图</w:t>
      </w:r>
      <m:oMath>
        <m:sSup>
          <m:sSupPr>
            <m:ctrlPr>
              <w:rPr>
                <w:rFonts w:ascii="Cambria Math" w:hAnsi="Cambria Math" w:cs="Times New Roman"/>
                <w:szCs w:val="24"/>
              </w:rPr>
            </m:ctrlPr>
          </m:sSupPr>
          <m:e>
            <m:r>
              <m:rPr/>
              <w:rPr>
                <w:rFonts w:ascii="Cambria Math" w:hAnsi="Cambria Math" w:cs="Times New Roman"/>
                <w:szCs w:val="24"/>
              </w:rPr>
              <m:t>ω</m:t>
            </m:r>
            <m:ctrlPr>
              <w:rPr>
                <w:rFonts w:ascii="Cambria Math" w:hAnsi="Cambria Math" w:cs="Times New Roman"/>
                <w:szCs w:val="24"/>
              </w:rPr>
            </m:ctrlPr>
          </m:e>
          <m:sup>
            <m:r>
              <m:rPr/>
              <w:rPr>
                <w:rFonts w:ascii="Cambria Math" w:hAnsi="Cambria Math" w:cs="Times New Roman"/>
                <w:szCs w:val="24"/>
              </w:rPr>
              <m:t>'</m:t>
            </m:r>
            <m:ctrlPr>
              <w:rPr>
                <w:rFonts w:ascii="Cambria Math" w:hAnsi="Cambria Math" w:cs="Times New Roman"/>
                <w:szCs w:val="24"/>
              </w:rPr>
            </m:ctrlPr>
          </m:sup>
        </m:sSup>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1∗6∗6</m:t>
            </m:r>
            <m:ctrlPr>
              <w:rPr>
                <w:rFonts w:ascii="Cambria Math" w:hAnsi="Cambria Math" w:cs="Times New Roman"/>
                <w:szCs w:val="24"/>
              </w:rPr>
            </m:ctrlPr>
          </m:sup>
        </m:sSup>
      </m:oMath>
      <w:r>
        <w:rPr>
          <w:rFonts w:cs="Times New Roman"/>
          <w:szCs w:val="24"/>
        </w:rPr>
        <w:t>，并通过线性插值</w:t>
      </w:r>
      <w:r>
        <w:rPr>
          <w:rFonts w:hint="eastAsia" w:cs="Times New Roman"/>
          <w:szCs w:val="24"/>
        </w:rPr>
        <w:t>上采样</w:t>
      </w:r>
      <w:r>
        <w:rPr>
          <w:rFonts w:cs="Times New Roman"/>
          <w:szCs w:val="24"/>
        </w:rPr>
        <w:t>恢复</w:t>
      </w:r>
      <w:r>
        <w:rPr>
          <w:rFonts w:hint="eastAsia" w:cs="Times New Roman"/>
          <w:szCs w:val="24"/>
        </w:rPr>
        <w:t>大小</w:t>
      </w:r>
      <w:r>
        <w:rPr>
          <w:rFonts w:cs="Times New Roman"/>
          <w:szCs w:val="24"/>
        </w:rPr>
        <w:t>为1*H*W粗粒度</w:t>
      </w:r>
      <w:r>
        <w:rPr>
          <w:rFonts w:hint="eastAsia" w:cs="Times New Roman"/>
          <w:szCs w:val="24"/>
        </w:rPr>
        <w:t>图像块</w:t>
      </w:r>
      <w:r>
        <w:rPr>
          <w:rFonts w:cs="Times New Roman"/>
          <w:szCs w:val="24"/>
        </w:rPr>
        <w:t>注意力图</w:t>
      </w:r>
      <m:oMath>
        <m:r>
          <m:rPr/>
          <w:rPr>
            <w:rFonts w:ascii="Cambria Math" w:hAnsi="Cambria Math" w:cs="Times New Roman"/>
            <w:szCs w:val="24"/>
          </w:rPr>
          <m:t xml:space="preserve"> A</m:t>
        </m:r>
        <m:r>
          <m:rPr>
            <m:sty m:val="p"/>
          </m:rPr>
          <w:rPr>
            <w:rFonts w:ascii="Cambria Math" w:hAnsi="Cambria Math" w:cs="Times New Roman"/>
            <w:szCs w:val="24"/>
          </w:rPr>
          <m: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1∗H∗W</m:t>
            </m:r>
            <m:ctrlPr>
              <w:rPr>
                <w:rFonts w:ascii="Cambria Math" w:hAnsi="Cambria Math" w:cs="Times New Roman"/>
                <w:szCs w:val="24"/>
              </w:rPr>
            </m:ctrlPr>
          </m:sup>
        </m:sSup>
      </m:oMath>
      <w:r>
        <w:rPr>
          <w:rFonts w:cs="Times New Roman"/>
          <w:szCs w:val="24"/>
        </w:rPr>
        <w:t>，其中上采样</w:t>
      </w:r>
      <w:r>
        <w:rPr>
          <w:rFonts w:hint="eastAsia" w:cs="Times New Roman"/>
          <w:szCs w:val="24"/>
        </w:rPr>
        <w:t>公式如下所示：</w:t>
      </w:r>
    </w:p>
    <w:p>
      <w:pPr>
        <w:overflowPunct w:val="0"/>
        <w:ind w:firstLine="480" w:firstLineChars="200"/>
        <w:rPr>
          <w:rFonts w:cs="Times New Roman"/>
        </w:rPr>
      </w:pPr>
      <m:oMathPara>
        <m:oMathParaPr>
          <m:jc m:val="center"/>
        </m:oMathParaPr>
        <m:oMath>
          <m:eqArr>
            <m:eqArrPr>
              <m:maxDist m:val="1"/>
              <m:ctrlPr>
                <w:rPr>
                  <w:rFonts w:ascii="Cambria Math" w:hAnsi="Cambria Math"/>
                  <w:szCs w:val="24"/>
                </w:rPr>
              </m:ctrlPr>
            </m:eqArrPr>
            <m:e>
              <m:sSub>
                <m:sSubPr>
                  <m:ctrlPr>
                    <w:rPr>
                      <w:rFonts w:ascii="Cambria Math" w:hAnsi="Cambria Math" w:cs="Times New Roman"/>
                      <w:szCs w:val="24"/>
                    </w:rPr>
                  </m:ctrlPr>
                </m:sSubPr>
                <m:e>
                  <m:r>
                    <m:rPr/>
                    <w:rPr>
                      <w:rFonts w:ascii="Cambria Math" w:hAnsi="Cambria Math" w:cs="Times New Roman"/>
                      <w:szCs w:val="24"/>
                    </w:rPr>
                    <m:t>A</m:t>
                  </m:r>
                  <m:ctrlPr>
                    <w:rPr>
                      <w:rFonts w:ascii="Cambria Math" w:hAnsi="Cambria Math" w:cs="Times New Roman"/>
                      <w:szCs w:val="24"/>
                    </w:rPr>
                  </m:ctrlPr>
                </m:e>
                <m:sub>
                  <m:d>
                    <m:dPr>
                      <m:ctrlPr>
                        <w:rPr>
                          <w:rFonts w:ascii="Cambria Math" w:hAnsi="Cambria Math" w:cs="Times New Roman"/>
                          <w:i/>
                          <w:szCs w:val="24"/>
                        </w:rPr>
                      </m:ctrlPr>
                    </m:dPr>
                    <m:e>
                      <m:r>
                        <m:rPr/>
                        <w:rPr>
                          <w:rFonts w:ascii="Cambria Math" w:hAnsi="Cambria Math" w:cs="Times New Roman"/>
                          <w:szCs w:val="24"/>
                        </w:rPr>
                        <m:t>x−1</m:t>
                      </m:r>
                      <m:ctrlPr>
                        <w:rPr>
                          <w:rFonts w:ascii="Cambria Math" w:hAnsi="Cambria Math" w:cs="Times New Roman"/>
                          <w:i/>
                          <w:szCs w:val="24"/>
                        </w:rPr>
                      </m:ctrlPr>
                    </m:e>
                  </m:d>
                  <m:r>
                    <m:rPr/>
                    <w:rPr>
                      <w:rFonts w:ascii="Cambria Math" w:hAnsi="Cambria Math" w:cs="Times New Roman"/>
                      <w:szCs w:val="24"/>
                    </w:rPr>
                    <m:t>∗</m:t>
                  </m:r>
                  <m:f>
                    <m:fPr>
                      <m:ctrlPr>
                        <w:rPr>
                          <w:rFonts w:ascii="Cambria Math" w:hAnsi="Cambria Math" w:cs="Times New Roman"/>
                          <w:i/>
                          <w:szCs w:val="24"/>
                        </w:rPr>
                      </m:ctrlPr>
                    </m:fPr>
                    <m:num>
                      <m:r>
                        <m:rPr/>
                        <w:rPr>
                          <w:rFonts w:ascii="Cambria Math" w:hAnsi="Cambria Math" w:cs="Times New Roman"/>
                          <w:szCs w:val="24"/>
                        </w:rPr>
                        <m:t>H</m:t>
                      </m:r>
                      <m:ctrlPr>
                        <w:rPr>
                          <w:rFonts w:ascii="Cambria Math" w:hAnsi="Cambria Math" w:cs="Times New Roman"/>
                          <w:i/>
                          <w:szCs w:val="24"/>
                        </w:rPr>
                      </m:ctrlPr>
                    </m:num>
                    <m:den>
                      <m:r>
                        <m:rPr/>
                        <w:rPr>
                          <w:rFonts w:ascii="Cambria Math" w:hAnsi="Cambria Math" w:cs="Times New Roman"/>
                          <w:szCs w:val="24"/>
                        </w:rPr>
                        <m:t>6</m:t>
                      </m:r>
                      <m:ctrlPr>
                        <w:rPr>
                          <w:rFonts w:ascii="Cambria Math" w:hAnsi="Cambria Math" w:cs="Times New Roman"/>
                          <w:i/>
                          <w:szCs w:val="24"/>
                        </w:rPr>
                      </m:ctrlPr>
                    </m:den>
                  </m:f>
                  <m:r>
                    <m:rPr/>
                    <w:rPr>
                      <w:rFonts w:ascii="Cambria Math" w:hAnsi="Cambria Math" w:cs="Times New Roman"/>
                      <w:szCs w:val="24"/>
                    </w:rPr>
                    <m:t>+m,</m:t>
                  </m:r>
                  <m:d>
                    <m:dPr>
                      <m:ctrlPr>
                        <w:rPr>
                          <w:rFonts w:ascii="Cambria Math" w:hAnsi="Cambria Math" w:cs="Times New Roman"/>
                          <w:i/>
                          <w:szCs w:val="24"/>
                        </w:rPr>
                      </m:ctrlPr>
                    </m:dPr>
                    <m:e>
                      <m:r>
                        <m:rPr/>
                        <w:rPr>
                          <w:rFonts w:ascii="Cambria Math" w:hAnsi="Cambria Math" w:cs="Times New Roman"/>
                          <w:szCs w:val="24"/>
                        </w:rPr>
                        <m:t>y−1</m:t>
                      </m:r>
                      <m:ctrlPr>
                        <w:rPr>
                          <w:rFonts w:ascii="Cambria Math" w:hAnsi="Cambria Math" w:cs="Times New Roman"/>
                          <w:i/>
                          <w:szCs w:val="24"/>
                        </w:rPr>
                      </m:ctrlPr>
                    </m:e>
                  </m:d>
                  <m:r>
                    <m:rPr/>
                    <w:rPr>
                      <w:rFonts w:ascii="Cambria Math" w:hAnsi="Cambria Math" w:cs="Times New Roman"/>
                      <w:szCs w:val="24"/>
                    </w:rPr>
                    <m:t>∗</m:t>
                  </m:r>
                  <m:f>
                    <m:fPr>
                      <m:ctrlPr>
                        <w:rPr>
                          <w:rFonts w:ascii="Cambria Math" w:hAnsi="Cambria Math" w:cs="Times New Roman"/>
                          <w:i/>
                          <w:szCs w:val="24"/>
                        </w:rPr>
                      </m:ctrlPr>
                    </m:fPr>
                    <m:num>
                      <m:r>
                        <m:rPr/>
                        <w:rPr>
                          <w:rFonts w:ascii="Cambria Math" w:hAnsi="Cambria Math" w:cs="Times New Roman"/>
                          <w:szCs w:val="24"/>
                        </w:rPr>
                        <m:t>W</m:t>
                      </m:r>
                      <m:ctrlPr>
                        <w:rPr>
                          <w:rFonts w:ascii="Cambria Math" w:hAnsi="Cambria Math" w:cs="Times New Roman"/>
                          <w:i/>
                          <w:szCs w:val="24"/>
                        </w:rPr>
                      </m:ctrlPr>
                    </m:num>
                    <m:den>
                      <m:r>
                        <m:rPr/>
                        <w:rPr>
                          <w:rFonts w:ascii="Cambria Math" w:hAnsi="Cambria Math" w:cs="Times New Roman"/>
                          <w:szCs w:val="24"/>
                        </w:rPr>
                        <m:t>6</m:t>
                      </m:r>
                      <m:ctrlPr>
                        <w:rPr>
                          <w:rFonts w:ascii="Cambria Math" w:hAnsi="Cambria Math" w:cs="Times New Roman"/>
                          <w:i/>
                          <w:szCs w:val="24"/>
                        </w:rPr>
                      </m:ctrlPr>
                    </m:den>
                  </m:f>
                  <m:r>
                    <m:rPr/>
                    <w:rPr>
                      <w:rFonts w:ascii="Cambria Math" w:hAnsi="Cambria Math" w:cs="Times New Roman"/>
                      <w:szCs w:val="24"/>
                    </w:rPr>
                    <m:t>+n</m:t>
                  </m:r>
                  <m:ctrlPr>
                    <w:rPr>
                      <w:rFonts w:ascii="Cambria Math" w:hAnsi="Cambria Math" w:cs="Times New Roman"/>
                      <w:szCs w:val="24"/>
                    </w:rPr>
                  </m:ctrlPr>
                </m:sub>
              </m:sSub>
              <m:r>
                <m:rPr/>
                <w:rPr>
                  <w:rFonts w:ascii="Cambria Math" w:hAnsi="Cambria Math" w:cs="Times New Roman"/>
                  <w:szCs w:val="24"/>
                </w:rPr>
                <m:t>=</m:t>
              </m:r>
              <m:sSubSup>
                <m:sSubSupPr>
                  <m:ctrlPr>
                    <w:rPr>
                      <w:rFonts w:ascii="Cambria Math" w:hAnsi="Cambria Math" w:cs="Times New Roman"/>
                      <w:i/>
                      <w:szCs w:val="24"/>
                    </w:rPr>
                  </m:ctrlPr>
                </m:sSubSupPr>
                <m:e>
                  <m:r>
                    <m:rPr/>
                    <w:rPr>
                      <w:rFonts w:ascii="Cambria Math" w:hAnsi="Cambria Math" w:cs="Times New Roman"/>
                      <w:szCs w:val="24"/>
                    </w:rPr>
                    <m:t>ω</m:t>
                  </m:r>
                  <m:ctrlPr>
                    <w:rPr>
                      <w:rFonts w:ascii="Cambria Math" w:hAnsi="Cambria Math" w:cs="Times New Roman"/>
                      <w:i/>
                      <w:szCs w:val="24"/>
                    </w:rPr>
                  </m:ctrlPr>
                </m:e>
                <m:sub>
                  <m:r>
                    <m:rPr/>
                    <w:rPr>
                      <w:rFonts w:ascii="Cambria Math" w:hAnsi="Cambria Math" w:cs="Times New Roman"/>
                      <w:szCs w:val="24"/>
                    </w:rPr>
                    <m:t>x,y</m:t>
                  </m:r>
                  <m:ctrlPr>
                    <w:rPr>
                      <w:rFonts w:ascii="Cambria Math" w:hAnsi="Cambria Math" w:cs="Times New Roman"/>
                      <w:i/>
                      <w:szCs w:val="24"/>
                    </w:rPr>
                  </m:ctrlPr>
                </m:sub>
                <m:sup>
                  <m:r>
                    <m:rPr/>
                    <w:rPr>
                      <w:rFonts w:ascii="Cambria Math" w:hAnsi="Cambria Math" w:cs="Times New Roman"/>
                      <w:szCs w:val="24"/>
                    </w:rPr>
                    <m:t>'</m:t>
                  </m:r>
                  <m:ctrlPr>
                    <w:rPr>
                      <w:rFonts w:ascii="Cambria Math" w:hAnsi="Cambria Math" w:cs="Times New Roman"/>
                      <w:i/>
                      <w:szCs w:val="24"/>
                    </w:rPr>
                  </m:ctrlPr>
                </m:sup>
              </m:sSubSup>
              <m:r>
                <m:rPr>
                  <m:sty m:val="p"/>
                </m:rPr>
                <w:rPr>
                  <w:rFonts w:ascii="Cambria Math" w:hAnsi="Cambria Math"/>
                  <w:szCs w:val="24"/>
                </w:rPr>
                <m:t xml:space="preserve">      x,y</m:t>
              </m:r>
              <m:r>
                <m:rPr>
                  <m:sty m:val="p"/>
                </m:rPr>
                <w:rPr>
                  <w:rFonts w:ascii="Cambria Math" w:hAnsi="Cambria Math" w:cs="Times New Roman"/>
                  <w:szCs w:val="24"/>
                </w:rPr>
                <m:t>∈</m:t>
              </m:r>
              <m:d>
                <m:dPr>
                  <m:begChr m:val="["/>
                  <m:endChr m:val="]"/>
                  <m:ctrlPr>
                    <w:rPr>
                      <w:rFonts w:ascii="Cambria Math" w:hAnsi="Cambria Math"/>
                      <w:szCs w:val="24"/>
                    </w:rPr>
                  </m:ctrlPr>
                </m:dPr>
                <m:e>
                  <m:r>
                    <m:rPr>
                      <m:sty m:val="p"/>
                    </m:rPr>
                    <w:rPr>
                      <w:rFonts w:ascii="Cambria Math" w:hAnsi="Cambria Math"/>
                      <w:szCs w:val="24"/>
                    </w:rPr>
                    <m:t>1,6</m:t>
                  </m:r>
                  <m:ctrlPr>
                    <w:rPr>
                      <w:rFonts w:ascii="Cambria Math" w:hAnsi="Cambria Math"/>
                      <w:szCs w:val="24"/>
                    </w:rPr>
                  </m:ctrlPr>
                </m:e>
              </m:d>
              <m:r>
                <m:rPr>
                  <m:sty m:val="p"/>
                </m:rPr>
                <w:rPr>
                  <w:rFonts w:ascii="Cambria Math" w:hAnsi="Cambria Math"/>
                  <w:szCs w:val="24"/>
                </w:rPr>
                <m:t>m</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f>
                    <m:fPr>
                      <m:ctrlPr>
                        <w:rPr>
                          <w:rFonts w:ascii="Cambria Math" w:hAnsi="Cambria Math" w:cs="Times New Roman"/>
                          <w:i/>
                          <w:szCs w:val="24"/>
                        </w:rPr>
                      </m:ctrlPr>
                    </m:fPr>
                    <m:num>
                      <m:r>
                        <m:rPr/>
                        <w:rPr>
                          <w:rFonts w:ascii="Cambria Math" w:hAnsi="Cambria Math" w:cs="Times New Roman"/>
                          <w:szCs w:val="24"/>
                        </w:rPr>
                        <m:t>H</m:t>
                      </m:r>
                      <m:ctrlPr>
                        <w:rPr>
                          <w:rFonts w:ascii="Cambria Math" w:hAnsi="Cambria Math" w:cs="Times New Roman"/>
                          <w:i/>
                          <w:szCs w:val="24"/>
                        </w:rPr>
                      </m:ctrlPr>
                    </m:num>
                    <m:den>
                      <m:r>
                        <m:rPr/>
                        <w:rPr>
                          <w:rFonts w:ascii="Cambria Math" w:hAnsi="Cambria Math" w:cs="Times New Roman"/>
                          <w:szCs w:val="24"/>
                        </w:rPr>
                        <m:t>6</m:t>
                      </m:r>
                      <m:ctrlPr>
                        <w:rPr>
                          <w:rFonts w:ascii="Cambria Math" w:hAnsi="Cambria Math" w:cs="Times New Roman"/>
                          <w:i/>
                          <w:szCs w:val="24"/>
                        </w:rPr>
                      </m:ctrlPr>
                    </m:den>
                  </m:f>
                  <m:ctrlPr>
                    <w:rPr>
                      <w:rFonts w:ascii="Cambria Math" w:hAnsi="Cambria Math"/>
                      <w:szCs w:val="24"/>
                    </w:rPr>
                  </m:ctrlPr>
                </m:e>
              </m:d>
              <m:r>
                <m:rPr>
                  <m:sty m:val="p"/>
                </m:rPr>
                <w:rPr>
                  <w:rFonts w:ascii="Cambria Math" w:hAnsi="Cambria Math"/>
                  <w:szCs w:val="24"/>
                </w:rPr>
                <m:t>n</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f>
                    <m:fPr>
                      <m:ctrlPr>
                        <w:rPr>
                          <w:rFonts w:ascii="Cambria Math" w:hAnsi="Cambria Math" w:cs="Times New Roman"/>
                          <w:i/>
                          <w:szCs w:val="24"/>
                        </w:rPr>
                      </m:ctrlPr>
                    </m:fPr>
                    <m:num>
                      <m:r>
                        <m:rPr/>
                        <w:rPr>
                          <w:rFonts w:ascii="Cambria Math" w:hAnsi="Cambria Math" w:cs="Times New Roman"/>
                          <w:szCs w:val="24"/>
                        </w:rPr>
                        <m:t>H</m:t>
                      </m:r>
                      <m:ctrlPr>
                        <w:rPr>
                          <w:rFonts w:ascii="Cambria Math" w:hAnsi="Cambria Math" w:cs="Times New Roman"/>
                          <w:i/>
                          <w:szCs w:val="24"/>
                        </w:rPr>
                      </m:ctrlPr>
                    </m:num>
                    <m:den>
                      <m:r>
                        <m:rPr/>
                        <w:rPr>
                          <w:rFonts w:ascii="Cambria Math" w:hAnsi="Cambria Math" w:cs="Times New Roman"/>
                          <w:szCs w:val="24"/>
                        </w:rPr>
                        <m:t>6</m:t>
                      </m:r>
                      <m:ctrlPr>
                        <w:rPr>
                          <w:rFonts w:ascii="Cambria Math" w:hAnsi="Cambria Math" w:cs="Times New Roman"/>
                          <w:i/>
                          <w:szCs w:val="24"/>
                        </w:rPr>
                      </m:ctrlPr>
                    </m:den>
                  </m:f>
                  <m:ctrlPr>
                    <w:rPr>
                      <w:rFonts w:ascii="Cambria Math" w:hAnsi="Cambria Math"/>
                      <w:szCs w:val="24"/>
                    </w:rPr>
                  </m:ctrlPr>
                </m:e>
              </m:d>
              <m:r>
                <m:rPr/>
                <w:rPr>
                  <w:rFonts w:ascii="Cambria Math" w:hAnsi="Cambria Math" w:cs="Times New Roman"/>
                  <w:szCs w:val="24"/>
                </w:rPr>
                <m:t>#</m:t>
              </m:r>
              <m:d>
                <m:dPr>
                  <m:ctrlPr>
                    <w:rPr>
                      <w:rFonts w:ascii="Cambria Math" w:hAnsi="Cambria Math"/>
                      <w:szCs w:val="24"/>
                    </w:rPr>
                  </m:ctrlPr>
                </m:dPr>
                <m:e>
                  <m:r>
                    <m:rPr>
                      <m:sty m:val="p"/>
                    </m:rPr>
                    <w:rPr>
                      <w:rFonts w:ascii="Cambria Math" w:hAnsi="Cambria Math"/>
                      <w:szCs w:val="24"/>
                    </w:rPr>
                    <m:t>3.4</m:t>
                  </m:r>
                  <m:ctrlPr>
                    <w:rPr>
                      <w:rFonts w:ascii="Cambria Math" w:hAnsi="Cambria Math"/>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r>
        <w:rPr>
          <w:rFonts w:hint="eastAsia" w:cs="Times New Roman"/>
          <w:szCs w:val="24"/>
        </w:rPr>
        <w:t>此时把</w:t>
      </w:r>
      <w:r>
        <w:rPr>
          <w:rFonts w:cs="Times New Roman"/>
          <w:szCs w:val="24"/>
        </w:rPr>
        <w:t>粗粒度</w:t>
      </w:r>
      <w:r>
        <w:rPr>
          <w:rFonts w:hint="eastAsia" w:cs="Times New Roman"/>
          <w:szCs w:val="24"/>
        </w:rPr>
        <w:t>图像块</w:t>
      </w:r>
      <w:r>
        <w:rPr>
          <w:rFonts w:cs="Times New Roman"/>
          <w:szCs w:val="24"/>
        </w:rPr>
        <w:t>注意力图A与输入</w:t>
      </w:r>
      <w:r>
        <w:rPr>
          <w:rFonts w:hint="eastAsia" w:cs="Times New Roman"/>
          <w:szCs w:val="24"/>
        </w:rPr>
        <w:t>的</w:t>
      </w:r>
      <w:r>
        <w:rPr>
          <w:rFonts w:cs="Times New Roman"/>
          <w:szCs w:val="24"/>
        </w:rPr>
        <w:t>编码器特征图逐元素相乘，</w:t>
      </w:r>
      <w:r>
        <w:rPr>
          <w:rFonts w:hint="eastAsia" w:cs="Times New Roman"/>
          <w:szCs w:val="24"/>
        </w:rPr>
        <w:t>会将含有目标区域的图像块赋予高权重，而不含目标的背景图像块赋予低权重。这将促进</w:t>
      </w:r>
      <w:r>
        <w:rPr>
          <w:rFonts w:cs="Times New Roman"/>
          <w:szCs w:val="24"/>
        </w:rPr>
        <w:t>网络专注于</w:t>
      </w:r>
      <w:r>
        <w:rPr>
          <w:rFonts w:hint="eastAsia" w:cs="Times New Roman"/>
          <w:szCs w:val="24"/>
        </w:rPr>
        <w:t>含有目标</w:t>
      </w:r>
      <w:r>
        <w:rPr>
          <w:rFonts w:cs="Times New Roman"/>
          <w:szCs w:val="24"/>
        </w:rPr>
        <w:t>的高权重</w:t>
      </w:r>
      <w:r>
        <w:rPr>
          <w:rFonts w:hint="eastAsia" w:cs="Times New Roman"/>
          <w:szCs w:val="24"/>
        </w:rPr>
        <w:t>图像</w:t>
      </w:r>
      <w:r>
        <w:rPr>
          <w:rFonts w:cs="Times New Roman"/>
          <w:szCs w:val="24"/>
        </w:rPr>
        <w:t>块，</w:t>
      </w:r>
      <w:r>
        <w:rPr>
          <w:rFonts w:hint="eastAsia" w:cs="Times New Roman"/>
          <w:szCs w:val="24"/>
        </w:rPr>
        <w:t>有利于卷积提取特定于目标的特征</w:t>
      </w:r>
      <w:r>
        <w:rPr>
          <w:rFonts w:cs="Times New Roman"/>
          <w:szCs w:val="24"/>
        </w:rPr>
        <w:t>。与基于</w:t>
      </w:r>
      <w:r>
        <w:rPr>
          <w:rFonts w:hint="eastAsia" w:cs="Times New Roman"/>
          <w:szCs w:val="24"/>
        </w:rPr>
        <w:t>像素点的</w:t>
      </w:r>
      <w:r>
        <w:rPr>
          <w:rFonts w:cs="Times New Roman"/>
          <w:szCs w:val="24"/>
        </w:rPr>
        <w:t>细粒度注意力图中权重</w:t>
      </w:r>
      <w:r>
        <w:rPr>
          <w:rFonts w:hint="eastAsia" w:cs="Times New Roman"/>
          <w:szCs w:val="24"/>
        </w:rPr>
        <w:t>分数</w:t>
      </w:r>
      <w:r>
        <w:rPr>
          <w:rFonts w:cs="Times New Roman"/>
          <w:szCs w:val="24"/>
        </w:rPr>
        <w:t>不同，我们</w:t>
      </w:r>
      <w:r>
        <w:rPr>
          <w:rFonts w:hint="eastAsia" w:cs="Times New Roman"/>
          <w:szCs w:val="24"/>
        </w:rPr>
        <w:t>的</w:t>
      </w:r>
      <w:r>
        <w:rPr>
          <w:rFonts w:cs="Times New Roman"/>
          <w:szCs w:val="24"/>
        </w:rPr>
        <w:t>权重分数</w:t>
      </w:r>
      <w:r>
        <w:rPr>
          <w:rFonts w:hint="eastAsia" w:cs="Times New Roman"/>
          <w:szCs w:val="24"/>
        </w:rPr>
        <w:t>是</w:t>
      </w:r>
      <w:r>
        <w:rPr>
          <w:rFonts w:cs="Times New Roman"/>
          <w:szCs w:val="24"/>
        </w:rPr>
        <w:t>基于</w:t>
      </w:r>
      <w:r>
        <w:rPr>
          <w:rFonts w:hint="eastAsia" w:cs="Times New Roman"/>
          <w:szCs w:val="24"/>
        </w:rPr>
        <w:t>图像块</w:t>
      </w:r>
      <w:r>
        <w:rPr>
          <w:rFonts w:cs="Times New Roman"/>
          <w:szCs w:val="24"/>
        </w:rPr>
        <w:t>。</w:t>
      </w:r>
      <w:r>
        <w:rPr>
          <w:rFonts w:hint="eastAsia" w:cs="Times New Roman"/>
          <w:szCs w:val="24"/>
        </w:rPr>
        <w:t>例如，</w:t>
      </w:r>
      <w:r>
        <w:rPr>
          <w:rFonts w:cs="Times New Roman"/>
          <w:szCs w:val="24"/>
        </w:rPr>
        <w:t>如</w:t>
      </w:r>
      <w:r>
        <w:rPr>
          <w:rFonts w:cs="Times New Roman"/>
          <w:szCs w:val="24"/>
        </w:rPr>
        <w:fldChar w:fldCharType="begin"/>
      </w:r>
      <w:r>
        <w:rPr>
          <w:rFonts w:cs="Times New Roman"/>
          <w:szCs w:val="24"/>
        </w:rPr>
        <w:instrText xml:space="preserve"> REF _Ref130468629 \h </w:instrText>
      </w:r>
      <w:r>
        <w:rPr>
          <w:rFonts w:cs="Times New Roman"/>
          <w:szCs w:val="24"/>
        </w:rPr>
        <w:fldChar w:fldCharType="separate"/>
      </w:r>
      <w:r>
        <w:rPr>
          <w:szCs w:val="21"/>
        </w:rPr>
        <w:t>图3.3</w:t>
      </w:r>
      <w:r>
        <w:rPr>
          <w:rFonts w:cs="Times New Roman"/>
          <w:szCs w:val="24"/>
        </w:rPr>
        <w:fldChar w:fldCharType="end"/>
      </w:r>
      <w:r>
        <w:rPr>
          <w:rFonts w:cs="Times New Roman"/>
          <w:szCs w:val="24"/>
        </w:rPr>
        <w:t>所示，我们可以看到，在上采样</w:t>
      </w:r>
      <w:r>
        <w:rPr>
          <w:rFonts w:hint="eastAsia" w:cs="Times New Roman"/>
          <w:szCs w:val="24"/>
        </w:rPr>
        <w:t>后</w:t>
      </w:r>
      <w:r>
        <w:rPr>
          <w:rFonts w:cs="Times New Roman"/>
          <w:szCs w:val="24"/>
        </w:rPr>
        <w:t>的4 * 4</w:t>
      </w:r>
      <w:r>
        <w:rPr>
          <w:rFonts w:hint="eastAsia" w:cs="Times New Roman"/>
          <w:szCs w:val="24"/>
        </w:rPr>
        <w:t>粗粒度</w:t>
      </w:r>
      <w:r>
        <w:rPr>
          <w:rFonts w:cs="Times New Roman"/>
          <w:szCs w:val="24"/>
        </w:rPr>
        <w:t>注意力图中，每个</w:t>
      </w:r>
      <w:r>
        <w:rPr>
          <w:rFonts w:hint="eastAsia" w:cs="Times New Roman"/>
          <w:szCs w:val="24"/>
        </w:rPr>
        <w:t>2*2的图像块</w:t>
      </w:r>
      <w:r>
        <w:rPr>
          <w:rFonts w:cs="Times New Roman"/>
          <w:szCs w:val="24"/>
        </w:rPr>
        <w:t>中所有像素点的权重得分是相同的</w:t>
      </w:r>
      <w:r>
        <w:rPr>
          <w:rFonts w:hint="eastAsia" w:cs="Times New Roman"/>
          <w:szCs w:val="24"/>
        </w:rPr>
        <w:t>。</w:t>
      </w:r>
      <w:r>
        <w:rPr>
          <w:rFonts w:cs="Times New Roman"/>
          <w:szCs w:val="24"/>
        </w:rPr>
        <w:t>每个编码阶段的最终输出为</w:t>
      </w:r>
      <m:oMath>
        <m:r>
          <m:rPr>
            <m:sty m:val="p"/>
          </m:rPr>
          <w:rPr>
            <w:rFonts w:ascii="Cambria Math" w:hAnsi="Cambria Math" w:cs="Times New Roman"/>
            <w:szCs w:val="24"/>
          </w:rPr>
          <m:t>O</m:t>
        </m:r>
        <m:r>
          <m:rPr>
            <m:sty m:val="p"/>
          </m:rPr>
          <w:rPr>
            <w:rFonts w:hint="eastAsia" w:ascii="Cambria Math" w:hAnsi="Cambria Math" w:cs="Times New Roman"/>
            <w:szCs w:val="24"/>
          </w:rPr>
          <m:t>ut</m:t>
        </m:r>
        <m:r>
          <m:rPr>
            <m:sty m:val="p"/>
          </m:rPr>
          <w:rPr>
            <w:rFonts w:ascii="Cambria Math" w:hAnsi="Cambria Math" w:cs="Times New Roman"/>
            <w:szCs w:val="24"/>
          </w:rPr>
          <m:t>put=A∗</m:t>
        </m:r>
        <m:sSub>
          <m:sSubPr>
            <m:ctrlPr>
              <w:rPr>
                <w:rFonts w:ascii="Cambria Math" w:hAnsi="Cambria Math" w:cs="Times New Roman"/>
                <w:szCs w:val="24"/>
              </w:rPr>
            </m:ctrlPr>
          </m:sSubPr>
          <m:e>
            <m:r>
              <m:rPr>
                <m:sty m:val="p"/>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i</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i</m:t>
            </m:r>
            <m:ctrlPr>
              <w:rPr>
                <w:rFonts w:ascii="Cambria Math" w:hAnsi="Cambria Math" w:cs="Times New Roman"/>
                <w:szCs w:val="24"/>
              </w:rPr>
            </m:ctrlPr>
          </m:sub>
        </m:sSub>
      </m:oMath>
      <w:r>
        <w:rPr>
          <w:rFonts w:cs="Times New Roman"/>
          <w:szCs w:val="24"/>
        </w:rPr>
        <w:t>。注意，我们使用残差网络的思想将注意力后特征图添加到输入特征图中，这提高了它们的容错能力。</w:t>
      </w:r>
    </w:p>
    <w:bookmarkEnd w:id="88"/>
    <w:p>
      <w:pPr>
        <w:keepNext/>
        <w:overflowPunct w:val="0"/>
        <w:jc w:val="center"/>
      </w:pPr>
      <w:r>
        <w:drawing>
          <wp:inline distT="0" distB="0" distL="0" distR="0">
            <wp:extent cx="5179060" cy="2194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2350" cy="2229651"/>
                    </a:xfrm>
                    <a:prstGeom prst="rect">
                      <a:avLst/>
                    </a:prstGeom>
                    <a:noFill/>
                  </pic:spPr>
                </pic:pic>
              </a:graphicData>
            </a:graphic>
          </wp:inline>
        </w:drawing>
      </w:r>
    </w:p>
    <w:p>
      <w:pPr>
        <w:pStyle w:val="44"/>
        <w:spacing w:line="240" w:lineRule="auto"/>
        <w:rPr>
          <w:szCs w:val="21"/>
        </w:rPr>
      </w:pPr>
      <w:bookmarkStart w:id="89" w:name="_Ref130468629"/>
      <w:bookmarkStart w:id="90" w:name="_Toc130471999"/>
      <w:bookmarkStart w:id="91" w:name="_Toc129440489"/>
      <w:bookmarkStart w:id="92" w:name="_Toc129439053"/>
      <w:r>
        <w:rPr>
          <w:szCs w:val="21"/>
        </w:rPr>
        <w:t>图3.</w:t>
      </w:r>
      <w:r>
        <w:rPr>
          <w:szCs w:val="21"/>
        </w:rPr>
        <w:fldChar w:fldCharType="begin"/>
      </w:r>
      <w:r>
        <w:rPr>
          <w:szCs w:val="21"/>
        </w:rPr>
        <w:instrText xml:space="preserve"> SEQ 图 \* ARABIC \s 1 </w:instrText>
      </w:r>
      <w:r>
        <w:rPr>
          <w:szCs w:val="21"/>
        </w:rPr>
        <w:fldChar w:fldCharType="separate"/>
      </w:r>
      <w:r>
        <w:rPr>
          <w:szCs w:val="21"/>
        </w:rPr>
        <w:t>3</w:t>
      </w:r>
      <w:r>
        <w:rPr>
          <w:szCs w:val="21"/>
        </w:rPr>
        <w:fldChar w:fldCharType="end"/>
      </w:r>
      <w:bookmarkEnd w:id="89"/>
      <w:r>
        <w:rPr>
          <w:szCs w:val="21"/>
        </w:rPr>
        <w:t xml:space="preserve">  </w:t>
      </w:r>
      <w:r>
        <w:rPr>
          <w:rFonts w:hint="eastAsia"/>
          <w:szCs w:val="21"/>
        </w:rPr>
        <w:t>注意力图的上采样过程</w:t>
      </w:r>
      <w:bookmarkEnd w:id="90"/>
      <w:bookmarkEnd w:id="91"/>
      <w:bookmarkEnd w:id="92"/>
    </w:p>
    <w:p>
      <w:pPr>
        <w:pStyle w:val="51"/>
        <w:spacing w:line="240" w:lineRule="auto"/>
        <w:rPr>
          <w:rFonts w:eastAsia="宋体"/>
          <w:sz w:val="21"/>
          <w:szCs w:val="21"/>
        </w:rPr>
      </w:pPr>
      <w:bookmarkStart w:id="93" w:name="_Toc129439223"/>
      <w:bookmarkStart w:id="94" w:name="_Toc130759024"/>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3</w:t>
      </w:r>
      <w:r>
        <w:rPr>
          <w:sz w:val="21"/>
          <w:szCs w:val="21"/>
        </w:rPr>
        <w:fldChar w:fldCharType="end"/>
      </w:r>
      <w:r>
        <w:rPr>
          <w:sz w:val="21"/>
          <w:szCs w:val="21"/>
        </w:rPr>
        <w:t xml:space="preserve">  The upsampling process of the attentional map</w:t>
      </w:r>
      <w:bookmarkEnd w:id="93"/>
      <w:bookmarkEnd w:id="94"/>
    </w:p>
    <w:p>
      <w:pPr>
        <w:overflowPunct w:val="0"/>
        <w:ind w:firstLine="480" w:firstLineChars="200"/>
        <w:rPr>
          <w:rFonts w:cs="Times New Roman"/>
          <w:szCs w:val="24"/>
        </w:rPr>
      </w:pPr>
      <w:r>
        <w:rPr>
          <w:rFonts w:hint="eastAsia" w:cs="Times New Roman"/>
          <w:szCs w:val="24"/>
        </w:rPr>
        <w:t>为了保证生成的注意力的准确性，粗粒度图像块注意力</w:t>
      </w:r>
      <w:r>
        <w:rPr>
          <w:rFonts w:cs="Times New Roman"/>
          <w:szCs w:val="24"/>
        </w:rPr>
        <w:t>模块以</w:t>
      </w:r>
      <w:r>
        <w:rPr>
          <w:rFonts w:hint="eastAsia" w:cs="Times New Roman"/>
          <w:szCs w:val="24"/>
        </w:rPr>
        <w:t>直接显式</w:t>
      </w:r>
      <w:r>
        <w:rPr>
          <w:rFonts w:cs="Times New Roman"/>
          <w:szCs w:val="24"/>
        </w:rPr>
        <w:t>监督</w:t>
      </w:r>
      <w:r>
        <w:rPr>
          <w:rFonts w:hint="eastAsia" w:cs="Times New Roman"/>
          <w:szCs w:val="24"/>
        </w:rPr>
        <w:t>的</w:t>
      </w:r>
      <w:r>
        <w:rPr>
          <w:rFonts w:cs="Times New Roman"/>
          <w:szCs w:val="24"/>
        </w:rPr>
        <w:t>方式</w:t>
      </w:r>
      <w:r>
        <w:rPr>
          <w:rFonts w:hint="eastAsia" w:cs="Times New Roman"/>
          <w:szCs w:val="24"/>
        </w:rPr>
        <w:t>训练学习</w:t>
      </w:r>
      <w:r>
        <w:rPr>
          <w:rFonts w:cs="Times New Roman"/>
          <w:szCs w:val="24"/>
        </w:rPr>
        <w:t>，我们</w:t>
      </w:r>
      <w:r>
        <w:rPr>
          <w:rFonts w:hint="eastAsia" w:cs="Times New Roman"/>
          <w:szCs w:val="24"/>
        </w:rPr>
        <w:t>在金标准上</w:t>
      </w:r>
      <w:r>
        <w:rPr>
          <w:rFonts w:cs="Times New Roman"/>
          <w:szCs w:val="24"/>
        </w:rPr>
        <w:t>使用通道上的最大池化生成一个1*6*6的</w:t>
      </w:r>
      <w:r>
        <w:rPr>
          <w:rFonts w:hint="eastAsia" w:cs="Times New Roman"/>
          <w:szCs w:val="24"/>
        </w:rPr>
        <w:t>二进制</w:t>
      </w:r>
      <w:r>
        <w:rPr>
          <w:rFonts w:cs="Times New Roman"/>
          <w:szCs w:val="24"/>
        </w:rPr>
        <w:t>注意力矩阵。如</w:t>
      </w:r>
      <w:r>
        <w:rPr>
          <w:rFonts w:cs="Times New Roman"/>
          <w:szCs w:val="24"/>
        </w:rPr>
        <w:fldChar w:fldCharType="begin"/>
      </w:r>
      <w:r>
        <w:rPr>
          <w:rFonts w:cs="Times New Roman"/>
          <w:szCs w:val="24"/>
        </w:rPr>
        <w:instrText xml:space="preserve"> REF _Ref130468534 \h  \* MERGEFORMAT </w:instrText>
      </w:r>
      <w:r>
        <w:rPr>
          <w:rFonts w:cs="Times New Roman"/>
          <w:szCs w:val="24"/>
        </w:rPr>
        <w:fldChar w:fldCharType="separate"/>
      </w:r>
      <w:r>
        <w:rPr>
          <w:rFonts w:cs="Times New Roman"/>
          <w:szCs w:val="24"/>
        </w:rPr>
        <w:t>图3.2</w:t>
      </w:r>
      <w:r>
        <w:rPr>
          <w:rFonts w:cs="Times New Roman"/>
          <w:szCs w:val="24"/>
        </w:rPr>
        <w:fldChar w:fldCharType="end"/>
      </w:r>
      <w:r>
        <w:rPr>
          <w:rFonts w:hint="eastAsia" w:cs="Times New Roman"/>
          <w:szCs w:val="24"/>
        </w:rPr>
        <w:t xml:space="preserve"> (</w:t>
      </w:r>
      <w:r>
        <w:rPr>
          <w:rFonts w:cs="Times New Roman"/>
          <w:szCs w:val="24"/>
        </w:rPr>
        <w:t>d</w:t>
      </w:r>
      <w:r>
        <w:rPr>
          <w:rFonts w:hint="eastAsia" w:cs="Times New Roman"/>
          <w:szCs w:val="24"/>
        </w:rPr>
        <w:t>)</w:t>
      </w:r>
      <w:r>
        <w:rPr>
          <w:rFonts w:cs="Times New Roman"/>
          <w:szCs w:val="24"/>
        </w:rPr>
        <w:t>所示</w:t>
      </w:r>
      <w:r>
        <w:rPr>
          <w:rFonts w:hint="eastAsia" w:cs="Times New Roman"/>
          <w:szCs w:val="24"/>
        </w:rPr>
        <w:t>金标准大小为192*192，</w:t>
      </w:r>
      <w:r>
        <w:rPr>
          <w:rFonts w:cs="Times New Roman"/>
          <w:szCs w:val="24"/>
        </w:rPr>
        <w:t>每个池</w:t>
      </w:r>
      <w:r>
        <w:rPr>
          <w:rFonts w:hint="eastAsia" w:cs="Times New Roman"/>
          <w:szCs w:val="24"/>
        </w:rPr>
        <w:t>化核大小</w:t>
      </w:r>
      <w:r>
        <w:rPr>
          <w:rFonts w:cs="Times New Roman"/>
          <w:szCs w:val="24"/>
        </w:rPr>
        <w:t>为32 *32，当有病变区域时，每个</w:t>
      </w:r>
      <w:r>
        <w:rPr>
          <w:rFonts w:hint="eastAsia" w:cs="Times New Roman"/>
          <w:szCs w:val="24"/>
        </w:rPr>
        <w:t>池化核</w:t>
      </w:r>
      <w:r>
        <w:rPr>
          <w:rFonts w:cs="Times New Roman"/>
          <w:szCs w:val="24"/>
        </w:rPr>
        <w:t>覆盖的</w:t>
      </w:r>
      <w:r>
        <w:rPr>
          <w:rFonts w:hint="eastAsia" w:cs="Times New Roman"/>
          <w:szCs w:val="24"/>
        </w:rPr>
        <w:t>金标准上图像</w:t>
      </w:r>
      <w:r>
        <w:rPr>
          <w:rFonts w:cs="Times New Roman"/>
          <w:szCs w:val="24"/>
        </w:rPr>
        <w:t>块映射为1，表示</w:t>
      </w:r>
      <w:r>
        <w:rPr>
          <w:rFonts w:hint="eastAsia" w:cs="Times New Roman"/>
          <w:szCs w:val="24"/>
        </w:rPr>
        <w:t>该图像块</w:t>
      </w:r>
      <w:r>
        <w:rPr>
          <w:rFonts w:cs="Times New Roman"/>
          <w:szCs w:val="24"/>
        </w:rPr>
        <w:t>需要</w:t>
      </w:r>
      <w:r>
        <w:rPr>
          <w:rFonts w:hint="eastAsia" w:cs="Times New Roman"/>
          <w:szCs w:val="24"/>
        </w:rPr>
        <w:t>被</w:t>
      </w:r>
      <w:r>
        <w:rPr>
          <w:rFonts w:cs="Times New Roman"/>
          <w:szCs w:val="24"/>
        </w:rPr>
        <w:t>注意，如果没有病变则映射为0。</w:t>
      </w:r>
      <w:r>
        <w:rPr>
          <w:rFonts w:hint="eastAsia" w:cs="Times New Roman"/>
          <w:szCs w:val="24"/>
        </w:rPr>
        <w:t>生成的先验图</w:t>
      </w:r>
      <w:r>
        <w:rPr>
          <w:rFonts w:cs="Times New Roman"/>
          <w:szCs w:val="24"/>
        </w:rPr>
        <w:t>如</w:t>
      </w:r>
      <w:r>
        <w:rPr>
          <w:rFonts w:cs="Times New Roman"/>
          <w:szCs w:val="24"/>
        </w:rPr>
        <w:fldChar w:fldCharType="begin"/>
      </w:r>
      <w:r>
        <w:rPr>
          <w:rFonts w:cs="Times New Roman"/>
          <w:szCs w:val="24"/>
        </w:rPr>
        <w:instrText xml:space="preserve"> REF _Ref130468534 \h  \* MERGEFORMAT </w:instrText>
      </w:r>
      <w:r>
        <w:rPr>
          <w:rFonts w:cs="Times New Roman"/>
          <w:szCs w:val="24"/>
        </w:rPr>
        <w:fldChar w:fldCharType="separate"/>
      </w:r>
      <w:r>
        <w:rPr>
          <w:rFonts w:cs="Times New Roman"/>
          <w:szCs w:val="24"/>
        </w:rPr>
        <w:t>图3.2</w:t>
      </w:r>
      <w:r>
        <w:rPr>
          <w:rFonts w:cs="Times New Roman"/>
          <w:szCs w:val="24"/>
        </w:rPr>
        <w:fldChar w:fldCharType="end"/>
      </w:r>
      <w:r>
        <w:rPr>
          <w:rFonts w:cs="Times New Roman"/>
          <w:szCs w:val="24"/>
        </w:rPr>
        <w:t xml:space="preserve"> (e)所示，将</w:t>
      </w:r>
      <w:r>
        <w:rPr>
          <w:rFonts w:hint="eastAsia" w:cs="Times New Roman"/>
          <w:szCs w:val="24"/>
        </w:rPr>
        <w:t>二进制</w:t>
      </w:r>
      <w:r>
        <w:rPr>
          <w:rFonts w:cs="Times New Roman"/>
          <w:szCs w:val="24"/>
        </w:rPr>
        <w:t>注意力矩阵可视化为先验位置图，我们将其作为先验知识，</w:t>
      </w:r>
      <w:r>
        <w:rPr>
          <w:rFonts w:hint="eastAsia" w:cs="Times New Roman"/>
          <w:szCs w:val="24"/>
        </w:rPr>
        <w:t>并用</w:t>
      </w:r>
      <w:r>
        <w:rPr>
          <w:rFonts w:cs="Times New Roman"/>
          <w:szCs w:val="24"/>
        </w:rPr>
        <w:t>二</w:t>
      </w:r>
      <w:r>
        <w:rPr>
          <w:rFonts w:hint="eastAsia" w:cs="Times New Roman"/>
          <w:szCs w:val="24"/>
        </w:rPr>
        <w:t>进制</w:t>
      </w:r>
      <w:r>
        <w:rPr>
          <w:rFonts w:cs="Times New Roman"/>
          <w:szCs w:val="24"/>
        </w:rPr>
        <w:t>交叉熵损失监督粗粒度注意力图的生成，</w:t>
      </w:r>
      <w:r>
        <w:rPr>
          <w:rFonts w:hint="eastAsia" w:cs="Times New Roman"/>
          <w:szCs w:val="24"/>
        </w:rPr>
        <w:t>从而</w:t>
      </w:r>
      <w:r>
        <w:rPr>
          <w:rFonts w:cs="Times New Roman"/>
          <w:szCs w:val="24"/>
        </w:rPr>
        <w:t>获得更准确的预测结果。更重要的是，如</w:t>
      </w:r>
      <w:r>
        <w:rPr>
          <w:rFonts w:cs="Times New Roman"/>
          <w:szCs w:val="24"/>
        </w:rPr>
        <w:fldChar w:fldCharType="begin"/>
      </w:r>
      <w:r>
        <w:rPr>
          <w:rFonts w:cs="Times New Roman"/>
          <w:szCs w:val="24"/>
        </w:rPr>
        <w:instrText xml:space="preserve"> REF _Ref130463379 \h </w:instrText>
      </w:r>
      <w:r>
        <w:rPr>
          <w:rFonts w:cs="Times New Roman"/>
          <w:szCs w:val="24"/>
        </w:rPr>
        <w:fldChar w:fldCharType="separate"/>
      </w:r>
      <w:r>
        <w:t>图1.1</w:t>
      </w:r>
      <w:r>
        <w:rPr>
          <w:rFonts w:cs="Times New Roman"/>
          <w:szCs w:val="24"/>
        </w:rPr>
        <w:fldChar w:fldCharType="end"/>
      </w:r>
      <w:r>
        <w:rPr>
          <w:rFonts w:cs="Times New Roman"/>
          <w:szCs w:val="24"/>
        </w:rPr>
        <w:t>所示，尽管目标特征随着池化而变得抽象，但目标在特征图中的相对位置不会改变。因此，我们通过</w:t>
      </w:r>
      <w:r>
        <w:rPr>
          <w:rFonts w:hint="eastAsia" w:cs="Times New Roman"/>
          <w:szCs w:val="24"/>
        </w:rPr>
        <w:t>池化</w:t>
      </w:r>
      <w:r>
        <w:rPr>
          <w:rFonts w:cs="Times New Roman"/>
          <w:szCs w:val="24"/>
        </w:rPr>
        <w:t>获得</w:t>
      </w:r>
      <w:r>
        <w:rPr>
          <w:rFonts w:hint="eastAsia" w:cs="Times New Roman"/>
          <w:szCs w:val="24"/>
        </w:rPr>
        <w:t>的</w:t>
      </w:r>
      <w:r>
        <w:rPr>
          <w:rFonts w:cs="Times New Roman"/>
          <w:szCs w:val="24"/>
        </w:rPr>
        <w:t>先验信息，可以监督每个</w:t>
      </w:r>
      <w:r>
        <w:rPr>
          <w:rFonts w:hint="eastAsia" w:cs="Times New Roman"/>
          <w:szCs w:val="24"/>
        </w:rPr>
        <w:t>阶段的粗粒度图像块注意力图</w:t>
      </w:r>
      <w:r>
        <w:rPr>
          <w:rFonts w:cs="Times New Roman"/>
          <w:szCs w:val="24"/>
        </w:rPr>
        <w:t>的生成，以确保</w:t>
      </w:r>
      <w:r>
        <w:rPr>
          <w:rFonts w:hint="eastAsia" w:cs="Times New Roman"/>
          <w:szCs w:val="24"/>
        </w:rPr>
        <w:t>注意力</w:t>
      </w:r>
      <w:r>
        <w:rPr>
          <w:rFonts w:cs="Times New Roman"/>
          <w:szCs w:val="24"/>
        </w:rPr>
        <w:t>的准确性。我们在</w:t>
      </w:r>
      <w:r>
        <w:rPr>
          <w:rFonts w:hint="eastAsia" w:cs="Times New Roman"/>
          <w:szCs w:val="24"/>
        </w:rPr>
        <w:t>粗粒度图像块注意力</w:t>
      </w:r>
      <w:r>
        <w:rPr>
          <w:rFonts w:cs="Times New Roman"/>
          <w:szCs w:val="24"/>
        </w:rPr>
        <w:t>的消融实验</w:t>
      </w:r>
      <w:r>
        <w:rPr>
          <w:rFonts w:hint="eastAsia" w:cs="Times New Roman"/>
          <w:szCs w:val="24"/>
        </w:rPr>
        <w:t>（</w:t>
      </w:r>
      <w:r>
        <w:rPr>
          <w:rFonts w:cs="Times New Roman"/>
          <w:szCs w:val="24"/>
        </w:rPr>
        <w:t>3.6.3</w:t>
      </w:r>
      <w:r>
        <w:rPr>
          <w:rFonts w:hint="eastAsia" w:cs="Times New Roman"/>
          <w:szCs w:val="24"/>
        </w:rPr>
        <w:t>章）</w:t>
      </w:r>
      <w:r>
        <w:rPr>
          <w:rFonts w:cs="Times New Roman"/>
          <w:szCs w:val="24"/>
        </w:rPr>
        <w:t>中可视化了</w:t>
      </w:r>
      <w:r>
        <w:rPr>
          <w:rFonts w:hint="eastAsia" w:cs="Times New Roman"/>
          <w:szCs w:val="24"/>
        </w:rPr>
        <w:t>粗粒度</w:t>
      </w:r>
      <w:r>
        <w:rPr>
          <w:rFonts w:cs="Times New Roman"/>
          <w:szCs w:val="24"/>
        </w:rPr>
        <w:t>注意力</w:t>
      </w:r>
      <w:r>
        <w:rPr>
          <w:rFonts w:hint="eastAsia" w:cs="Times New Roman"/>
          <w:szCs w:val="24"/>
        </w:rPr>
        <w:t>对特征图</w:t>
      </w:r>
      <w:r>
        <w:rPr>
          <w:rFonts w:cs="Times New Roman"/>
          <w:szCs w:val="24"/>
        </w:rPr>
        <w:t>的影响。</w:t>
      </w:r>
      <w:bookmarkEnd w:id="81"/>
    </w:p>
    <w:p>
      <w:pPr>
        <w:pStyle w:val="3"/>
        <w:spacing w:before="156" w:after="156"/>
      </w:pPr>
      <w:bookmarkStart w:id="95" w:name="_Toc130735754"/>
      <w:r>
        <w:t>3.3 跨维度特征</w:t>
      </w:r>
      <w:r>
        <w:rPr>
          <w:rFonts w:hint="eastAsia"/>
        </w:rPr>
        <w:t>融合模块</w:t>
      </w:r>
      <w:bookmarkEnd w:id="95"/>
    </w:p>
    <w:p>
      <w:pPr>
        <w:overflowPunct w:val="0"/>
        <w:ind w:firstLine="480" w:firstLineChars="200"/>
        <w:rPr>
          <w:rFonts w:cs="Times New Roman"/>
          <w:szCs w:val="24"/>
        </w:rPr>
      </w:pPr>
      <w:bookmarkStart w:id="96" w:name="_Hlk109325418"/>
      <w:r>
        <w:rPr>
          <w:rFonts w:hint="eastAsia" w:cs="Times New Roman"/>
          <w:szCs w:val="24"/>
        </w:rPr>
        <w:t>虽然粗粒度图像块注意力</w:t>
      </w:r>
      <w:r>
        <w:rPr>
          <w:rFonts w:cs="Times New Roman"/>
          <w:szCs w:val="24"/>
        </w:rPr>
        <w:t>帮助网络</w:t>
      </w:r>
      <w:r>
        <w:rPr>
          <w:rFonts w:hint="eastAsia" w:cs="Times New Roman"/>
          <w:szCs w:val="24"/>
        </w:rPr>
        <w:t>定位目标所在的图像块位置，从中</w:t>
      </w:r>
      <w:r>
        <w:rPr>
          <w:rFonts w:cs="Times New Roman"/>
          <w:szCs w:val="24"/>
        </w:rPr>
        <w:t>提取特定于</w:t>
      </w:r>
      <w:r>
        <w:rPr>
          <w:rFonts w:hint="eastAsia" w:cs="Times New Roman"/>
          <w:szCs w:val="24"/>
        </w:rPr>
        <w:t>目标</w:t>
      </w:r>
      <w:r>
        <w:rPr>
          <w:rFonts w:cs="Times New Roman"/>
          <w:szCs w:val="24"/>
        </w:rPr>
        <w:t>的特征</w:t>
      </w:r>
      <w:r>
        <w:rPr>
          <w:rFonts w:hint="eastAsia" w:cs="Times New Roman"/>
          <w:szCs w:val="24"/>
        </w:rPr>
        <w:t>。但是</w:t>
      </w:r>
      <w:r>
        <w:rPr>
          <w:rFonts w:cs="Times New Roman"/>
          <w:szCs w:val="24"/>
        </w:rPr>
        <w:t>仍然受到2D卷积</w:t>
      </w:r>
      <w:r>
        <w:rPr>
          <w:rFonts w:hint="eastAsia" w:cs="Times New Roman"/>
          <w:szCs w:val="24"/>
        </w:rPr>
        <w:t>不能捕获</w:t>
      </w:r>
      <w:r>
        <w:rPr>
          <w:rFonts w:cs="Times New Roman"/>
          <w:szCs w:val="24"/>
        </w:rPr>
        <w:t>3D</w:t>
      </w:r>
      <w:r>
        <w:rPr>
          <w:rFonts w:hint="eastAsia" w:cs="Times New Roman"/>
          <w:szCs w:val="24"/>
        </w:rPr>
        <w:t>空间维度信息</w:t>
      </w:r>
      <w:r>
        <w:rPr>
          <w:rFonts w:cs="Times New Roman"/>
          <w:szCs w:val="24"/>
        </w:rPr>
        <w:t>的限制。</w:t>
      </w:r>
      <w:r>
        <w:rPr>
          <w:rFonts w:hint="eastAsia" w:cs="Times New Roman"/>
          <w:szCs w:val="24"/>
        </w:rPr>
        <w:t>2</w:t>
      </w:r>
      <w:r>
        <w:rPr>
          <w:rFonts w:cs="Times New Roman"/>
          <w:szCs w:val="24"/>
        </w:rPr>
        <w:t>D和</w:t>
      </w:r>
      <w:r>
        <w:rPr>
          <w:rFonts w:hint="eastAsia" w:cs="Times New Roman"/>
          <w:szCs w:val="24"/>
        </w:rPr>
        <w:t>3</w:t>
      </w:r>
      <w:r>
        <w:rPr>
          <w:rFonts w:cs="Times New Roman"/>
          <w:szCs w:val="24"/>
        </w:rPr>
        <w:t>D特征的跨</w:t>
      </w:r>
      <w:r>
        <w:rPr>
          <w:rFonts w:hint="eastAsia" w:cs="Times New Roman"/>
          <w:szCs w:val="24"/>
        </w:rPr>
        <w:t>维度特征</w:t>
      </w:r>
      <w:r>
        <w:rPr>
          <w:rFonts w:cs="Times New Roman"/>
          <w:szCs w:val="24"/>
        </w:rPr>
        <w:t>融合模块实现了两个不同维度特征的自适应融合，取代了</w:t>
      </w:r>
      <w:r>
        <w:rPr>
          <w:rFonts w:hint="eastAsia" w:cs="Times New Roman"/>
          <w:szCs w:val="24"/>
        </w:rPr>
        <w:t>简单</w:t>
      </w:r>
      <w:r>
        <w:rPr>
          <w:rFonts w:cs="Times New Roman"/>
          <w:szCs w:val="24"/>
        </w:rPr>
        <w:t>的直接加法和串联，</w:t>
      </w:r>
      <w:r>
        <w:rPr>
          <w:rFonts w:hint="eastAsia" w:cs="Times New Roman"/>
          <w:szCs w:val="24"/>
        </w:rPr>
        <w:t>细化</w:t>
      </w:r>
      <w:r>
        <w:rPr>
          <w:rFonts w:cs="Times New Roman"/>
          <w:szCs w:val="24"/>
        </w:rPr>
        <w:t>了</w:t>
      </w:r>
      <w:r>
        <w:rPr>
          <w:rFonts w:hint="eastAsia" w:cs="Times New Roman"/>
          <w:szCs w:val="24"/>
        </w:rPr>
        <w:t>2</w:t>
      </w:r>
      <w:r>
        <w:rPr>
          <w:rFonts w:cs="Times New Roman"/>
          <w:szCs w:val="24"/>
        </w:rPr>
        <w:t>D特征图的边界特征。跨</w:t>
      </w:r>
      <w:r>
        <w:rPr>
          <w:rFonts w:hint="eastAsia" w:cs="Times New Roman"/>
          <w:szCs w:val="24"/>
        </w:rPr>
        <w:t>维度特征</w:t>
      </w:r>
      <w:r>
        <w:rPr>
          <w:rFonts w:cs="Times New Roman"/>
          <w:szCs w:val="24"/>
        </w:rPr>
        <w:t>融合模块以</w:t>
      </w:r>
      <w:r>
        <w:rPr>
          <w:rFonts w:hint="eastAsia" w:cs="Times New Roman"/>
          <w:szCs w:val="24"/>
        </w:rPr>
        <w:t>2D</w:t>
      </w:r>
      <w:r>
        <w:rPr>
          <w:rFonts w:cs="Times New Roman"/>
          <w:szCs w:val="24"/>
        </w:rPr>
        <w:t>特征图</w:t>
      </w:r>
      <m:oMath>
        <m:sSub>
          <m:sSubPr>
            <m:ctrlPr>
              <w:rPr>
                <w:rFonts w:ascii="Cambria Math" w:hAnsi="Cambria Math" w:cs="Times New Roman"/>
                <w:szCs w:val="24"/>
              </w:rPr>
            </m:ctrlPr>
          </m:sSubPr>
          <m:e>
            <m:r>
              <m:rPr>
                <m:sty m:val="p"/>
              </m:rPr>
              <w:rPr>
                <w:rFonts w:ascii="Cambria Math" w:hAnsi="Cambria Math" w:cs="Times New Roman"/>
                <w:szCs w:val="24"/>
              </w:rPr>
              <m:t>2</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fm</m:t>
            </m:r>
            <m:ctrlPr>
              <w:rPr>
                <w:rFonts w:ascii="Cambria Math" w:hAnsi="Cambria Math" w:cs="Times New Roman"/>
                <w:szCs w:val="24"/>
              </w:rPr>
            </m:ctrlPr>
          </m:sub>
        </m:sSub>
        <m:r>
          <m:rPr>
            <m:sty m:val="p"/>
          </m:rPr>
          <w:rPr>
            <w:rFonts w:ascii="Cambria Math" w:hAnsi="Cambria Math" w:cs="Times New Roman"/>
            <w:szCs w:val="24"/>
          </w:rPr>
          <m: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C∗H∗W</m:t>
            </m:r>
            <m:ctrlPr>
              <w:rPr>
                <w:rFonts w:ascii="Cambria Math" w:hAnsi="Cambria Math" w:cs="Times New Roman"/>
                <w:szCs w:val="24"/>
              </w:rPr>
            </m:ctrlPr>
          </m:sup>
        </m:sSup>
      </m:oMath>
      <w:r>
        <w:rPr>
          <w:rFonts w:cs="Times New Roman"/>
          <w:szCs w:val="24"/>
        </w:rPr>
        <w:t>和</w:t>
      </w:r>
      <w:r>
        <w:rPr>
          <w:rFonts w:hint="eastAsia" w:cs="Times New Roman"/>
          <w:szCs w:val="24"/>
        </w:rPr>
        <w:t>3</w:t>
      </w:r>
      <w:r>
        <w:rPr>
          <w:rFonts w:cs="Times New Roman"/>
          <w:szCs w:val="24"/>
        </w:rPr>
        <w:t>D特征图</w:t>
      </w:r>
      <m:oMath>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w:rPr>
                <w:rFonts w:ascii="Cambria Math" w:hAnsi="Cambria Math" w:cs="Times New Roman"/>
                <w:szCs w:val="24"/>
              </w:rPr>
              <m:t>C</m:t>
            </m:r>
            <m:r>
              <m:rPr>
                <m:sty m:val="p"/>
              </m:rPr>
              <w:rPr>
                <w:rFonts w:ascii="Cambria Math" w:hAnsi="Cambria Math" w:cs="Times New Roman"/>
                <w:szCs w:val="24"/>
              </w:rPr>
              <m:t>∗</m:t>
            </m:r>
            <m:r>
              <m:rPr/>
              <w:rPr>
                <w:rFonts w:ascii="Cambria Math" w:hAnsi="Cambria Math" w:cs="Times New Roman"/>
                <w:szCs w:val="24"/>
              </w:rPr>
              <m:t>H</m:t>
            </m:r>
            <m:r>
              <m:rPr>
                <m:sty m:val="p"/>
              </m:rPr>
              <w:rPr>
                <w:rFonts w:ascii="Cambria Math" w:hAnsi="Cambria Math" w:cs="Times New Roman"/>
                <w:szCs w:val="24"/>
              </w:rPr>
              <m:t>∗</m:t>
            </m:r>
            <m:r>
              <m:rPr/>
              <w:rPr>
                <w:rFonts w:ascii="Cambria Math" w:hAnsi="Cambria Math" w:cs="Times New Roman"/>
                <w:szCs w:val="24"/>
              </w:rPr>
              <m:t>W</m:t>
            </m:r>
            <m:r>
              <m:rPr>
                <m:sty m:val="p"/>
              </m:rPr>
              <w:rPr>
                <w:rFonts w:ascii="Cambria Math" w:hAnsi="Cambria Math" w:cs="Times New Roman"/>
                <w:szCs w:val="24"/>
              </w:rPr>
              <m:t>∗</m:t>
            </m:r>
            <m:r>
              <m:rPr/>
              <w:rPr>
                <w:rFonts w:ascii="Cambria Math" w:hAnsi="Cambria Math" w:cs="Times New Roman"/>
                <w:szCs w:val="24"/>
              </w:rPr>
              <m:t>D</m:t>
            </m:r>
            <m:ctrlPr>
              <w:rPr>
                <w:rFonts w:ascii="Cambria Math" w:hAnsi="Cambria Math" w:cs="Times New Roman"/>
                <w:szCs w:val="24"/>
              </w:rPr>
            </m:ctrlPr>
          </m:sup>
        </m:sSup>
      </m:oMath>
      <w:r>
        <w:rPr>
          <w:rFonts w:cs="Times New Roman"/>
          <w:szCs w:val="24"/>
        </w:rPr>
        <w:t>为输入。在每个跨</w:t>
      </w:r>
      <w:r>
        <w:rPr>
          <w:rFonts w:hint="eastAsia" w:cs="Times New Roman"/>
          <w:szCs w:val="24"/>
        </w:rPr>
        <w:t>维度特征</w:t>
      </w:r>
      <w:r>
        <w:rPr>
          <w:rFonts w:cs="Times New Roman"/>
          <w:szCs w:val="24"/>
        </w:rPr>
        <w:t>融合模块中，我们首先对3D特征图进行</w:t>
      </w:r>
      <w:r>
        <w:rPr>
          <w:rFonts w:hint="eastAsia" w:cs="Times New Roman"/>
          <w:szCs w:val="24"/>
        </w:rPr>
        <w:t>降维</w:t>
      </w:r>
      <w:r>
        <w:rPr>
          <w:rFonts w:cs="Times New Roman"/>
          <w:szCs w:val="24"/>
        </w:rPr>
        <w:t>，然后对</w:t>
      </w:r>
      <w:r>
        <w:rPr>
          <w:rFonts w:hint="eastAsia" w:cs="Times New Roman"/>
          <w:szCs w:val="24"/>
        </w:rPr>
        <w:t>2</w:t>
      </w:r>
      <w:r>
        <w:rPr>
          <w:rFonts w:cs="Times New Roman"/>
          <w:szCs w:val="24"/>
        </w:rPr>
        <w:t>D</w:t>
      </w:r>
      <w:r>
        <w:rPr>
          <w:rFonts w:hint="eastAsia" w:cs="Times New Roman"/>
          <w:szCs w:val="24"/>
        </w:rPr>
        <w:t>和3</w:t>
      </w:r>
      <w:r>
        <w:rPr>
          <w:rFonts w:cs="Times New Roman"/>
          <w:szCs w:val="24"/>
        </w:rPr>
        <w:t>D维度间的特征图进行</w:t>
      </w:r>
      <w:r>
        <w:rPr>
          <w:rFonts w:hint="eastAsia" w:cs="Times New Roman"/>
          <w:szCs w:val="24"/>
        </w:rPr>
        <w:t>建模</w:t>
      </w:r>
      <w:r>
        <w:rPr>
          <w:rFonts w:cs="Times New Roman"/>
          <w:szCs w:val="24"/>
        </w:rPr>
        <w:t>，并研究</w:t>
      </w:r>
      <w:r>
        <w:rPr>
          <w:rFonts w:hint="eastAsia" w:cs="Times New Roman"/>
          <w:szCs w:val="24"/>
        </w:rPr>
        <w:t>两个维度所有</w:t>
      </w:r>
      <w:r>
        <w:rPr>
          <w:rFonts w:cs="Times New Roman"/>
          <w:szCs w:val="24"/>
        </w:rPr>
        <w:t>特征通道之间的相关性，以增强网络对</w:t>
      </w:r>
      <w:r>
        <w:rPr>
          <w:rFonts w:hint="eastAsia" w:cs="Times New Roman"/>
          <w:szCs w:val="24"/>
        </w:rPr>
        <w:t>不同</w:t>
      </w:r>
      <w:r>
        <w:rPr>
          <w:rFonts w:cs="Times New Roman"/>
          <w:szCs w:val="24"/>
        </w:rPr>
        <w:t>维度特征的敏感度。</w:t>
      </w:r>
    </w:p>
    <w:p>
      <w:pPr>
        <w:overflowPunct w:val="0"/>
        <w:ind w:firstLine="480" w:firstLineChars="200"/>
        <w:rPr>
          <w:rFonts w:cs="Times New Roman"/>
          <w:szCs w:val="24"/>
        </w:rPr>
      </w:pPr>
      <w:r>
        <w:rPr>
          <w:rFonts w:cs="Times New Roman"/>
          <w:szCs w:val="24"/>
        </w:rPr>
        <w:t>如</w:t>
      </w:r>
      <w:r>
        <w:rPr>
          <w:rFonts w:cs="Times New Roman"/>
          <w:szCs w:val="24"/>
        </w:rPr>
        <w:fldChar w:fldCharType="begin"/>
      </w:r>
      <w:r>
        <w:rPr>
          <w:rFonts w:cs="Times New Roman"/>
          <w:szCs w:val="24"/>
        </w:rPr>
        <w:instrText xml:space="preserve"> REF _Ref130468836 \h </w:instrText>
      </w:r>
      <w:r>
        <w:rPr>
          <w:rFonts w:cs="Times New Roman"/>
          <w:szCs w:val="24"/>
        </w:rPr>
        <w:fldChar w:fldCharType="separate"/>
      </w:r>
      <w:r>
        <w:rPr>
          <w:szCs w:val="21"/>
        </w:rPr>
        <w:t>图3.4</w:t>
      </w:r>
      <w:r>
        <w:rPr>
          <w:rFonts w:cs="Times New Roman"/>
          <w:szCs w:val="24"/>
        </w:rPr>
        <w:fldChar w:fldCharType="end"/>
      </w:r>
      <w:r>
        <w:rPr>
          <w:rFonts w:cs="Times New Roman"/>
          <w:szCs w:val="24"/>
        </w:rPr>
        <w:t>所示，为了</w:t>
      </w:r>
      <w:r>
        <w:rPr>
          <w:rFonts w:hint="eastAsia" w:cs="Times New Roman"/>
          <w:szCs w:val="24"/>
        </w:rPr>
        <w:t>降低</w:t>
      </w:r>
      <w:r>
        <w:rPr>
          <w:rFonts w:cs="Times New Roman"/>
          <w:szCs w:val="24"/>
        </w:rPr>
        <w:t>3D特征图的维数，我们使用一个卷积核</w:t>
      </w:r>
      <w:r>
        <w:rPr>
          <w:rFonts w:hint="eastAsia" w:cs="Times New Roman"/>
          <w:szCs w:val="24"/>
        </w:rPr>
        <w:t>大小</w:t>
      </w:r>
      <w:r>
        <w:rPr>
          <w:rFonts w:cs="Times New Roman"/>
          <w:szCs w:val="24"/>
        </w:rPr>
        <w:t>1* 1*1</w:t>
      </w:r>
      <w:r>
        <w:rPr>
          <w:rFonts w:hint="eastAsia" w:cs="Times New Roman"/>
          <w:szCs w:val="24"/>
        </w:rPr>
        <w:t>的单通道</w:t>
      </w:r>
      <w:r>
        <w:rPr>
          <w:rFonts w:cs="Times New Roman"/>
          <w:szCs w:val="24"/>
        </w:rPr>
        <w:t>的3D卷积将输入的3D特征图</w:t>
      </w:r>
      <m:oMath>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C∗H∗W∗D</m:t>
            </m:r>
            <m:ctrlPr>
              <w:rPr>
                <w:rFonts w:ascii="Cambria Math" w:hAnsi="Cambria Math" w:cs="Times New Roman"/>
                <w:szCs w:val="24"/>
              </w:rPr>
            </m:ctrlPr>
          </m:sup>
        </m:sSup>
      </m:oMath>
      <w:r>
        <w:rPr>
          <w:rFonts w:cs="Times New Roman"/>
          <w:szCs w:val="24"/>
        </w:rPr>
        <w:t>转换为单通道</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c</m:t>
            </m:r>
            <m:ctrlPr>
              <w:rPr>
                <w:rFonts w:ascii="Cambria Math" w:hAnsi="Cambria Math" w:cs="Times New Roman"/>
                <w:szCs w:val="24"/>
              </w:rPr>
            </m:ctrlPr>
          </m:sub>
        </m:sSub>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1∗H∗W∗D</m:t>
            </m:r>
            <m:ctrlPr>
              <w:rPr>
                <w:rFonts w:ascii="Cambria Math" w:hAnsi="Cambria Math" w:cs="Times New Roman"/>
                <w:szCs w:val="24"/>
              </w:rPr>
            </m:ctrlPr>
          </m:sup>
        </m:sSup>
      </m:oMath>
      <w:r>
        <w:rPr>
          <w:rFonts w:cs="Times New Roman"/>
          <w:szCs w:val="24"/>
        </w:rPr>
        <w:t>。然后，</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c</m:t>
            </m:r>
            <m:ctrlPr>
              <w:rPr>
                <w:rFonts w:ascii="Cambria Math" w:hAnsi="Cambria Math" w:cs="Times New Roman"/>
                <w:szCs w:val="24"/>
              </w:rPr>
            </m:ctrlPr>
          </m:sub>
        </m:sSub>
      </m:oMath>
      <w:r>
        <w:rPr>
          <w:rFonts w:cs="Times New Roman"/>
          <w:szCs w:val="24"/>
        </w:rPr>
        <w:t>在空间维度上</w:t>
      </w:r>
      <w:r>
        <w:rPr>
          <w:rFonts w:hint="eastAsia" w:cs="Times New Roman"/>
          <w:szCs w:val="24"/>
        </w:rPr>
        <w:t>被降维成</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s</m:t>
            </m:r>
            <m:ctrlPr>
              <w:rPr>
                <w:rFonts w:ascii="Cambria Math" w:hAnsi="Cambria Math" w:cs="Times New Roman"/>
                <w:szCs w:val="24"/>
              </w:rPr>
            </m:ctrlPr>
          </m:sub>
        </m:sSub>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H∗W∗D</m:t>
            </m:r>
            <m:ctrlPr>
              <w:rPr>
                <w:rFonts w:ascii="Cambria Math" w:hAnsi="Cambria Math" w:cs="Times New Roman"/>
                <w:szCs w:val="24"/>
              </w:rPr>
            </m:ctrlPr>
          </m:sup>
        </m:sSup>
      </m:oMath>
      <w:r>
        <w:rPr>
          <w:rFonts w:cs="Times New Roman"/>
          <w:szCs w:val="24"/>
        </w:rPr>
        <w:t>，并</w:t>
      </w:r>
      <w:r>
        <w:rPr>
          <w:rFonts w:hint="eastAsia" w:cs="Times New Roman"/>
          <w:szCs w:val="24"/>
        </w:rPr>
        <w:t>把</w:t>
      </w:r>
      <w:r>
        <w:rPr>
          <w:rFonts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s</m:t>
            </m:r>
            <m:ctrlPr>
              <w:rPr>
                <w:rFonts w:ascii="Cambria Math" w:hAnsi="Cambria Math" w:cs="Times New Roman"/>
                <w:szCs w:val="24"/>
              </w:rPr>
            </m:ctrlPr>
          </m:sub>
        </m:sSub>
      </m:oMath>
      <w:r>
        <w:rPr>
          <w:rFonts w:hint="eastAsia" w:cs="Times New Roman"/>
          <w:szCs w:val="24"/>
        </w:rPr>
        <w:t>维度置换成为具有D个通道的</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r</m:t>
            </m:r>
            <m:ctrlPr>
              <w:rPr>
                <w:rFonts w:ascii="Cambria Math" w:hAnsi="Cambria Math" w:cs="Times New Roman"/>
                <w:szCs w:val="24"/>
              </w:rPr>
            </m:ctrlPr>
          </m:sub>
        </m:sSub>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D∗H∗W</m:t>
            </m:r>
            <m:ctrlPr>
              <w:rPr>
                <w:rFonts w:ascii="Cambria Math" w:hAnsi="Cambria Math" w:cs="Times New Roman"/>
                <w:szCs w:val="24"/>
              </w:rPr>
            </m:ctrlPr>
          </m:sup>
        </m:sSup>
      </m:oMath>
      <w:r>
        <w:rPr>
          <w:rFonts w:cs="Times New Roman"/>
          <w:szCs w:val="24"/>
        </w:rPr>
        <w:t>。为了保持通道数与2D特征图中通道数一致，</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r</m:t>
            </m:r>
            <m:ctrlPr>
              <w:rPr>
                <w:rFonts w:ascii="Cambria Math" w:hAnsi="Cambria Math" w:cs="Times New Roman"/>
                <w:szCs w:val="24"/>
              </w:rPr>
            </m:ctrlPr>
          </m:sub>
        </m:sSub>
      </m:oMath>
      <w:r>
        <w:rPr>
          <w:rFonts w:hint="eastAsia" w:cs="Times New Roman"/>
          <w:szCs w:val="24"/>
        </w:rPr>
        <w:t>经过</w:t>
      </w:r>
      <w:r>
        <w:rPr>
          <w:rFonts w:cs="Times New Roman"/>
          <w:szCs w:val="24"/>
        </w:rPr>
        <w:t>卷积核</w:t>
      </w:r>
      <w:r>
        <w:rPr>
          <w:rFonts w:hint="eastAsia" w:cs="Times New Roman"/>
          <w:szCs w:val="24"/>
        </w:rPr>
        <w:t>大小</w:t>
      </w:r>
      <w:r>
        <w:rPr>
          <w:rFonts w:cs="Times New Roman"/>
          <w:szCs w:val="24"/>
        </w:rPr>
        <w:t>3 *3的</w:t>
      </w:r>
      <w:r>
        <w:rPr>
          <w:rFonts w:hint="eastAsia" w:cs="Times New Roman"/>
          <w:szCs w:val="24"/>
        </w:rPr>
        <w:t>C通道</w:t>
      </w:r>
      <w:r>
        <w:rPr>
          <w:rFonts w:cs="Times New Roman"/>
          <w:szCs w:val="24"/>
        </w:rPr>
        <w:t>2D卷积</w:t>
      </w:r>
      <w:r>
        <w:rPr>
          <w:rFonts w:hint="eastAsia" w:cs="Times New Roman"/>
          <w:szCs w:val="24"/>
        </w:rPr>
        <w:t>运算</w:t>
      </w:r>
      <w:r>
        <w:rPr>
          <w:rFonts w:cs="Times New Roman"/>
          <w:szCs w:val="24"/>
        </w:rPr>
        <w:t>，得到有C通道的</w:t>
      </w:r>
      <w:r>
        <w:rPr>
          <w:rFonts w:hint="eastAsia" w:cs="Times New Roman"/>
          <w:szCs w:val="24"/>
        </w:rPr>
        <w:t>特征图</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tfm</m:t>
            </m:r>
            <m:ctrlPr>
              <w:rPr>
                <w:rFonts w:ascii="Cambria Math" w:hAnsi="Cambria Math" w:cs="Times New Roman"/>
                <w:szCs w:val="24"/>
              </w:rPr>
            </m:ctrlPr>
          </m:sub>
        </m:sSub>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C∗H∗W</m:t>
            </m:r>
            <m:ctrlPr>
              <w:rPr>
                <w:rFonts w:ascii="Cambria Math" w:hAnsi="Cambria Math" w:cs="Times New Roman"/>
                <w:szCs w:val="24"/>
              </w:rPr>
            </m:ctrlPr>
          </m:sup>
        </m:sSup>
      </m:oMath>
      <w:r>
        <w:rPr>
          <w:rFonts w:cs="Times New Roman"/>
          <w:szCs w:val="24"/>
        </w:rPr>
        <w:t>。 2D特征图</w:t>
      </w:r>
      <m:oMath>
        <m:sSub>
          <m:sSubPr>
            <m:ctrlPr>
              <w:rPr>
                <w:rFonts w:ascii="Cambria Math" w:hAnsi="Cambria Math" w:cs="Times New Roman"/>
                <w:szCs w:val="24"/>
              </w:rPr>
            </m:ctrlPr>
          </m:sSubPr>
          <m:e>
            <m:r>
              <m:rPr>
                <m:sty m:val="p"/>
              </m:rPr>
              <w:rPr>
                <w:rFonts w:ascii="Cambria Math" w:hAnsi="Cambria Math" w:cs="Times New Roman"/>
                <w:szCs w:val="24"/>
              </w:rPr>
              <m:t>2</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fm</m:t>
            </m:r>
            <m:ctrlPr>
              <w:rPr>
                <w:rFonts w:ascii="Cambria Math" w:hAnsi="Cambria Math" w:cs="Times New Roman"/>
                <w:szCs w:val="24"/>
              </w:rPr>
            </m:ctrlPr>
          </m:sub>
        </m:sSub>
        <m:r>
          <m:rPr>
            <m:sty m:val="p"/>
          </m:rPr>
          <w:rPr>
            <w:rFonts w:ascii="Cambria Math" w:hAnsi="Cambria Math" w:cs="Times New Roman"/>
            <w:szCs w:val="24"/>
          </w:rPr>
          <m: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C∗H∗W</m:t>
            </m:r>
            <m:ctrlPr>
              <w:rPr>
                <w:rFonts w:ascii="Cambria Math" w:hAnsi="Cambria Math" w:cs="Times New Roman"/>
                <w:szCs w:val="24"/>
              </w:rPr>
            </m:ctrlPr>
          </m:sup>
        </m:sSup>
      </m:oMath>
      <w:r>
        <w:rPr>
          <w:rFonts w:hint="eastAsia" w:cs="Times New Roman"/>
          <w:szCs w:val="24"/>
        </w:rPr>
        <w:t>和</w:t>
      </w:r>
      <w:r>
        <w:rPr>
          <w:rFonts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3D</m:t>
            </m:r>
            <m:ctrlPr>
              <w:rPr>
                <w:rFonts w:ascii="Cambria Math" w:hAnsi="Cambria Math" w:cs="Times New Roman"/>
                <w:szCs w:val="24"/>
              </w:rPr>
            </m:ctrlPr>
          </m:e>
          <m:sub>
            <m:r>
              <m:rPr>
                <m:sty m:val="p"/>
              </m:rPr>
              <w:rPr>
                <w:rFonts w:ascii="Cambria Math" w:hAnsi="Cambria Math" w:cs="Times New Roman"/>
                <w:szCs w:val="24"/>
              </w:rPr>
              <m:t>tfm</m:t>
            </m:r>
            <m:ctrlPr>
              <w:rPr>
                <w:rFonts w:ascii="Cambria Math" w:hAnsi="Cambria Math" w:cs="Times New Roman"/>
                <w:szCs w:val="24"/>
              </w:rPr>
            </m:ctrlPr>
          </m:sub>
        </m:sSub>
      </m:oMath>
      <w:r>
        <w:rPr>
          <w:rFonts w:cs="Times New Roman"/>
          <w:szCs w:val="24"/>
        </w:rPr>
        <w:t xml:space="preserve"> 被送到后续</w:t>
      </w:r>
      <w:r>
        <w:rPr>
          <w:rFonts w:hint="eastAsia" w:cs="Times New Roman"/>
          <w:szCs w:val="24"/>
        </w:rPr>
        <w:t>计算</w:t>
      </w:r>
      <w:r>
        <w:rPr>
          <w:rFonts w:cs="Times New Roman"/>
          <w:szCs w:val="24"/>
        </w:rPr>
        <w:t>中。</w:t>
      </w:r>
    </w:p>
    <w:p>
      <w:pPr>
        <w:overflowPunct w:val="0"/>
        <w:ind w:firstLine="480" w:firstLineChars="200"/>
        <w:rPr>
          <w:rFonts w:cs="Times New Roman"/>
          <w:szCs w:val="24"/>
        </w:rPr>
      </w:pPr>
      <w:r>
        <w:rPr>
          <w:rFonts w:cs="Times New Roman"/>
          <w:szCs w:val="24"/>
        </w:rPr>
        <w:t>从</w:t>
      </w:r>
      <w:r>
        <w:rPr>
          <w:rFonts w:cs="Times New Roman"/>
          <w:szCs w:val="24"/>
        </w:rPr>
        <w:fldChar w:fldCharType="begin"/>
      </w:r>
      <w:r>
        <w:rPr>
          <w:rFonts w:cs="Times New Roman"/>
          <w:szCs w:val="24"/>
        </w:rPr>
        <w:instrText xml:space="preserve"> REF _Ref130468836 \h </w:instrText>
      </w:r>
      <w:r>
        <w:rPr>
          <w:rFonts w:cs="Times New Roman"/>
          <w:szCs w:val="24"/>
        </w:rPr>
        <w:fldChar w:fldCharType="separate"/>
      </w:r>
      <w:r>
        <w:rPr>
          <w:szCs w:val="21"/>
        </w:rPr>
        <w:t>图3.4</w:t>
      </w:r>
      <w:r>
        <w:rPr>
          <w:rFonts w:cs="Times New Roman"/>
          <w:szCs w:val="24"/>
        </w:rPr>
        <w:fldChar w:fldCharType="end"/>
      </w:r>
      <w:r>
        <w:rPr>
          <w:rFonts w:cs="Times New Roman"/>
          <w:szCs w:val="24"/>
        </w:rPr>
        <w:t>可以看出，使用全局平均池化</w:t>
      </w:r>
      <m:oMath>
        <m:r>
          <m:rPr>
            <m:sty m:val="p"/>
          </m:rPr>
          <w:rPr>
            <w:rFonts w:ascii="Cambria Math" w:hAnsi="Cambria Math" w:cs="Times New Roman"/>
            <w:szCs w:val="24"/>
          </w:rPr>
          <m:t>Av</m:t>
        </m:r>
        <m:r>
          <m:rPr/>
          <w:rPr>
            <w:rFonts w:ascii="Cambria Math" w:hAnsi="Cambria Math" w:cs="Times New Roman"/>
            <w:szCs w:val="24"/>
          </w:rPr>
          <m:t>g_g</m:t>
        </m:r>
        <m:r>
          <m:rPr>
            <m:sty m:val="p"/>
          </m:rPr>
          <w:rPr>
            <w:rFonts w:ascii="Cambria Math" w:hAnsi="Cambria Math" w:cs="Times New Roman"/>
            <w:szCs w:val="24"/>
          </w:rPr>
          <m:t>lobal</m:t>
        </m:r>
      </m:oMath>
      <w:r>
        <w:rPr>
          <w:rFonts w:cs="Times New Roman"/>
          <w:szCs w:val="24"/>
        </w:rPr>
        <w:t>将</w:t>
      </w:r>
      <m:oMath>
        <m:sSub>
          <m:sSubPr>
            <m:ctrlPr>
              <w:rPr>
                <w:rFonts w:ascii="Cambria Math" w:hAnsi="Cambria Math" w:cs="Times New Roman"/>
                <w:szCs w:val="24"/>
              </w:rPr>
            </m:ctrlPr>
          </m:sSubPr>
          <m:e>
            <m:r>
              <m:rPr>
                <m:sty m:val="p"/>
              </m:rPr>
              <w:rPr>
                <w:rFonts w:ascii="Cambria Math" w:hAnsi="Cambria Math" w:cs="Times New Roman"/>
                <w:szCs w:val="24"/>
              </w:rPr>
              <m:t>3</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tfm</m:t>
            </m:r>
            <m:ctrlPr>
              <w:rPr>
                <w:rFonts w:ascii="Cambria Math" w:hAnsi="Cambria Math" w:cs="Times New Roman"/>
                <w:szCs w:val="24"/>
              </w:rPr>
            </m:ctrlPr>
          </m:sub>
        </m:sSub>
      </m:oMath>
      <w:r>
        <w:rPr>
          <w:rFonts w:cs="Times New Roman"/>
          <w:szCs w:val="24"/>
        </w:rPr>
        <w:t>和</w:t>
      </w:r>
      <m:oMath>
        <m:sSub>
          <m:sSubPr>
            <m:ctrlPr>
              <w:rPr>
                <w:rFonts w:ascii="Cambria Math" w:hAnsi="Cambria Math" w:cs="Times New Roman"/>
                <w:szCs w:val="24"/>
              </w:rPr>
            </m:ctrlPr>
          </m:sSubPr>
          <m:e>
            <m:r>
              <m:rPr>
                <m:sty m:val="p"/>
              </m:rPr>
              <w:rPr>
                <w:rFonts w:ascii="Cambria Math" w:hAnsi="Cambria Math" w:cs="Times New Roman"/>
                <w:szCs w:val="24"/>
              </w:rPr>
              <m:t>2</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fm</m:t>
            </m:r>
            <m:ctrlPr>
              <w:rPr>
                <w:rFonts w:ascii="Cambria Math" w:hAnsi="Cambria Math" w:cs="Times New Roman"/>
                <w:szCs w:val="24"/>
              </w:rPr>
            </m:ctrlPr>
          </m:sub>
        </m:sSub>
      </m:oMath>
      <w:r>
        <w:rPr>
          <w:rFonts w:cs="Times New Roman"/>
          <w:szCs w:val="24"/>
        </w:rPr>
        <w:t>的每个通道的全局信息压缩到通道描述符中，并通过多层</w:t>
      </w:r>
      <w:r>
        <w:rPr>
          <w:rFonts w:hint="eastAsia" w:cs="Times New Roman"/>
          <w:szCs w:val="24"/>
        </w:rPr>
        <w:t>全连接神经网络</w:t>
      </w:r>
      <w:r>
        <w:rPr>
          <w:rFonts w:cs="Times New Roman"/>
          <w:szCs w:val="24"/>
        </w:rPr>
        <w:t>捕获通道间的依赖关系。如</w:t>
      </w:r>
      <w:r>
        <w:rPr>
          <w:rFonts w:hint="eastAsia" w:cs="Times New Roman"/>
          <w:szCs w:val="24"/>
        </w:rPr>
        <w:t>公式(3</w:t>
      </w:r>
      <w:r>
        <w:rPr>
          <w:rFonts w:cs="Times New Roman"/>
          <w:szCs w:val="24"/>
        </w:rPr>
        <w:t>.5)所示我们串联不同维度的</w:t>
      </w:r>
      <w:r>
        <w:rPr>
          <w:rFonts w:hint="eastAsia" w:cs="Times New Roman"/>
          <w:szCs w:val="24"/>
        </w:rPr>
        <w:t>特征描述符获得</w:t>
      </w:r>
      <m:oMath>
        <m:r>
          <m:rPr>
            <m:sty m:val="p"/>
          </m:rPr>
          <w:rPr>
            <w:rFonts w:ascii="Cambria Math" w:hAnsi="Cambria Math" w:cs="Times New Roman"/>
            <w:szCs w:val="24"/>
          </w:rPr>
          <m:t>g∈</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2</m:t>
            </m:r>
            <m:r>
              <m:rPr/>
              <w:rPr>
                <w:rFonts w:ascii="Cambria Math" w:hAnsi="Cambria Math" w:cs="Times New Roman"/>
                <w:szCs w:val="24"/>
              </w:rPr>
              <m:t>C</m:t>
            </m:r>
            <m:ctrlPr>
              <w:rPr>
                <w:rFonts w:ascii="Cambria Math" w:hAnsi="Cambria Math" w:cs="Times New Roman"/>
                <w:szCs w:val="24"/>
              </w:rPr>
            </m:ctrlPr>
          </m:sup>
        </m:sSup>
      </m:oMath>
      <w:r>
        <w:rPr>
          <w:rFonts w:hint="eastAsia" w:cs="Times New Roman"/>
          <w:szCs w:val="24"/>
        </w:rPr>
        <w:t>，</w:t>
      </w:r>
      <w:r>
        <w:rPr>
          <w:rFonts w:cs="Times New Roman"/>
          <w:szCs w:val="24"/>
        </w:rPr>
        <w:t>并</w:t>
      </w:r>
      <m:oMath>
        <m:r>
          <m:rPr>
            <m:sty m:val="p"/>
          </m:rPr>
          <w:rPr>
            <w:rFonts w:hint="eastAsia" w:ascii="Cambria Math" w:hAnsi="Cambria Math" w:cs="Times New Roman"/>
            <w:szCs w:val="24"/>
          </w:rPr>
          <m:t>将</m:t>
        </m:r>
        <m:r>
          <m:rPr>
            <m:sty m:val="p"/>
          </m:rPr>
          <w:rPr>
            <w:rFonts w:ascii="Cambria Math" w:hAnsi="Cambria Math" w:cs="Times New Roman"/>
            <w:szCs w:val="24"/>
          </w:rPr>
          <m:t>g</m:t>
        </m:r>
      </m:oMath>
      <w:r>
        <w:rPr>
          <w:rFonts w:hint="eastAsia" w:cs="Times New Roman"/>
          <w:szCs w:val="24"/>
        </w:rPr>
        <w:t>送</w:t>
      </w:r>
      <w:r>
        <w:rPr>
          <w:rFonts w:cs="Times New Roman"/>
          <w:szCs w:val="24"/>
        </w:rPr>
        <w:t>入多层</w:t>
      </w:r>
      <w:r>
        <w:rPr>
          <w:rFonts w:hint="eastAsia" w:cs="Times New Roman"/>
          <w:szCs w:val="24"/>
        </w:rPr>
        <w:t>全接连神经网络</w:t>
      </w:r>
      <w:r>
        <w:rPr>
          <w:rFonts w:cs="Times New Roman"/>
          <w:szCs w:val="24"/>
        </w:rPr>
        <w:t>，对不同维度上所有特征通道的相关性进行建模。为了减少计算，中间层的神经元数量是C/R，其中R是衰减率，最后一层有C</w:t>
      </w:r>
      <w:r>
        <w:rPr>
          <w:rFonts w:hint="eastAsia" w:cs="Times New Roman"/>
          <w:szCs w:val="24"/>
        </w:rPr>
        <w:t>个</w:t>
      </w:r>
      <w:r>
        <w:rPr>
          <w:rFonts w:cs="Times New Roman"/>
          <w:szCs w:val="24"/>
        </w:rPr>
        <w:t>神经元。每个维度的通道权重</w:t>
      </w:r>
      <m:oMath>
        <m:sSub>
          <m:sSubPr>
            <m:ctrlPr>
              <w:rPr>
                <w:rFonts w:ascii="Cambria Math" w:hAnsi="Cambria Math" w:cs="Times New Roman"/>
                <w:szCs w:val="24"/>
              </w:rPr>
            </m:ctrlPr>
          </m:sSubPr>
          <m:e>
            <m:r>
              <m:rPr/>
              <w:rPr>
                <w:rFonts w:ascii="Cambria Math" w:hAnsi="Cambria Math" w:cs="Times New Roman"/>
                <w:szCs w:val="24"/>
              </w:rPr>
              <m:t>ω</m:t>
            </m:r>
            <m:ctrlPr>
              <w:rPr>
                <w:rFonts w:ascii="Cambria Math" w:hAnsi="Cambria Math" w:cs="Times New Roman"/>
                <w:szCs w:val="24"/>
              </w:rPr>
            </m:ctrlPr>
          </m:e>
          <m:sub>
            <m:r>
              <m:rPr>
                <m:sty m:val="p"/>
              </m:rPr>
              <w:rPr>
                <w:rFonts w:ascii="Cambria Math" w:hAnsi="Cambria Math" w:cs="Times New Roman"/>
                <w:szCs w:val="24"/>
              </w:rPr>
              <m:t>2</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ω</m:t>
            </m:r>
            <m:ctrlPr>
              <w:rPr>
                <w:rFonts w:ascii="Cambria Math" w:hAnsi="Cambria Math" w:cs="Times New Roman"/>
                <w:szCs w:val="24"/>
              </w:rPr>
            </m:ctrlPr>
          </m:e>
          <m:sub>
            <m:r>
              <m:rPr>
                <m:sty m:val="p"/>
              </m:rPr>
              <w:rPr>
                <w:rFonts w:ascii="Cambria Math" w:hAnsi="Cambria Math" w:cs="Times New Roman"/>
                <w:szCs w:val="24"/>
              </w:rPr>
              <m:t>3</m:t>
            </m:r>
            <m:ctrlPr>
              <w:rPr>
                <w:rFonts w:ascii="Cambria Math" w:hAnsi="Cambria Math" w:cs="Times New Roman"/>
                <w:szCs w:val="24"/>
              </w:rPr>
            </m:ctrlPr>
          </m:sub>
        </m:sSub>
        <m:r>
          <m:rPr>
            <m:sty m:val="p"/>
          </m:rPr>
          <w:rPr>
            <w:rFonts w:ascii="Cambria Math" w:hAnsi="Cambria Math" w:cs="Times New Roman"/>
            <w:szCs w:val="24"/>
          </w:rPr>
          <m: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w:rPr>
                <w:rFonts w:ascii="Cambria Math" w:hAnsi="Cambria Math" w:cs="Times New Roman"/>
                <w:szCs w:val="24"/>
              </w:rPr>
              <m:t>C</m:t>
            </m:r>
            <m:ctrlPr>
              <w:rPr>
                <w:rFonts w:ascii="Cambria Math" w:hAnsi="Cambria Math" w:cs="Times New Roman"/>
                <w:szCs w:val="24"/>
              </w:rPr>
            </m:ctrlPr>
          </m:sup>
        </m:sSup>
      </m:oMath>
      <w:r>
        <w:rPr>
          <w:rFonts w:cs="Times New Roman"/>
          <w:szCs w:val="24"/>
        </w:rPr>
        <w:t>是在</w:t>
      </w:r>
      <w:r>
        <w:rPr>
          <w:rFonts w:hint="eastAsia" w:cs="Times New Roman"/>
          <w:szCs w:val="24"/>
        </w:rPr>
        <w:t>经过</w:t>
      </w:r>
      <w:r>
        <w:rPr>
          <w:rFonts w:cs="Times New Roman"/>
          <w:szCs w:val="24"/>
        </w:rPr>
        <w:t>sigmoid 激活函数映射后获得的，如</w:t>
      </w:r>
      <w:r>
        <w:rPr>
          <w:rFonts w:hint="eastAsia" w:cs="Times New Roman"/>
          <w:szCs w:val="24"/>
        </w:rPr>
        <w:t>公式(3</w:t>
      </w:r>
      <w:r>
        <w:rPr>
          <w:rFonts w:cs="Times New Roman"/>
          <w:szCs w:val="24"/>
        </w:rPr>
        <w:t>.6)</w:t>
      </w:r>
      <w:r>
        <w:rPr>
          <w:rFonts w:hint="eastAsia" w:cs="Times New Roman"/>
          <w:szCs w:val="24"/>
        </w:rPr>
        <w:t>和公式(3</w:t>
      </w:r>
      <w:r>
        <w:rPr>
          <w:rFonts w:cs="Times New Roman"/>
          <w:szCs w:val="24"/>
        </w:rPr>
        <w:t>.7)</w:t>
      </w:r>
      <w:r>
        <w:rPr>
          <w:rFonts w:hint="eastAsia" w:cs="Times New Roman"/>
          <w:szCs w:val="24"/>
        </w:rPr>
        <w:t>所</w:t>
      </w:r>
      <w:r>
        <w:rPr>
          <w:rFonts w:cs="Times New Roman"/>
          <w:szCs w:val="24"/>
        </w:rPr>
        <w:t xml:space="preserve">示。 </w:t>
      </w:r>
      <m:oMath>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1</m:t>
            </m:r>
            <m:ctrlPr>
              <w:rPr>
                <w:rFonts w:ascii="Cambria Math" w:hAnsi="Cambria Math" w:cs="Times New Roman"/>
                <w:szCs w:val="24"/>
              </w:rPr>
            </m:ctrlPr>
          </m:sub>
          <m:sup>
            <m:r>
              <m:rPr>
                <m:sty m:val="p"/>
              </m:rPr>
              <w:rPr>
                <w:rFonts w:ascii="Cambria Math" w:hAnsi="Cambria Math" w:cs="Times New Roman"/>
                <w:szCs w:val="24"/>
              </w:rPr>
              <m:t>2</m:t>
            </m:r>
            <m:ctrlPr>
              <w:rPr>
                <w:rFonts w:ascii="Cambria Math" w:hAnsi="Cambria Math" w:cs="Times New Roman"/>
                <w:szCs w:val="24"/>
              </w:rPr>
            </m:ctrlPr>
          </m:sup>
        </m:sSubSup>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2</m:t>
            </m:r>
            <m:ctrlPr>
              <w:rPr>
                <w:rFonts w:ascii="Cambria Math" w:hAnsi="Cambria Math" w:cs="Times New Roman"/>
                <w:szCs w:val="24"/>
              </w:rPr>
            </m:ctrlPr>
          </m:sub>
          <m:sup>
            <m:r>
              <m:rPr>
                <m:sty m:val="p"/>
              </m:rPr>
              <w:rPr>
                <w:rFonts w:ascii="Cambria Math" w:hAnsi="Cambria Math" w:cs="Times New Roman"/>
                <w:szCs w:val="24"/>
              </w:rPr>
              <m:t>2</m:t>
            </m:r>
            <m:ctrlPr>
              <w:rPr>
                <w:rFonts w:ascii="Cambria Math" w:hAnsi="Cambria Math" w:cs="Times New Roman"/>
                <w:szCs w:val="24"/>
              </w:rPr>
            </m:ctrlPr>
          </m:sup>
        </m:sSubSup>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1</m:t>
            </m:r>
            <m:ctrlPr>
              <w:rPr>
                <w:rFonts w:ascii="Cambria Math" w:hAnsi="Cambria Math" w:cs="Times New Roman"/>
                <w:szCs w:val="24"/>
              </w:rPr>
            </m:ctrlPr>
          </m:sub>
          <m:sup>
            <m:r>
              <m:rPr>
                <m:sty m:val="p"/>
              </m:rPr>
              <w:rPr>
                <w:rFonts w:ascii="Cambria Math" w:hAnsi="Cambria Math" w:cs="Times New Roman"/>
                <w:szCs w:val="24"/>
              </w:rPr>
              <m:t>3</m:t>
            </m:r>
            <m:ctrlPr>
              <w:rPr>
                <w:rFonts w:ascii="Cambria Math" w:hAnsi="Cambria Math" w:cs="Times New Roman"/>
                <w:szCs w:val="24"/>
              </w:rPr>
            </m:ctrlPr>
          </m:sup>
        </m:sSubSup>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m:sty m:val="p"/>
              </m:rPr>
              <w:rPr>
                <w:rFonts w:ascii="Cambria Math" w:hAnsi="Cambria Math" w:cs="Times New Roman"/>
                <w:szCs w:val="24"/>
              </w:rPr>
              <m:t>2</m:t>
            </m:r>
            <m:ctrlPr>
              <w:rPr>
                <w:rFonts w:ascii="Cambria Math" w:hAnsi="Cambria Math" w:cs="Times New Roman"/>
                <w:szCs w:val="24"/>
              </w:rPr>
            </m:ctrlPr>
          </m:sub>
          <m:sup>
            <m:r>
              <m:rPr>
                <m:sty m:val="p"/>
              </m:rPr>
              <w:rPr>
                <w:rFonts w:ascii="Cambria Math" w:hAnsi="Cambria Math" w:cs="Times New Roman"/>
                <w:szCs w:val="24"/>
              </w:rPr>
              <m:t>3</m:t>
            </m:r>
            <m:ctrlPr>
              <w:rPr>
                <w:rFonts w:ascii="Cambria Math" w:hAnsi="Cambria Math" w:cs="Times New Roman"/>
                <w:szCs w:val="24"/>
              </w:rPr>
            </m:ctrlPr>
          </m:sup>
        </m:sSubSup>
      </m:oMath>
      <w:r>
        <w:rPr>
          <w:rFonts w:cs="Times New Roman"/>
          <w:szCs w:val="24"/>
        </w:rPr>
        <w:t>表示两层</w:t>
      </w:r>
      <w:r>
        <w:rPr>
          <w:rFonts w:hint="eastAsia" w:cs="Times New Roman"/>
          <w:szCs w:val="24"/>
        </w:rPr>
        <w:t>全连接神经网络</w:t>
      </w:r>
      <w:r>
        <w:rPr>
          <w:rFonts w:cs="Times New Roman"/>
          <w:szCs w:val="24"/>
        </w:rPr>
        <w:t>，</w:t>
      </w:r>
      <m:oMath>
        <m:r>
          <m:rPr/>
          <w:rPr>
            <w:rFonts w:ascii="Cambria Math" w:hAnsi="Cambria Math" w:cs="Times New Roman"/>
            <w:szCs w:val="24"/>
          </w:rPr>
          <m:t>φ</m:t>
        </m:r>
      </m:oMath>
      <w:r>
        <w:rPr>
          <w:rFonts w:cs="Times New Roman"/>
          <w:szCs w:val="24"/>
        </w:rPr>
        <w:t>表示sigmoid 激活函数， ©表示串联。</w:t>
      </w:r>
      <w:r>
        <w:rPr>
          <w:rFonts w:hint="eastAsia" w:cs="Times New Roman"/>
          <w:szCs w:val="24"/>
        </w:rPr>
        <w:t>两种维度</w:t>
      </w:r>
      <w:r>
        <w:rPr>
          <w:rFonts w:cs="Times New Roman"/>
          <w:szCs w:val="24"/>
        </w:rPr>
        <w:t>的所有通道</w:t>
      </w:r>
      <w:r>
        <w:rPr>
          <w:rFonts w:hint="eastAsia" w:cs="Times New Roman"/>
          <w:szCs w:val="24"/>
        </w:rPr>
        <w:t>描述符</w:t>
      </w:r>
      <w:r>
        <w:rPr>
          <w:rFonts w:cs="Times New Roman"/>
          <w:szCs w:val="24"/>
        </w:rPr>
        <w:t>都包含在</w:t>
      </w:r>
      <m:oMath>
        <m:r>
          <m:rPr>
            <m:sty m:val="p"/>
          </m:rPr>
          <w:rPr>
            <w:rFonts w:ascii="Cambria Math" w:hAnsi="Cambria Math" w:cs="Times New Roman"/>
            <w:szCs w:val="24"/>
          </w:rPr>
          <m:t>g</m:t>
        </m:r>
      </m:oMath>
      <w:r>
        <w:rPr>
          <w:rFonts w:cs="Times New Roman"/>
          <w:szCs w:val="24"/>
        </w:rPr>
        <w:t>中，因此多层</w:t>
      </w:r>
      <w:r>
        <w:rPr>
          <w:rFonts w:hint="eastAsia" w:cs="Times New Roman"/>
          <w:szCs w:val="24"/>
        </w:rPr>
        <w:t>全接连神经网络</w:t>
      </w:r>
      <w:r>
        <w:rPr>
          <w:rFonts w:cs="Times New Roman"/>
          <w:szCs w:val="24"/>
        </w:rPr>
        <w:t>学习</w:t>
      </w:r>
      <w:r>
        <w:rPr>
          <w:rFonts w:hint="eastAsia" w:cs="Times New Roman"/>
          <w:szCs w:val="24"/>
        </w:rPr>
        <w:t>两种</w:t>
      </w:r>
      <w:r>
        <w:rPr>
          <w:rFonts w:cs="Times New Roman"/>
          <w:szCs w:val="24"/>
        </w:rPr>
        <w:t>维度之间所有通道之间的关系。</w:t>
      </w:r>
    </w:p>
    <w:p>
      <w:pPr>
        <w:keepNext/>
        <w:overflowPunct w:val="0"/>
        <w:jc w:val="center"/>
      </w:pPr>
      <w:r>
        <w:rPr>
          <w:rFonts w:cs="Times New Roman"/>
          <w:szCs w:val="24"/>
        </w:rPr>
        <w:drawing>
          <wp:inline distT="0" distB="0" distL="0" distR="0">
            <wp:extent cx="5262245" cy="26873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0482" cy="2701803"/>
                    </a:xfrm>
                    <a:prstGeom prst="rect">
                      <a:avLst/>
                    </a:prstGeom>
                  </pic:spPr>
                </pic:pic>
              </a:graphicData>
            </a:graphic>
          </wp:inline>
        </w:drawing>
      </w:r>
    </w:p>
    <w:p>
      <w:pPr>
        <w:pStyle w:val="44"/>
        <w:spacing w:line="240" w:lineRule="auto"/>
        <w:rPr>
          <w:szCs w:val="21"/>
        </w:rPr>
      </w:pPr>
      <w:bookmarkStart w:id="97" w:name="_Ref130468836"/>
      <w:bookmarkStart w:id="98" w:name="_Toc129439054"/>
      <w:bookmarkStart w:id="99" w:name="_Toc129440490"/>
      <w:bookmarkStart w:id="100" w:name="_Toc130472000"/>
      <w:r>
        <w:rPr>
          <w:szCs w:val="21"/>
        </w:rPr>
        <w:t>图3.</w:t>
      </w:r>
      <w:r>
        <w:rPr>
          <w:szCs w:val="21"/>
        </w:rPr>
        <w:fldChar w:fldCharType="begin"/>
      </w:r>
      <w:r>
        <w:rPr>
          <w:szCs w:val="21"/>
        </w:rPr>
        <w:instrText xml:space="preserve"> SEQ 图 \* ARABIC \s 1 </w:instrText>
      </w:r>
      <w:r>
        <w:rPr>
          <w:szCs w:val="21"/>
        </w:rPr>
        <w:fldChar w:fldCharType="separate"/>
      </w:r>
      <w:r>
        <w:rPr>
          <w:szCs w:val="21"/>
        </w:rPr>
        <w:t>4</w:t>
      </w:r>
      <w:r>
        <w:rPr>
          <w:szCs w:val="21"/>
        </w:rPr>
        <w:fldChar w:fldCharType="end"/>
      </w:r>
      <w:bookmarkEnd w:id="97"/>
      <w:r>
        <w:rPr>
          <w:szCs w:val="21"/>
        </w:rPr>
        <w:t xml:space="preserve">  </w:t>
      </w:r>
      <w:r>
        <w:rPr>
          <w:rFonts w:hint="eastAsia"/>
          <w:szCs w:val="21"/>
        </w:rPr>
        <w:t>跨维度特征融合模块的结构图</w:t>
      </w:r>
      <w:bookmarkEnd w:id="98"/>
      <w:bookmarkEnd w:id="99"/>
      <w:bookmarkEnd w:id="100"/>
    </w:p>
    <w:p>
      <w:pPr>
        <w:pStyle w:val="51"/>
        <w:spacing w:line="240" w:lineRule="auto"/>
        <w:rPr>
          <w:sz w:val="21"/>
          <w:szCs w:val="21"/>
        </w:rPr>
      </w:pPr>
      <w:bookmarkStart w:id="101" w:name="_Toc130759025"/>
      <w:bookmarkStart w:id="102" w:name="_Toc129439224"/>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4</w:t>
      </w:r>
      <w:r>
        <w:rPr>
          <w:sz w:val="21"/>
          <w:szCs w:val="21"/>
        </w:rPr>
        <w:fldChar w:fldCharType="end"/>
      </w:r>
      <w:r>
        <w:rPr>
          <w:sz w:val="21"/>
          <w:szCs w:val="21"/>
        </w:rPr>
        <w:t xml:space="preserve">  Structure of the cross-dimensional feature fusion module</w:t>
      </w:r>
      <w:bookmarkEnd w:id="101"/>
      <w:bookmarkEnd w:id="102"/>
    </w:p>
    <w:p>
      <w:pPr>
        <w:ind w:firstLine="480" w:firstLineChars="200"/>
        <w:rPr>
          <w:rFonts w:cs="Times New Roman"/>
        </w:rPr>
      </w:pPr>
      <m:oMathPara>
        <m:oMath>
          <m:eqArr>
            <m:eqArrPr>
              <m:maxDist m:val="1"/>
              <m:ctrlPr>
                <w:rPr>
                  <w:rFonts w:ascii="Cambria Math" w:hAnsi="Cambria Math"/>
                  <w:i/>
                  <w:szCs w:val="24"/>
                </w:rPr>
              </m:ctrlPr>
            </m:eqArrPr>
            <m:e>
              <m:r>
                <m:rPr>
                  <m:sty m:val="p"/>
                </m:rPr>
                <w:rPr>
                  <w:rFonts w:ascii="Cambria Math" w:hAnsi="Cambria Math" w:cs="Times New Roman"/>
                  <w:szCs w:val="24"/>
                </w:rPr>
                <m:t>g=Av</m:t>
              </m:r>
              <m:r>
                <m:rPr/>
                <w:rPr>
                  <w:rFonts w:ascii="Cambria Math" w:hAnsi="Cambria Math" w:cs="Times New Roman"/>
                  <w:szCs w:val="24"/>
                </w:rPr>
                <m:t>g_g</m:t>
              </m:r>
              <m:r>
                <m:rPr>
                  <m:sty m:val="p"/>
                </m:rPr>
                <w:rPr>
                  <w:rFonts w:ascii="Cambria Math" w:hAnsi="Cambria Math" w:cs="Times New Roman"/>
                  <w:szCs w:val="24"/>
                </w:rPr>
                <m:t>lobal</m:t>
              </m:r>
              <m:d>
                <m:dPr>
                  <m:ctrlPr>
                    <w:rPr>
                      <w:rFonts w:ascii="Cambria Math" w:hAnsi="Cambria Math" w:cs="Times New Roman"/>
                      <w:szCs w:val="24"/>
                    </w:rPr>
                  </m:ctrlPr>
                </m:dPr>
                <m:e>
                  <m:sSub>
                    <m:sSubPr>
                      <m:ctrlPr>
                        <w:rPr>
                          <w:rFonts w:ascii="Cambria Math" w:hAnsi="Cambria Math" w:cs="Times New Roman"/>
                          <w:szCs w:val="24"/>
                        </w:rPr>
                      </m:ctrlPr>
                    </m:sSubPr>
                    <m:e>
                      <m:r>
                        <m:rPr/>
                        <w:rPr>
                          <w:rFonts w:ascii="Cambria Math" w:hAnsi="Cambria Math" w:cs="Times New Roman"/>
                          <w:szCs w:val="24"/>
                        </w:rPr>
                        <m:t>3D</m:t>
                      </m:r>
                      <m:ctrlPr>
                        <w:rPr>
                          <w:rFonts w:ascii="Cambria Math" w:hAnsi="Cambria Math" w:cs="Times New Roman"/>
                          <w:szCs w:val="24"/>
                        </w:rPr>
                      </m:ctrlPr>
                    </m:e>
                    <m:sub>
                      <m:r>
                        <m:rPr/>
                        <w:rPr>
                          <w:rFonts w:ascii="Cambria Math" w:hAnsi="Cambria Math" w:cs="Times New Roman"/>
                          <w:szCs w:val="24"/>
                        </w:rPr>
                        <m:t>tfm</m:t>
                      </m:r>
                      <m:ctrlPr>
                        <w:rPr>
                          <w:rFonts w:ascii="Cambria Math" w:hAnsi="Cambria Math" w:cs="Times New Roman"/>
                          <w:szCs w:val="24"/>
                        </w:rPr>
                      </m:ctrlPr>
                    </m:sub>
                  </m:sSub>
                  <m:ctrlPr>
                    <w:rPr>
                      <w:rFonts w:ascii="Cambria Math" w:hAnsi="Cambria Math" w:cs="Times New Roman"/>
                      <w:szCs w:val="24"/>
                    </w:rPr>
                  </m:ctrlPr>
                </m:e>
              </m:d>
              <m:r>
                <m:rPr>
                  <m:sty m:val="p"/>
                </m:rPr>
                <w:rPr>
                  <w:rFonts w:ascii="Cambria Math" w:hAnsi="Cambria Math" w:cs="Times New Roman"/>
                  <w:szCs w:val="24"/>
                </w:rPr>
                <m:t>©Av</m:t>
              </m:r>
              <m:r>
                <m:rPr/>
                <w:rPr>
                  <w:rFonts w:ascii="Cambria Math" w:hAnsi="Cambria Math" w:cs="Times New Roman"/>
                  <w:szCs w:val="24"/>
                </w:rPr>
                <m:t>g_g</m:t>
              </m:r>
              <m:r>
                <m:rPr>
                  <m:sty m:val="p"/>
                </m:rPr>
                <w:rPr>
                  <w:rFonts w:ascii="Cambria Math" w:hAnsi="Cambria Math" w:cs="Times New Roman"/>
                  <w:szCs w:val="24"/>
                </w:rPr>
                <m:t>lobal</m:t>
              </m:r>
              <m:d>
                <m:dPr>
                  <m:ctrlPr>
                    <w:rPr>
                      <w:rFonts w:ascii="Cambria Math" w:hAnsi="Cambria Math" w:cs="Times New Roman"/>
                      <w:szCs w:val="24"/>
                    </w:rPr>
                  </m:ctrlPr>
                </m:dPr>
                <m:e>
                  <m:sSub>
                    <m:sSubPr>
                      <m:ctrlPr>
                        <w:rPr>
                          <w:rFonts w:ascii="Cambria Math" w:hAnsi="Cambria Math" w:cs="Times New Roman"/>
                          <w:szCs w:val="24"/>
                        </w:rPr>
                      </m:ctrlPr>
                    </m:sSubPr>
                    <m:e>
                      <m:r>
                        <m:rPr/>
                        <w:rPr>
                          <w:rFonts w:ascii="Cambria Math" w:hAnsi="Cambria Math" w:cs="Times New Roman"/>
                          <w:szCs w:val="24"/>
                        </w:rPr>
                        <m:t>2D</m:t>
                      </m:r>
                      <m:ctrlPr>
                        <w:rPr>
                          <w:rFonts w:ascii="Cambria Math" w:hAnsi="Cambria Math" w:cs="Times New Roman"/>
                          <w:szCs w:val="24"/>
                        </w:rPr>
                      </m:ctrlPr>
                    </m:e>
                    <m:sub>
                      <m:r>
                        <m:rPr/>
                        <w:rPr>
                          <w:rFonts w:ascii="Cambria Math" w:hAnsi="Cambria Math" w:cs="Times New Roman"/>
                          <w:szCs w:val="24"/>
                        </w:rPr>
                        <m:t>fm</m:t>
                      </m:r>
                      <m:ctrlPr>
                        <w:rPr>
                          <w:rFonts w:ascii="Cambria Math" w:hAnsi="Cambria Math" w:cs="Times New Roman"/>
                          <w:szCs w:val="24"/>
                        </w:rPr>
                      </m:ctrlPr>
                    </m:sub>
                  </m:sSub>
                  <m:ctrlPr>
                    <w:rPr>
                      <w:rFonts w:ascii="Cambria Math" w:hAnsi="Cambria Math" w:cs="Times New Roman"/>
                      <w:szCs w:val="24"/>
                    </w:rPr>
                  </m:ctrlPr>
                </m:e>
              </m:d>
              <m:r>
                <m:rPr/>
                <w:rPr>
                  <w:rFonts w:ascii="Cambria Math" w:hAnsi="Cambria Math" w:cs="Times New Roman"/>
                  <w:szCs w:val="24"/>
                </w:rPr>
                <m:t>#</m:t>
              </m:r>
              <m:d>
                <m:dPr>
                  <m:ctrlPr>
                    <w:rPr>
                      <w:rFonts w:ascii="Cambria Math" w:hAnsi="Cambria Math"/>
                      <w:i/>
                      <w:szCs w:val="24"/>
                    </w:rPr>
                  </m:ctrlPr>
                </m:dPr>
                <m:e>
                  <m:r>
                    <m:rPr/>
                    <w:rPr>
                      <w:rFonts w:ascii="Cambria Math" w:hAnsi="Cambria Math"/>
                      <w:szCs w:val="24"/>
                    </w:rPr>
                    <m:t>3.5</m:t>
                  </m:r>
                  <m:ctrlPr>
                    <w:rPr>
                      <w:rFonts w:ascii="Cambria Math" w:hAnsi="Cambria Math"/>
                      <w:i/>
                      <w:szCs w:val="24"/>
                    </w:rPr>
                  </m:ctrlPr>
                </m:e>
              </m:d>
              <m:ctrlPr>
                <w:rPr>
                  <w:rFonts w:ascii="Cambria Math" w:hAnsi="Cambria Math" w:cs="Times New Roman"/>
                  <w:i/>
                  <w:szCs w:val="24"/>
                </w:rPr>
              </m:ctrlPr>
            </m:e>
          </m:eqArr>
        </m:oMath>
      </m:oMathPara>
    </w:p>
    <w:p>
      <w:pPr>
        <w:ind w:firstLine="480" w:firstLineChars="200"/>
        <w:rPr>
          <w:rFonts w:cs="Times New Roman"/>
        </w:rPr>
      </w:pPr>
      <m:oMathPara>
        <m:oMath>
          <m:eqArr>
            <m:eqArrPr>
              <m:maxDist m:val="1"/>
              <m:ctrlPr>
                <w:rPr>
                  <w:rFonts w:ascii="Cambria Math" w:hAnsi="Cambria Math"/>
                  <w:i/>
                  <w:szCs w:val="24"/>
                </w:rPr>
              </m:ctrlPr>
            </m:eqArrPr>
            <m:e>
              <m:sSub>
                <m:sSubPr>
                  <m:ctrlPr>
                    <w:rPr>
                      <w:rFonts w:ascii="Cambria Math" w:hAnsi="Cambria Math" w:cs="Times New Roman"/>
                      <w:i/>
                      <w:szCs w:val="24"/>
                    </w:rPr>
                  </m:ctrlPr>
                </m:sSubPr>
                <m:e>
                  <m:r>
                    <m:rPr/>
                    <w:rPr>
                      <w:rFonts w:ascii="Cambria Math" w:hAnsi="Cambria Math" w:cs="Times New Roman"/>
                      <w:szCs w:val="24"/>
                    </w:rPr>
                    <m:t>ω</m:t>
                  </m:r>
                  <m:ctrlPr>
                    <w:rPr>
                      <w:rFonts w:ascii="Cambria Math" w:hAnsi="Cambria Math" w:cs="Times New Roman"/>
                      <w:i/>
                      <w:szCs w:val="24"/>
                    </w:rPr>
                  </m:ctrlPr>
                </m:e>
                <m:sub>
                  <m:r>
                    <m:rPr/>
                    <w:rPr>
                      <w:rFonts w:ascii="Cambria Math" w:hAnsi="Cambria Math" w:cs="Times New Roman"/>
                      <w:szCs w:val="24"/>
                    </w:rPr>
                    <m:t>2</m:t>
                  </m:r>
                  <m:ctrlPr>
                    <w:rPr>
                      <w:rFonts w:ascii="Cambria Math" w:hAnsi="Cambria Math" w:cs="Times New Roman"/>
                      <w:i/>
                      <w:szCs w:val="24"/>
                    </w:rPr>
                  </m:ctrlPr>
                </m:sub>
              </m:sSub>
              <m:r>
                <m:rPr/>
                <w:rPr>
                  <w:rFonts w:ascii="Cambria Math" w:hAnsi="Cambria Math" w:cs="Times New Roman"/>
                  <w:szCs w:val="24"/>
                </w:rPr>
                <m:t>=φ</m:t>
              </m:r>
              <m:d>
                <m:dPr>
                  <m:ctrlPr>
                    <w:rPr>
                      <w:rFonts w:ascii="Cambria Math" w:hAnsi="Cambria Math" w:cs="Times New Roman"/>
                      <w:i/>
                      <w:szCs w:val="24"/>
                    </w:rPr>
                  </m:ctrlPr>
                </m:dPr>
                <m:e>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2</m:t>
                      </m:r>
                      <m:ctrlPr>
                        <w:rPr>
                          <w:rFonts w:ascii="Cambria Math" w:hAnsi="Cambria Math" w:cs="Times New Roman"/>
                          <w:szCs w:val="24"/>
                        </w:rPr>
                      </m:ctrlPr>
                    </m:sub>
                    <m:sup>
                      <m:r>
                        <m:rPr/>
                        <w:rPr>
                          <w:rFonts w:ascii="Cambria Math" w:hAnsi="Cambria Math" w:cs="Times New Roman"/>
                          <w:szCs w:val="24"/>
                        </w:rPr>
                        <m:t>2</m:t>
                      </m:r>
                      <m:ctrlPr>
                        <w:rPr>
                          <w:rFonts w:ascii="Cambria Math" w:hAnsi="Cambria Math" w:cs="Times New Roman"/>
                          <w:szCs w:val="24"/>
                        </w:rPr>
                      </m:ctrlPr>
                    </m:sup>
                  </m:sSubSup>
                  <m:d>
                    <m:dPr>
                      <m:ctrlPr>
                        <w:rPr>
                          <w:rFonts w:ascii="Cambria Math" w:hAnsi="Cambria Math" w:cs="Times New Roman"/>
                          <w:szCs w:val="24"/>
                        </w:rPr>
                      </m:ctrlPr>
                    </m:dPr>
                    <m:e>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1</m:t>
                          </m:r>
                          <m:ctrlPr>
                            <w:rPr>
                              <w:rFonts w:ascii="Cambria Math" w:hAnsi="Cambria Math" w:cs="Times New Roman"/>
                              <w:szCs w:val="24"/>
                            </w:rPr>
                          </m:ctrlPr>
                        </m:sub>
                        <m:sup>
                          <m:r>
                            <m:rPr/>
                            <w:rPr>
                              <w:rFonts w:ascii="Cambria Math" w:hAnsi="Cambria Math" w:cs="Times New Roman"/>
                              <w:szCs w:val="24"/>
                            </w:rPr>
                            <m:t>2</m:t>
                          </m:r>
                          <m:ctrlPr>
                            <w:rPr>
                              <w:rFonts w:ascii="Cambria Math" w:hAnsi="Cambria Math" w:cs="Times New Roman"/>
                              <w:szCs w:val="24"/>
                            </w:rPr>
                          </m:ctrlPr>
                        </m:sup>
                      </m:sSubSup>
                      <m:d>
                        <m:dPr>
                          <m:ctrlPr>
                            <w:rPr>
                              <w:rFonts w:ascii="Cambria Math" w:hAnsi="Cambria Math" w:cs="Times New Roman"/>
                              <w:szCs w:val="24"/>
                            </w:rPr>
                          </m:ctrlPr>
                        </m:dPr>
                        <m:e>
                          <m:r>
                            <m:rPr>
                              <m:sty m:val="p"/>
                            </m:rPr>
                            <w:rPr>
                              <w:rFonts w:ascii="Cambria Math" w:hAnsi="Cambria Math" w:cs="Times New Roman"/>
                              <w:szCs w:val="24"/>
                            </w:rPr>
                            <m:t>g</m:t>
                          </m:r>
                          <m:ctrlPr>
                            <w:rPr>
                              <w:rFonts w:ascii="Cambria Math" w:hAnsi="Cambria Math" w:cs="Times New Roman"/>
                              <w:szCs w:val="24"/>
                            </w:rPr>
                          </m:ctrlPr>
                        </m:e>
                      </m:d>
                      <m:ctrlPr>
                        <w:rPr>
                          <w:rFonts w:ascii="Cambria Math" w:hAnsi="Cambria Math" w:cs="Times New Roman"/>
                          <w:szCs w:val="24"/>
                        </w:rPr>
                      </m:ctrlPr>
                    </m:e>
                  </m:d>
                  <m:ctrlPr>
                    <w:rPr>
                      <w:rFonts w:ascii="Cambria Math" w:hAnsi="Cambria Math" w:cs="Times New Roman"/>
                      <w:szCs w:val="24"/>
                    </w:rPr>
                  </m:ctrlPr>
                </m:e>
              </m:d>
              <m:r>
                <m:rPr/>
                <w:rPr>
                  <w:rFonts w:ascii="Cambria Math" w:hAnsi="Cambria Math" w:cs="Times New Roman"/>
                  <w:szCs w:val="24"/>
                </w:rPr>
                <m:t>#</m:t>
              </m:r>
              <m:d>
                <m:dPr>
                  <m:ctrlPr>
                    <w:rPr>
                      <w:rFonts w:ascii="Cambria Math" w:hAnsi="Cambria Math"/>
                      <w:i/>
                      <w:szCs w:val="24"/>
                    </w:rPr>
                  </m:ctrlPr>
                </m:dPr>
                <m:e>
                  <m:r>
                    <m:rPr/>
                    <w:rPr>
                      <w:rFonts w:ascii="Cambria Math" w:hAnsi="Cambria Math"/>
                      <w:szCs w:val="24"/>
                    </w:rPr>
                    <m:t>3.6</m:t>
                  </m:r>
                  <m:ctrlPr>
                    <w:rPr>
                      <w:rFonts w:ascii="Cambria Math" w:hAnsi="Cambria Math"/>
                      <w:i/>
                      <w:szCs w:val="24"/>
                    </w:rPr>
                  </m:ctrlPr>
                </m:e>
              </m:d>
              <m:ctrlPr>
                <w:rPr>
                  <w:rFonts w:ascii="Cambria Math" w:hAnsi="Cambria Math" w:cs="Times New Roman"/>
                  <w:i/>
                  <w:szCs w:val="24"/>
                </w:rPr>
              </m:ctrlPr>
            </m:e>
          </m:eqArr>
        </m:oMath>
      </m:oMathPara>
    </w:p>
    <w:p>
      <w:pPr>
        <w:rPr>
          <w:szCs w:val="24"/>
        </w:rPr>
      </w:pPr>
      <m:oMathPara>
        <m:oMath>
          <m:eqArr>
            <m:eqArrPr>
              <m:maxDist m:val="1"/>
              <m:ctrlPr>
                <w:rPr>
                  <w:rFonts w:ascii="Cambria Math" w:hAnsi="Cambria Math" w:cs="Times New Roman"/>
                  <w:szCs w:val="24"/>
                </w:rPr>
              </m:ctrlPr>
            </m:eqArrPr>
            <m:e>
              <m:sSub>
                <m:sSubPr>
                  <m:ctrlPr>
                    <w:rPr>
                      <w:rFonts w:ascii="Cambria Math" w:hAnsi="Cambria Math" w:cs="Times New Roman"/>
                      <w:i/>
                      <w:szCs w:val="24"/>
                    </w:rPr>
                  </m:ctrlPr>
                </m:sSubPr>
                <m:e>
                  <m:r>
                    <m:rPr/>
                    <w:rPr>
                      <w:rFonts w:ascii="Cambria Math" w:hAnsi="Cambria Math" w:cs="Times New Roman"/>
                      <w:szCs w:val="24"/>
                    </w:rPr>
                    <m:t>ω</m:t>
                  </m:r>
                  <m:ctrlPr>
                    <w:rPr>
                      <w:rFonts w:ascii="Cambria Math" w:hAnsi="Cambria Math" w:cs="Times New Roman"/>
                      <w:i/>
                      <w:szCs w:val="24"/>
                    </w:rPr>
                  </m:ctrlPr>
                </m:e>
                <m:sub>
                  <m:r>
                    <m:rPr/>
                    <w:rPr>
                      <w:rFonts w:ascii="Cambria Math" w:hAnsi="Cambria Math" w:cs="Times New Roman"/>
                      <w:szCs w:val="24"/>
                    </w:rPr>
                    <m:t>3</m:t>
                  </m:r>
                  <m:ctrlPr>
                    <w:rPr>
                      <w:rFonts w:ascii="Cambria Math" w:hAnsi="Cambria Math" w:cs="Times New Roman"/>
                      <w:i/>
                      <w:szCs w:val="24"/>
                    </w:rPr>
                  </m:ctrlPr>
                </m:sub>
              </m:sSub>
              <m:r>
                <m:rPr/>
                <w:rPr>
                  <w:rFonts w:ascii="Cambria Math" w:hAnsi="Cambria Math" w:cs="Times New Roman"/>
                  <w:szCs w:val="24"/>
                </w:rPr>
                <m:t>=φ</m:t>
              </m:r>
              <m:d>
                <m:dPr>
                  <m:ctrlPr>
                    <w:rPr>
                      <w:rFonts w:ascii="Cambria Math" w:hAnsi="Cambria Math" w:cs="Times New Roman"/>
                      <w:i/>
                      <w:szCs w:val="24"/>
                    </w:rPr>
                  </m:ctrlPr>
                </m:dPr>
                <m:e>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2</m:t>
                      </m:r>
                      <m:ctrlPr>
                        <w:rPr>
                          <w:rFonts w:ascii="Cambria Math" w:hAnsi="Cambria Math" w:cs="Times New Roman"/>
                          <w:szCs w:val="24"/>
                        </w:rPr>
                      </m:ctrlPr>
                    </m:sub>
                    <m:sup>
                      <m:r>
                        <m:rPr/>
                        <w:rPr>
                          <w:rFonts w:ascii="Cambria Math" w:hAnsi="Cambria Math" w:cs="Times New Roman"/>
                          <w:szCs w:val="24"/>
                        </w:rPr>
                        <m:t>3</m:t>
                      </m:r>
                      <m:ctrlPr>
                        <w:rPr>
                          <w:rFonts w:ascii="Cambria Math" w:hAnsi="Cambria Math" w:cs="Times New Roman"/>
                          <w:szCs w:val="24"/>
                        </w:rPr>
                      </m:ctrlPr>
                    </m:sup>
                  </m:sSubSup>
                  <m:d>
                    <m:dPr>
                      <m:ctrlPr>
                        <w:rPr>
                          <w:rFonts w:ascii="Cambria Math" w:hAnsi="Cambria Math" w:cs="Times New Roman"/>
                          <w:szCs w:val="24"/>
                        </w:rPr>
                      </m:ctrlPr>
                    </m:dPr>
                    <m:e>
                      <m:sSubSup>
                        <m:sSubSupPr>
                          <m:ctrlPr>
                            <w:rPr>
                              <w:rFonts w:ascii="Cambria Math" w:hAnsi="Cambria Math" w:cs="Times New Roman"/>
                              <w:szCs w:val="24"/>
                            </w:rPr>
                          </m:ctrlPr>
                        </m:sSubSupPr>
                        <m:e>
                          <m:r>
                            <m:rPr/>
                            <w:rPr>
                              <w:rFonts w:ascii="Cambria Math" w:hAnsi="Cambria Math" w:cs="Times New Roman"/>
                              <w:szCs w:val="24"/>
                            </w:rPr>
                            <m:t>f</m:t>
                          </m:r>
                          <m:ctrlPr>
                            <w:rPr>
                              <w:rFonts w:ascii="Cambria Math" w:hAnsi="Cambria Math" w:cs="Times New Roman"/>
                              <w:szCs w:val="24"/>
                            </w:rPr>
                          </m:ctrlPr>
                        </m:e>
                        <m:sub>
                          <m:r>
                            <m:rPr/>
                            <w:rPr>
                              <w:rFonts w:ascii="Cambria Math" w:hAnsi="Cambria Math" w:cs="Times New Roman"/>
                              <w:szCs w:val="24"/>
                            </w:rPr>
                            <m:t>1</m:t>
                          </m:r>
                          <m:ctrlPr>
                            <w:rPr>
                              <w:rFonts w:ascii="Cambria Math" w:hAnsi="Cambria Math" w:cs="Times New Roman"/>
                              <w:szCs w:val="24"/>
                            </w:rPr>
                          </m:ctrlPr>
                        </m:sub>
                        <m:sup>
                          <m:r>
                            <m:rPr/>
                            <w:rPr>
                              <w:rFonts w:ascii="Cambria Math" w:hAnsi="Cambria Math" w:cs="Times New Roman"/>
                              <w:szCs w:val="24"/>
                            </w:rPr>
                            <m:t>3</m:t>
                          </m:r>
                          <m:ctrlPr>
                            <w:rPr>
                              <w:rFonts w:ascii="Cambria Math" w:hAnsi="Cambria Math" w:cs="Times New Roman"/>
                              <w:szCs w:val="24"/>
                            </w:rPr>
                          </m:ctrlPr>
                        </m:sup>
                      </m:sSubSup>
                      <m:d>
                        <m:dPr>
                          <m:ctrlPr>
                            <w:rPr>
                              <w:rFonts w:ascii="Cambria Math" w:hAnsi="Cambria Math" w:cs="Times New Roman"/>
                              <w:szCs w:val="24"/>
                            </w:rPr>
                          </m:ctrlPr>
                        </m:dPr>
                        <m:e>
                          <m:r>
                            <m:rPr>
                              <m:sty m:val="p"/>
                            </m:rPr>
                            <w:rPr>
                              <w:rFonts w:ascii="Cambria Math" w:hAnsi="Cambria Math" w:cs="Times New Roman"/>
                              <w:szCs w:val="24"/>
                            </w:rPr>
                            <m:t>g</m:t>
                          </m:r>
                          <m:ctrlPr>
                            <w:rPr>
                              <w:rFonts w:ascii="Cambria Math" w:hAnsi="Cambria Math" w:cs="Times New Roman"/>
                              <w:szCs w:val="24"/>
                            </w:rPr>
                          </m:ctrlPr>
                        </m:e>
                      </m:d>
                      <m:ctrlPr>
                        <w:rPr>
                          <w:rFonts w:ascii="Cambria Math" w:hAnsi="Cambria Math" w:cs="Times New Roman"/>
                          <w:szCs w:val="24"/>
                        </w:rPr>
                      </m:ctrlPr>
                    </m:e>
                  </m:d>
                  <m:ctrlPr>
                    <w:rPr>
                      <w:rFonts w:ascii="Cambria Math" w:hAnsi="Cambria Math" w:cs="Times New Roman"/>
                      <w:szCs w:val="24"/>
                    </w:rPr>
                  </m:ctrlPr>
                </m:e>
              </m:d>
              <m:r>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3.7</m:t>
                  </m:r>
                  <m:ctrlPr>
                    <w:rPr>
                      <w:rFonts w:ascii="Cambria Math" w:hAnsi="Cambria Math" w:cs="Times New Roman"/>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r>
                <m:rPr>
                  <m:sty m:val="p"/>
                </m:rPr>
                <w:rPr>
                  <w:rFonts w:ascii="Cambria Math" w:hAnsi="Cambria Math" w:cs="Times New Roman"/>
                  <w:szCs w:val="24"/>
                </w:rPr>
                <m:t>Output=</m:t>
              </m:r>
              <m:sSub>
                <m:sSubPr>
                  <m:ctrlPr>
                    <w:rPr>
                      <w:rFonts w:ascii="Cambria Math" w:hAnsi="Cambria Math" w:cs="Times New Roman"/>
                      <w:szCs w:val="24"/>
                    </w:rPr>
                  </m:ctrlPr>
                </m:sSubPr>
                <m:e>
                  <m:r>
                    <m:rPr>
                      <m:sty m:val="p"/>
                    </m:rPr>
                    <w:rPr>
                      <w:rFonts w:ascii="Cambria Math" w:hAnsi="Cambria Math" w:cs="Times New Roman"/>
                      <w:szCs w:val="24"/>
                    </w:rPr>
                    <m:t>3</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tfm</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ω</m:t>
                  </m:r>
                  <m:ctrlPr>
                    <w:rPr>
                      <w:rFonts w:ascii="Cambria Math" w:hAnsi="Cambria Math" w:cs="Times New Roman"/>
                      <w:szCs w:val="24"/>
                    </w:rPr>
                  </m:ctrlPr>
                </m:e>
                <m:sub>
                  <m:r>
                    <m:rPr>
                      <m:sty m:val="p"/>
                    </m:rPr>
                    <w:rPr>
                      <w:rFonts w:ascii="Cambria Math" w:hAnsi="Cambria Math" w:cs="Times New Roman"/>
                      <w:szCs w:val="24"/>
                    </w:rPr>
                    <m:t>3</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2</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fm</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ω</m:t>
                  </m:r>
                  <m:ctrlPr>
                    <w:rPr>
                      <w:rFonts w:ascii="Cambria Math" w:hAnsi="Cambria Math" w:cs="Times New Roman"/>
                      <w:szCs w:val="24"/>
                    </w:rPr>
                  </m:ctrlPr>
                </m:e>
                <m:sub>
                  <m:r>
                    <m:rPr>
                      <m:sty m:val="p"/>
                    </m:rPr>
                    <w:rPr>
                      <w:rFonts w:ascii="Cambria Math" w:hAnsi="Cambria Math" w:cs="Times New Roman"/>
                      <w:szCs w:val="24"/>
                    </w:rPr>
                    <m:t>2</m:t>
                  </m:r>
                  <m:ctrlPr>
                    <w:rPr>
                      <w:rFonts w:ascii="Cambria Math" w:hAnsi="Cambria Math" w:cs="Times New Roman"/>
                      <w:szCs w:val="24"/>
                    </w:rPr>
                  </m:ctrlPr>
                </m:sub>
              </m:sSub>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3.8</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r>
        <w:rPr>
          <w:rFonts w:cs="Times New Roman"/>
          <w:szCs w:val="24"/>
        </w:rPr>
        <w:t>获得的权重</w:t>
      </w:r>
      <m:oMath>
        <m:r>
          <m:rPr>
            <m:sty m:val="p"/>
          </m:rPr>
          <w:rPr>
            <w:rFonts w:ascii="Cambria Math" w:hAnsi="Cambria Math" w:cs="Times New Roman"/>
            <w:szCs w:val="24"/>
          </w:rPr>
          <m:t>ω</m:t>
        </m:r>
      </m:oMath>
      <w:r>
        <w:rPr>
          <w:rFonts w:cs="Times New Roman"/>
          <w:szCs w:val="24"/>
        </w:rPr>
        <w:t>用于重新映射</w:t>
      </w:r>
      <m:oMath>
        <m:sSub>
          <m:sSubPr>
            <m:ctrlPr>
              <w:rPr>
                <w:rFonts w:ascii="Cambria Math" w:hAnsi="Cambria Math" w:cs="Times New Roman"/>
                <w:szCs w:val="24"/>
              </w:rPr>
            </m:ctrlPr>
          </m:sSubPr>
          <m:e>
            <m:r>
              <m:rPr>
                <m:sty m:val="p"/>
              </m:rPr>
              <w:rPr>
                <w:rFonts w:ascii="Cambria Math" w:hAnsi="Cambria Math" w:cs="Times New Roman"/>
                <w:szCs w:val="24"/>
              </w:rPr>
              <m:t>3</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tfm</m:t>
            </m:r>
            <m:ctrlPr>
              <w:rPr>
                <w:rFonts w:ascii="Cambria Math" w:hAnsi="Cambria Math" w:cs="Times New Roman"/>
                <w:szCs w:val="24"/>
              </w:rPr>
            </m:ctrlPr>
          </m:sub>
        </m:sSub>
      </m:oMath>
      <w:r>
        <w:rPr>
          <w:rFonts w:hint="eastAsia" w:cs="Times New Roman"/>
          <w:szCs w:val="24"/>
        </w:rPr>
        <w:t>和</w:t>
      </w:r>
      <m:oMath>
        <m:sSub>
          <m:sSubPr>
            <m:ctrlPr>
              <w:rPr>
                <w:rFonts w:ascii="Cambria Math" w:hAnsi="Cambria Math" w:cs="Times New Roman"/>
                <w:szCs w:val="24"/>
              </w:rPr>
            </m:ctrlPr>
          </m:sSubPr>
          <m:e>
            <m:r>
              <m:rPr>
                <m:sty m:val="p"/>
              </m:rPr>
              <w:rPr>
                <w:rFonts w:ascii="Cambria Math" w:hAnsi="Cambria Math" w:cs="Times New Roman"/>
                <w:szCs w:val="24"/>
              </w:rPr>
              <m:t>2</m:t>
            </m:r>
            <m:r>
              <m:rPr/>
              <w:rPr>
                <w:rFonts w:ascii="Cambria Math" w:hAnsi="Cambria Math" w:cs="Times New Roman"/>
                <w:szCs w:val="24"/>
              </w:rPr>
              <m:t>D</m:t>
            </m:r>
            <m:ctrlPr>
              <w:rPr>
                <w:rFonts w:ascii="Cambria Math" w:hAnsi="Cambria Math" w:cs="Times New Roman"/>
                <w:szCs w:val="24"/>
              </w:rPr>
            </m:ctrlPr>
          </m:e>
          <m:sub>
            <m:r>
              <m:rPr/>
              <w:rPr>
                <w:rFonts w:ascii="Cambria Math" w:hAnsi="Cambria Math" w:cs="Times New Roman"/>
                <w:szCs w:val="24"/>
              </w:rPr>
              <m:t>fm</m:t>
            </m:r>
            <m:ctrlPr>
              <w:rPr>
                <w:rFonts w:ascii="Cambria Math" w:hAnsi="Cambria Math" w:cs="Times New Roman"/>
                <w:szCs w:val="24"/>
              </w:rPr>
            </m:ctrlPr>
          </m:sub>
        </m:sSub>
      </m:oMath>
      <w:r>
        <w:rPr>
          <w:rFonts w:cs="Times New Roman"/>
          <w:szCs w:val="24"/>
        </w:rPr>
        <w:t>并获得具有融合2D 和 3D 信息的特征图</w:t>
      </w:r>
      <m:oMath>
        <m:r>
          <m:rPr>
            <m:sty m:val="p"/>
          </m:rPr>
          <w:rPr>
            <w:rFonts w:ascii="Cambria Math" w:hAnsi="Cambria Math" w:cs="Times New Roman"/>
            <w:szCs w:val="24"/>
          </w:rPr>
          <m:t>Output∈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m:sty m:val="p"/>
              </m:rPr>
              <w:rPr>
                <w:rFonts w:ascii="Cambria Math" w:hAnsi="Cambria Math" w:cs="Times New Roman"/>
                <w:szCs w:val="24"/>
              </w:rPr>
              <m:t>C∗H∗W</m:t>
            </m:r>
            <m:ctrlPr>
              <w:rPr>
                <w:rFonts w:ascii="Cambria Math" w:hAnsi="Cambria Math" w:cs="Times New Roman"/>
                <w:szCs w:val="24"/>
              </w:rPr>
            </m:ctrlPr>
          </m:sup>
        </m:sSup>
      </m:oMath>
      <w:r>
        <w:rPr>
          <w:rFonts w:hint="eastAsia" w:cs="Times New Roman"/>
          <w:szCs w:val="24"/>
        </w:rPr>
        <w:t>。</w:t>
      </w:r>
      <w:r>
        <w:rPr>
          <w:rFonts w:cs="Times New Roman"/>
          <w:szCs w:val="24"/>
        </w:rPr>
        <w:t>跨</w:t>
      </w:r>
      <w:r>
        <w:rPr>
          <w:rFonts w:hint="eastAsia" w:cs="Times New Roman"/>
          <w:szCs w:val="24"/>
        </w:rPr>
        <w:t>维度特征</w:t>
      </w:r>
      <w:r>
        <w:rPr>
          <w:rFonts w:cs="Times New Roman"/>
          <w:szCs w:val="24"/>
        </w:rPr>
        <w:t>融合模块应用不同维度特征的</w:t>
      </w:r>
      <w:r>
        <w:rPr>
          <w:rFonts w:hint="eastAsia" w:cs="Times New Roman"/>
          <w:szCs w:val="24"/>
        </w:rPr>
        <w:t>全局</w:t>
      </w:r>
      <w:r>
        <w:rPr>
          <w:rFonts w:cs="Times New Roman"/>
          <w:szCs w:val="24"/>
        </w:rPr>
        <w:t>上下文信息，如果融合时通道的权重高，则应强调其特征表示。在特征融合中，</w:t>
      </w:r>
      <w:r>
        <w:rPr>
          <w:rFonts w:hint="eastAsia" w:cs="Times New Roman"/>
          <w:szCs w:val="24"/>
        </w:rPr>
        <w:t>通过增强</w:t>
      </w:r>
      <w:r>
        <w:rPr>
          <w:rFonts w:cs="Times New Roman"/>
          <w:szCs w:val="24"/>
        </w:rPr>
        <w:t>不同维度的重要特征，抑制不相关的特征，从而增强通道特征图之间的上下文语义依赖性以及融合时特征图的判别力。</w:t>
      </w:r>
      <w:bookmarkEnd w:id="96"/>
    </w:p>
    <w:p>
      <w:pPr>
        <w:pStyle w:val="3"/>
        <w:spacing w:before="156" w:after="156"/>
        <w:rPr>
          <w:rFonts w:ascii="Times New Roman" w:hAnsi="Times New Roman" w:cs="Times New Roman"/>
          <w:sz w:val="24"/>
          <w:szCs w:val="24"/>
        </w:rPr>
      </w:pPr>
      <w:bookmarkStart w:id="103" w:name="_Toc130735755"/>
      <w:r>
        <w:t>3.4 多尺度反卷积上采样</w:t>
      </w:r>
      <w:r>
        <w:rPr>
          <w:rFonts w:hint="eastAsia"/>
        </w:rPr>
        <w:t>模块</w:t>
      </w:r>
      <w:bookmarkEnd w:id="103"/>
    </w:p>
    <w:p>
      <w:pPr>
        <w:overflowPunct w:val="0"/>
        <w:ind w:firstLine="420"/>
        <w:rPr>
          <w:rFonts w:cs="Times New Roman"/>
          <w:szCs w:val="24"/>
        </w:rPr>
      </w:pPr>
      <w:bookmarkStart w:id="104" w:name="_Hlk109325435"/>
      <w:r>
        <w:rPr>
          <w:rFonts w:cs="Times New Roman"/>
          <w:szCs w:val="24"/>
        </w:rPr>
        <w:t>在U形</w:t>
      </w:r>
      <w:r>
        <w:rPr>
          <w:rFonts w:hint="eastAsia" w:cs="Times New Roman"/>
          <w:szCs w:val="24"/>
        </w:rPr>
        <w:t>结构的医学图像分割网络</w:t>
      </w:r>
      <w:r>
        <w:rPr>
          <w:rFonts w:cs="Times New Roman"/>
          <w:szCs w:val="24"/>
        </w:rPr>
        <w:t>中，无参数</w:t>
      </w:r>
      <w:r>
        <w:rPr>
          <w:rFonts w:hint="eastAsia" w:cs="Times New Roman"/>
          <w:szCs w:val="24"/>
        </w:rPr>
        <w:t>的</w:t>
      </w:r>
      <w:r>
        <w:rPr>
          <w:rFonts w:cs="Times New Roman"/>
          <w:szCs w:val="24"/>
        </w:rPr>
        <w:t>线性插值和简单</w:t>
      </w:r>
      <w:r>
        <w:rPr>
          <w:rFonts w:hint="eastAsia" w:cs="Times New Roman"/>
          <w:szCs w:val="24"/>
        </w:rPr>
        <w:t>的</w:t>
      </w:r>
      <w:r>
        <w:rPr>
          <w:rFonts w:cs="Times New Roman"/>
          <w:szCs w:val="24"/>
        </w:rPr>
        <w:t>反卷积不能</w:t>
      </w:r>
      <w:r>
        <w:rPr>
          <w:rFonts w:hint="eastAsia" w:cs="Times New Roman"/>
          <w:szCs w:val="24"/>
        </w:rPr>
        <w:t>有效的</w:t>
      </w:r>
      <w:r>
        <w:rPr>
          <w:rFonts w:cs="Times New Roman"/>
          <w:szCs w:val="24"/>
        </w:rPr>
        <w:t>恢复</w:t>
      </w:r>
      <w:r>
        <w:rPr>
          <w:rFonts w:hint="eastAsia" w:cs="Times New Roman"/>
          <w:szCs w:val="24"/>
        </w:rPr>
        <w:t>因</w:t>
      </w:r>
      <w:r>
        <w:rPr>
          <w:rFonts w:cs="Times New Roman"/>
          <w:szCs w:val="24"/>
        </w:rPr>
        <w:t>编码阶段连续池化</w:t>
      </w:r>
      <w:r>
        <w:rPr>
          <w:rFonts w:hint="eastAsia" w:cs="Times New Roman"/>
          <w:szCs w:val="24"/>
        </w:rPr>
        <w:t>而</w:t>
      </w:r>
      <w:r>
        <w:rPr>
          <w:rFonts w:cs="Times New Roman"/>
          <w:szCs w:val="24"/>
        </w:rPr>
        <w:t>丢失的空间和</w:t>
      </w:r>
      <w:r>
        <w:rPr>
          <w:rFonts w:hint="eastAsia" w:cs="Times New Roman"/>
          <w:szCs w:val="24"/>
        </w:rPr>
        <w:t>边界</w:t>
      </w:r>
      <w:r>
        <w:rPr>
          <w:rFonts w:cs="Times New Roman"/>
          <w:szCs w:val="24"/>
        </w:rPr>
        <w:t>信息，使得分割具有挑战性。为了解决这个问题，我们提出了一个多尺度反卷积上采样模块，该模块使用多尺度上下文信息来恢复病变区域</w:t>
      </w:r>
      <w:r>
        <w:rPr>
          <w:rFonts w:hint="eastAsia" w:cs="Times New Roman"/>
          <w:szCs w:val="24"/>
        </w:rPr>
        <w:t>的空间和边界</w:t>
      </w:r>
      <w:r>
        <w:rPr>
          <w:rFonts w:cs="Times New Roman"/>
          <w:szCs w:val="24"/>
        </w:rPr>
        <w:t>特征。</w:t>
      </w:r>
    </w:p>
    <w:p>
      <w:pPr>
        <w:overflowPunct w:val="0"/>
        <w:ind w:firstLine="480" w:firstLineChars="200"/>
        <w:rPr>
          <w:rFonts w:cs="Times New Roman"/>
          <w:szCs w:val="24"/>
        </w:rPr>
      </w:pPr>
      <w:r>
        <w:rPr>
          <w:rFonts w:cs="Times New Roman"/>
          <w:szCs w:val="24"/>
        </w:rPr>
        <w:t>在</w:t>
      </w:r>
      <w:r>
        <w:rPr>
          <w:rFonts w:cs="Times New Roman"/>
          <w:szCs w:val="24"/>
        </w:rPr>
        <w:fldChar w:fldCharType="begin"/>
      </w:r>
      <w:r>
        <w:rPr>
          <w:rFonts w:cs="Times New Roman"/>
          <w:szCs w:val="24"/>
        </w:rPr>
        <w:instrText xml:space="preserve"> REF _Ref130468891 \h </w:instrText>
      </w:r>
      <w:r>
        <w:rPr>
          <w:rFonts w:cs="Times New Roman"/>
          <w:szCs w:val="24"/>
        </w:rPr>
        <w:fldChar w:fldCharType="separate"/>
      </w:r>
      <w:r>
        <w:rPr>
          <w:rFonts w:hint="eastAsia" w:ascii="宋体" w:hAnsi="宋体" w:cs="宋体"/>
          <w:szCs w:val="21"/>
        </w:rPr>
        <w:t>图</w:t>
      </w:r>
      <w:r>
        <w:rPr>
          <w:szCs w:val="21"/>
        </w:rPr>
        <w:t>3.5</w:t>
      </w:r>
      <w:r>
        <w:rPr>
          <w:rFonts w:cs="Times New Roman"/>
          <w:szCs w:val="24"/>
        </w:rPr>
        <w:fldChar w:fldCharType="end"/>
      </w:r>
      <w:r>
        <w:rPr>
          <w:rFonts w:cs="Times New Roman"/>
          <w:szCs w:val="24"/>
        </w:rPr>
        <w:t>中，9*9的白蓝</w:t>
      </w:r>
      <w:r>
        <w:rPr>
          <w:rFonts w:hint="eastAsia" w:cs="Times New Roman"/>
          <w:szCs w:val="24"/>
        </w:rPr>
        <w:t>相间</w:t>
      </w:r>
      <w:r>
        <w:rPr>
          <w:rFonts w:cs="Times New Roman"/>
          <w:szCs w:val="24"/>
        </w:rPr>
        <w:t>特征图是反卷积过程中填充</w:t>
      </w:r>
      <w:r>
        <w:rPr>
          <w:rFonts w:hint="eastAsia" w:cs="Times New Roman"/>
          <w:szCs w:val="24"/>
        </w:rPr>
        <w:t>后的</w:t>
      </w:r>
      <w:r>
        <w:rPr>
          <w:rFonts w:cs="Times New Roman"/>
          <w:szCs w:val="24"/>
        </w:rPr>
        <w:t>特征图，白色区域是反卷积填充的0值，蓝色表示原始输入特征图的有效区域，灰色</w:t>
      </w:r>
      <w:r>
        <w:rPr>
          <w:rFonts w:hint="eastAsia" w:cs="Times New Roman"/>
          <w:szCs w:val="24"/>
        </w:rPr>
        <w:t>区域</w:t>
      </w:r>
      <w:r>
        <w:rPr>
          <w:rFonts w:cs="Times New Roman"/>
          <w:szCs w:val="24"/>
        </w:rPr>
        <w:t>表示3*3卷积</w:t>
      </w:r>
      <w:r>
        <w:rPr>
          <w:rFonts w:hint="eastAsia" w:cs="Times New Roman"/>
          <w:szCs w:val="24"/>
        </w:rPr>
        <w:t>核覆盖的区域，粉色区域是5</w:t>
      </w:r>
      <w:r>
        <w:rPr>
          <w:rFonts w:cs="Times New Roman"/>
          <w:szCs w:val="24"/>
        </w:rPr>
        <w:t>*5</w:t>
      </w:r>
      <w:r>
        <w:rPr>
          <w:rFonts w:hint="eastAsia" w:cs="Times New Roman"/>
          <w:szCs w:val="24"/>
        </w:rPr>
        <w:t>卷积覆盖的区域</w:t>
      </w:r>
      <w:r>
        <w:rPr>
          <w:rFonts w:cs="Times New Roman"/>
          <w:szCs w:val="24"/>
        </w:rPr>
        <w:t>。</w:t>
      </w:r>
      <w:r>
        <w:rPr>
          <w:rFonts w:cs="Times New Roman"/>
          <w:szCs w:val="24"/>
        </w:rPr>
        <w:fldChar w:fldCharType="begin"/>
      </w:r>
      <w:r>
        <w:rPr>
          <w:rFonts w:cs="Times New Roman"/>
          <w:szCs w:val="24"/>
        </w:rPr>
        <w:instrText xml:space="preserve"> REF _Ref130468891 \h </w:instrText>
      </w:r>
      <w:r>
        <w:rPr>
          <w:rFonts w:cs="Times New Roman"/>
          <w:szCs w:val="24"/>
        </w:rPr>
        <w:fldChar w:fldCharType="separate"/>
      </w:r>
      <w:r>
        <w:rPr>
          <w:rFonts w:hint="eastAsia" w:ascii="宋体" w:hAnsi="宋体" w:cs="宋体"/>
          <w:szCs w:val="21"/>
        </w:rPr>
        <w:t>图</w:t>
      </w:r>
      <w:r>
        <w:rPr>
          <w:szCs w:val="21"/>
        </w:rPr>
        <w:t>3.5</w:t>
      </w:r>
      <w:r>
        <w:rPr>
          <w:rFonts w:cs="Times New Roman"/>
          <w:szCs w:val="24"/>
        </w:rPr>
        <w:fldChar w:fldCharType="end"/>
      </w:r>
      <w:r>
        <w:rPr>
          <w:rFonts w:hint="eastAsia" w:cs="Times New Roman"/>
          <w:szCs w:val="24"/>
        </w:rPr>
        <w:t xml:space="preserve"> (</w:t>
      </w:r>
      <w:r>
        <w:rPr>
          <w:rFonts w:cs="Times New Roman"/>
          <w:szCs w:val="24"/>
        </w:rPr>
        <w:t>a-c)</w:t>
      </w:r>
      <w:r>
        <w:rPr>
          <w:rFonts w:hint="eastAsia" w:cs="Times New Roman"/>
          <w:szCs w:val="24"/>
        </w:rPr>
        <w:t>表示3</w:t>
      </w:r>
      <w:r>
        <w:rPr>
          <w:rFonts w:cs="Times New Roman"/>
          <w:szCs w:val="24"/>
        </w:rPr>
        <w:t>*3</w:t>
      </w:r>
      <w:r>
        <w:rPr>
          <w:rFonts w:hint="eastAsia" w:cs="Times New Roman"/>
          <w:szCs w:val="24"/>
        </w:rPr>
        <w:t>卷积移动过程。</w:t>
      </w:r>
      <w:r>
        <w:rPr>
          <w:rFonts w:cs="Times New Roman"/>
          <w:szCs w:val="24"/>
        </w:rPr>
        <w:t>在灰色</w:t>
      </w:r>
      <w:r>
        <w:rPr>
          <w:rFonts w:hint="eastAsia" w:cs="Times New Roman"/>
          <w:szCs w:val="24"/>
        </w:rPr>
        <w:t>区域</w:t>
      </w:r>
      <w:r>
        <w:rPr>
          <w:rFonts w:cs="Times New Roman"/>
          <w:szCs w:val="24"/>
        </w:rPr>
        <w:t>，</w:t>
      </w:r>
      <w:r>
        <w:rPr>
          <w:rFonts w:hint="eastAsia" w:cs="Times New Roman"/>
          <w:szCs w:val="24"/>
        </w:rPr>
        <w:t>只有</w:t>
      </w:r>
      <w:r>
        <w:rPr>
          <w:rFonts w:cs="Times New Roman"/>
          <w:szCs w:val="24"/>
        </w:rPr>
        <w:t>不到一半的有效信息</w:t>
      </w:r>
      <w:r>
        <w:rPr>
          <w:rFonts w:hint="eastAsia" w:cs="Times New Roman"/>
          <w:szCs w:val="24"/>
        </w:rPr>
        <w:t>，这</w:t>
      </w:r>
      <w:r>
        <w:rPr>
          <w:rFonts w:cs="Times New Roman"/>
          <w:szCs w:val="24"/>
        </w:rPr>
        <w:t>无疑</w:t>
      </w:r>
      <w:r>
        <w:rPr>
          <w:rFonts w:hint="eastAsia" w:cs="Times New Roman"/>
          <w:szCs w:val="24"/>
        </w:rPr>
        <w:t>是</w:t>
      </w:r>
      <w:r>
        <w:rPr>
          <w:rFonts w:cs="Times New Roman"/>
          <w:szCs w:val="24"/>
        </w:rPr>
        <w:t>不利于</w:t>
      </w:r>
      <w:r>
        <w:rPr>
          <w:rFonts w:hint="eastAsia" w:cs="Times New Roman"/>
          <w:szCs w:val="24"/>
        </w:rPr>
        <w:t>目标</w:t>
      </w:r>
      <w:r>
        <w:rPr>
          <w:rFonts w:cs="Times New Roman"/>
          <w:szCs w:val="24"/>
        </w:rPr>
        <w:t>区域</w:t>
      </w:r>
      <w:r>
        <w:rPr>
          <w:rFonts w:hint="eastAsia" w:cs="Times New Roman"/>
          <w:szCs w:val="24"/>
        </w:rPr>
        <w:t>细节</w:t>
      </w:r>
      <w:r>
        <w:rPr>
          <w:rFonts w:cs="Times New Roman"/>
          <w:szCs w:val="24"/>
        </w:rPr>
        <w:t>特征的恢复，</w:t>
      </w:r>
      <w:r>
        <w:rPr>
          <w:rFonts w:hint="eastAsia" w:cs="Times New Roman"/>
          <w:szCs w:val="24"/>
        </w:rPr>
        <w:t>并且</w:t>
      </w:r>
      <w:r>
        <w:rPr>
          <w:rFonts w:cs="Times New Roman"/>
          <w:szCs w:val="24"/>
        </w:rPr>
        <w:t>这对于小目标来说是致命的。比较</w:t>
      </w:r>
      <w:r>
        <w:rPr>
          <w:rFonts w:cs="Times New Roman"/>
          <w:szCs w:val="24"/>
        </w:rPr>
        <w:fldChar w:fldCharType="begin"/>
      </w:r>
      <w:r>
        <w:rPr>
          <w:rFonts w:cs="Times New Roman"/>
          <w:szCs w:val="24"/>
        </w:rPr>
        <w:instrText xml:space="preserve"> REF _Ref130468891 \h </w:instrText>
      </w:r>
      <w:r>
        <w:rPr>
          <w:rFonts w:cs="Times New Roman"/>
          <w:szCs w:val="24"/>
        </w:rPr>
        <w:fldChar w:fldCharType="separate"/>
      </w:r>
      <w:r>
        <w:rPr>
          <w:rFonts w:hint="eastAsia" w:ascii="宋体" w:hAnsi="宋体" w:cs="宋体"/>
          <w:szCs w:val="21"/>
        </w:rPr>
        <w:t>图</w:t>
      </w:r>
      <w:r>
        <w:rPr>
          <w:szCs w:val="21"/>
        </w:rPr>
        <w:t>3.5</w:t>
      </w:r>
      <w:r>
        <w:rPr>
          <w:rFonts w:cs="Times New Roman"/>
          <w:szCs w:val="24"/>
        </w:rPr>
        <w:fldChar w:fldCharType="end"/>
      </w:r>
      <w:r>
        <w:rPr>
          <w:rFonts w:hint="eastAsia" w:cs="Times New Roman"/>
          <w:szCs w:val="24"/>
        </w:rPr>
        <w:t>中(</w:t>
      </w:r>
      <w:r>
        <w:rPr>
          <w:rFonts w:cs="Times New Roman"/>
          <w:szCs w:val="24"/>
        </w:rPr>
        <w:t>a</w:t>
      </w:r>
      <w:r>
        <w:rPr>
          <w:rFonts w:hint="eastAsia" w:cs="Times New Roman"/>
          <w:szCs w:val="24"/>
        </w:rPr>
        <w:t>)</w:t>
      </w:r>
      <w:r>
        <w:rPr>
          <w:rFonts w:cs="Times New Roman"/>
          <w:szCs w:val="24"/>
        </w:rPr>
        <w:t>–</w:t>
      </w:r>
      <w:r>
        <w:rPr>
          <w:rFonts w:hint="eastAsia" w:cs="Times New Roman"/>
          <w:szCs w:val="24"/>
        </w:rPr>
        <w:t>(</w:t>
      </w:r>
      <w:r>
        <w:rPr>
          <w:rFonts w:cs="Times New Roman"/>
          <w:szCs w:val="24"/>
        </w:rPr>
        <w:t>c</w:t>
      </w:r>
      <w:r>
        <w:rPr>
          <w:rFonts w:hint="eastAsia" w:cs="Times New Roman"/>
          <w:szCs w:val="24"/>
        </w:rPr>
        <w:t>)</w:t>
      </w:r>
      <w:r>
        <w:rPr>
          <w:rFonts w:cs="Times New Roman"/>
          <w:szCs w:val="24"/>
        </w:rPr>
        <w:t>，我们可以发现，在3*3卷积过程中，由于</w:t>
      </w:r>
      <w:r>
        <w:rPr>
          <w:rFonts w:hint="eastAsia" w:cs="Times New Roman"/>
          <w:szCs w:val="24"/>
        </w:rPr>
        <w:t>感受野</w:t>
      </w:r>
      <w:r>
        <w:rPr>
          <w:rFonts w:cs="Times New Roman"/>
          <w:szCs w:val="24"/>
        </w:rPr>
        <w:t>的限制，例如</w:t>
      </w:r>
      <w:r>
        <w:rPr>
          <w:rFonts w:cs="Times New Roman"/>
          <w:szCs w:val="24"/>
        </w:rPr>
        <w:fldChar w:fldCharType="begin"/>
      </w:r>
      <w:r>
        <w:rPr>
          <w:rFonts w:cs="Times New Roman"/>
          <w:szCs w:val="24"/>
        </w:rPr>
        <w:instrText xml:space="preserve"> REF _Ref130468891 \h </w:instrText>
      </w:r>
      <w:r>
        <w:rPr>
          <w:rFonts w:cs="Times New Roman"/>
          <w:szCs w:val="24"/>
        </w:rPr>
        <w:fldChar w:fldCharType="separate"/>
      </w:r>
      <w:r>
        <w:rPr>
          <w:rFonts w:hint="eastAsia" w:ascii="宋体" w:hAnsi="宋体" w:cs="宋体"/>
          <w:szCs w:val="21"/>
        </w:rPr>
        <w:t>图</w:t>
      </w:r>
      <w:r>
        <w:rPr>
          <w:szCs w:val="21"/>
        </w:rPr>
        <w:t>3.5</w:t>
      </w:r>
      <w:r>
        <w:rPr>
          <w:rFonts w:cs="Times New Roman"/>
          <w:szCs w:val="24"/>
        </w:rPr>
        <w:fldChar w:fldCharType="end"/>
      </w:r>
      <w:r>
        <w:rPr>
          <w:rFonts w:hint="eastAsia" w:cs="Times New Roman"/>
          <w:szCs w:val="24"/>
        </w:rPr>
        <w:t xml:space="preserve"> (</w:t>
      </w:r>
      <w:r>
        <w:rPr>
          <w:rFonts w:cs="Times New Roman"/>
          <w:szCs w:val="24"/>
        </w:rPr>
        <w:t>d</w:t>
      </w:r>
      <w:r>
        <w:rPr>
          <w:rFonts w:hint="eastAsia" w:cs="Times New Roman"/>
          <w:szCs w:val="24"/>
        </w:rPr>
        <w:t>)</w:t>
      </w:r>
      <w:r>
        <w:rPr>
          <w:rFonts w:cs="Times New Roman"/>
          <w:szCs w:val="24"/>
        </w:rPr>
        <w:t>中的红色像素点1-4之间的关系被忽略了。但是，这些像素点可以被5*5</w:t>
      </w:r>
      <w:r>
        <w:rPr>
          <w:rFonts w:hint="eastAsia" w:cs="Times New Roman"/>
          <w:szCs w:val="24"/>
        </w:rPr>
        <w:t>反</w:t>
      </w:r>
      <w:r>
        <w:rPr>
          <w:rFonts w:cs="Times New Roman"/>
          <w:szCs w:val="24"/>
        </w:rPr>
        <w:t>卷积覆盖。5 * 5</w:t>
      </w:r>
      <w:r>
        <w:rPr>
          <w:rFonts w:hint="eastAsia" w:cs="Times New Roman"/>
          <w:szCs w:val="24"/>
        </w:rPr>
        <w:t>反</w:t>
      </w:r>
      <w:r>
        <w:rPr>
          <w:rFonts w:cs="Times New Roman"/>
          <w:szCs w:val="24"/>
        </w:rPr>
        <w:t>卷积也有</w:t>
      </w:r>
      <w:r>
        <w:rPr>
          <w:rFonts w:hint="eastAsia" w:cs="Times New Roman"/>
          <w:szCs w:val="24"/>
        </w:rPr>
        <w:t>类似3</w:t>
      </w:r>
      <w:r>
        <w:rPr>
          <w:rFonts w:cs="Times New Roman"/>
          <w:szCs w:val="24"/>
        </w:rPr>
        <w:t>*3</w:t>
      </w:r>
      <w:r>
        <w:rPr>
          <w:rFonts w:hint="eastAsia" w:cs="Times New Roman"/>
          <w:szCs w:val="24"/>
        </w:rPr>
        <w:t>反卷积的</w:t>
      </w:r>
      <w:r>
        <w:rPr>
          <w:rFonts w:cs="Times New Roman"/>
          <w:szCs w:val="24"/>
        </w:rPr>
        <w:t>缺点，但7 * 7</w:t>
      </w:r>
      <w:r>
        <w:rPr>
          <w:rFonts w:hint="eastAsia" w:cs="Times New Roman"/>
          <w:szCs w:val="24"/>
        </w:rPr>
        <w:t>反</w:t>
      </w:r>
      <w:r>
        <w:rPr>
          <w:rFonts w:cs="Times New Roman"/>
          <w:szCs w:val="24"/>
        </w:rPr>
        <w:t>卷积可以弥补它。因此，我们使用了多个具有不同卷积核大小的</w:t>
      </w:r>
      <w:r>
        <w:rPr>
          <w:rFonts w:hint="eastAsia" w:cs="Times New Roman"/>
          <w:szCs w:val="24"/>
        </w:rPr>
        <w:t>反卷积</w:t>
      </w:r>
      <w:r>
        <w:rPr>
          <w:rFonts w:cs="Times New Roman"/>
          <w:szCs w:val="24"/>
        </w:rPr>
        <w:t>，更好地恢复病变区域</w:t>
      </w:r>
      <w:r>
        <w:rPr>
          <w:rFonts w:hint="eastAsia" w:cs="Times New Roman"/>
          <w:szCs w:val="24"/>
        </w:rPr>
        <w:t>细节</w:t>
      </w:r>
      <w:r>
        <w:rPr>
          <w:rFonts w:cs="Times New Roman"/>
          <w:szCs w:val="24"/>
        </w:rPr>
        <w:t>特征</w:t>
      </w:r>
      <w:r>
        <w:rPr>
          <w:rFonts w:hint="eastAsia" w:cs="Times New Roman"/>
          <w:szCs w:val="24"/>
        </w:rPr>
        <w:t>和</w:t>
      </w:r>
      <w:r>
        <w:rPr>
          <w:rFonts w:cs="Times New Roman"/>
          <w:szCs w:val="24"/>
        </w:rPr>
        <w:t>改善</w:t>
      </w:r>
      <w:r>
        <w:rPr>
          <w:rFonts w:hint="eastAsia" w:cs="Times New Roman"/>
          <w:szCs w:val="24"/>
        </w:rPr>
        <w:t>分割结果</w:t>
      </w:r>
      <w:r>
        <w:rPr>
          <w:rFonts w:cs="Times New Roman"/>
          <w:szCs w:val="24"/>
        </w:rPr>
        <w:t>的整体结构。考虑到</w:t>
      </w:r>
      <w:r>
        <w:rPr>
          <w:rFonts w:hint="eastAsia" w:cs="Times New Roman"/>
          <w:szCs w:val="24"/>
        </w:rPr>
        <w:t>上</w:t>
      </w:r>
      <w:r>
        <w:rPr>
          <w:rFonts w:cs="Times New Roman"/>
          <w:szCs w:val="24"/>
        </w:rPr>
        <w:t>采样的计算量和特征图的大小，我们只使用3*3、5*5、7*7和9*9</w:t>
      </w:r>
      <w:r>
        <w:rPr>
          <w:rFonts w:hint="eastAsia" w:cs="Times New Roman"/>
          <w:szCs w:val="24"/>
        </w:rPr>
        <w:t>的反</w:t>
      </w:r>
      <w:r>
        <w:rPr>
          <w:rFonts w:cs="Times New Roman"/>
          <w:szCs w:val="24"/>
        </w:rPr>
        <w:t xml:space="preserve">卷积。 </w:t>
      </w:r>
    </w:p>
    <w:p>
      <w:pPr>
        <w:keepNext/>
        <w:overflowPunct w:val="0"/>
        <w:jc w:val="center"/>
      </w:pPr>
      <w:r>
        <w:rPr>
          <w:rFonts w:cs="Times New Roman"/>
          <w:szCs w:val="24"/>
        </w:rPr>
        <w:drawing>
          <wp:inline distT="0" distB="0" distL="0" distR="0">
            <wp:extent cx="5271770" cy="142494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02164" cy="1433147"/>
                    </a:xfrm>
                    <a:prstGeom prst="rect">
                      <a:avLst/>
                    </a:prstGeom>
                  </pic:spPr>
                </pic:pic>
              </a:graphicData>
            </a:graphic>
          </wp:inline>
        </w:drawing>
      </w:r>
    </w:p>
    <w:p>
      <w:pPr>
        <w:pStyle w:val="44"/>
        <w:spacing w:line="240" w:lineRule="auto"/>
        <w:rPr>
          <w:szCs w:val="21"/>
        </w:rPr>
      </w:pPr>
      <w:bookmarkStart w:id="105" w:name="_Ref130468891"/>
      <w:bookmarkStart w:id="106" w:name="_Toc130472001"/>
      <w:bookmarkStart w:id="107" w:name="_Toc129440491"/>
      <w:bookmarkStart w:id="108" w:name="_Toc129439055"/>
      <w:r>
        <w:rPr>
          <w:rFonts w:hint="eastAsia" w:ascii="宋体" w:hAnsi="宋体" w:cs="宋体"/>
          <w:szCs w:val="21"/>
        </w:rPr>
        <w:t>图</w:t>
      </w:r>
      <w:r>
        <w:rPr>
          <w:szCs w:val="21"/>
        </w:rPr>
        <w:t>3.</w:t>
      </w:r>
      <w:r>
        <w:rPr>
          <w:szCs w:val="21"/>
        </w:rPr>
        <w:fldChar w:fldCharType="begin"/>
      </w:r>
      <w:r>
        <w:rPr>
          <w:szCs w:val="21"/>
        </w:rPr>
        <w:instrText xml:space="preserve"> SEQ 图 \* ARABIC \s 1 </w:instrText>
      </w:r>
      <w:r>
        <w:rPr>
          <w:szCs w:val="21"/>
        </w:rPr>
        <w:fldChar w:fldCharType="separate"/>
      </w:r>
      <w:r>
        <w:rPr>
          <w:szCs w:val="21"/>
        </w:rPr>
        <w:t>5</w:t>
      </w:r>
      <w:r>
        <w:rPr>
          <w:szCs w:val="21"/>
        </w:rPr>
        <w:fldChar w:fldCharType="end"/>
      </w:r>
      <w:bookmarkEnd w:id="105"/>
      <w:r>
        <w:rPr>
          <w:szCs w:val="21"/>
        </w:rPr>
        <w:t xml:space="preserve">  3*3</w:t>
      </w:r>
      <w:r>
        <w:rPr>
          <w:rFonts w:hint="eastAsia" w:ascii="宋体" w:hAnsi="宋体" w:cs="宋体"/>
          <w:szCs w:val="21"/>
        </w:rPr>
        <w:t>反卷积的缺陷表示图</w:t>
      </w:r>
      <w:bookmarkEnd w:id="106"/>
      <w:bookmarkEnd w:id="107"/>
      <w:bookmarkEnd w:id="108"/>
    </w:p>
    <w:p>
      <w:pPr>
        <w:pStyle w:val="51"/>
        <w:spacing w:line="240" w:lineRule="auto"/>
        <w:rPr>
          <w:rFonts w:eastAsia="宋体"/>
          <w:sz w:val="21"/>
          <w:szCs w:val="21"/>
        </w:rPr>
      </w:pPr>
      <w:bookmarkStart w:id="109" w:name="_Toc129439225"/>
      <w:bookmarkStart w:id="110" w:name="_Toc130759026"/>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5</w:t>
      </w:r>
      <w:r>
        <w:rPr>
          <w:sz w:val="21"/>
          <w:szCs w:val="21"/>
        </w:rPr>
        <w:fldChar w:fldCharType="end"/>
      </w:r>
      <w:r>
        <w:rPr>
          <w:sz w:val="21"/>
          <w:szCs w:val="21"/>
        </w:rPr>
        <w:t xml:space="preserve">  Disadvantage representation figure of 3*3 deconvolution</w:t>
      </w:r>
      <w:bookmarkEnd w:id="109"/>
      <w:bookmarkEnd w:id="110"/>
    </w:p>
    <w:p>
      <w:pPr>
        <w:overflowPunct w:val="0"/>
        <w:ind w:firstLine="480" w:firstLineChars="200"/>
        <w:rPr>
          <w:rFonts w:cs="Times New Roman"/>
          <w:szCs w:val="24"/>
        </w:rPr>
      </w:pPr>
      <w:r>
        <w:rPr>
          <w:rFonts w:cs="Times New Roman"/>
          <w:szCs w:val="24"/>
        </w:rPr>
        <w:t>如</w:t>
      </w:r>
      <w:r>
        <w:rPr>
          <w:rFonts w:cs="Times New Roman"/>
          <w:szCs w:val="24"/>
        </w:rPr>
        <w:fldChar w:fldCharType="begin"/>
      </w:r>
      <w:r>
        <w:rPr>
          <w:rFonts w:cs="Times New Roman"/>
          <w:szCs w:val="24"/>
        </w:rPr>
        <w:instrText xml:space="preserve"> REF _Ref130468494 \h  \* MERGEFORMAT </w:instrText>
      </w:r>
      <w:r>
        <w:rPr>
          <w:rFonts w:cs="Times New Roman"/>
          <w:szCs w:val="24"/>
        </w:rPr>
        <w:fldChar w:fldCharType="separate"/>
      </w:r>
      <w:r>
        <w:rPr>
          <w:rFonts w:cs="Times New Roman"/>
          <w:szCs w:val="24"/>
        </w:rPr>
        <w:t>图3.1</w:t>
      </w:r>
      <w:r>
        <w:rPr>
          <w:rFonts w:cs="Times New Roman"/>
          <w:szCs w:val="24"/>
        </w:rPr>
        <w:fldChar w:fldCharType="end"/>
      </w:r>
      <w:r>
        <w:rPr>
          <w:rFonts w:cs="Times New Roman"/>
          <w:szCs w:val="24"/>
        </w:rPr>
        <w:t>所示，对于模块</w:t>
      </w:r>
      <w:r>
        <w:rPr>
          <w:rFonts w:hint="eastAsia" w:cs="Times New Roman"/>
          <w:szCs w:val="24"/>
        </w:rPr>
        <w:t>的输入</w:t>
      </w:r>
      <m:oMath>
        <m:r>
          <m:rPr>
            <m:sty m:val="p"/>
          </m:rPr>
          <w:rPr>
            <w:rFonts w:ascii="Cambria Math" w:hAnsi="Cambria Math" w:cs="Times New Roman"/>
            <w:szCs w:val="24"/>
          </w:rPr>
          <m:t>input∈</m:t>
        </m:r>
        <m:sSup>
          <m:sSupPr>
            <m:ctrlPr>
              <w:rPr>
                <w:rFonts w:ascii="Cambria Math" w:hAnsi="Cambria Math" w:cs="Times New Roman"/>
                <w:szCs w:val="24"/>
              </w:rPr>
            </m:ctrlPr>
          </m:sSupPr>
          <m:e>
            <m:r>
              <m:rPr>
                <m:sty m:val="p"/>
                <m:scr m:val="double-struck"/>
              </m:rPr>
              <w:rPr>
                <w:rFonts w:ascii="Cambria Math" w:hAnsi="Cambria Math" w:cs="Times New Roman"/>
                <w:szCs w:val="24"/>
              </w:rPr>
              <m:t>ℝ</m:t>
            </m:r>
            <m:ctrlPr>
              <w:rPr>
                <w:rFonts w:ascii="Cambria Math" w:hAnsi="Cambria Math" w:cs="Times New Roman"/>
                <w:szCs w:val="24"/>
              </w:rPr>
            </m:ctrlPr>
          </m:e>
          <m:sup>
            <m:r>
              <m:rPr/>
              <w:rPr>
                <w:rFonts w:ascii="Cambria Math" w:hAnsi="Cambria Math" w:cs="Times New Roman"/>
                <w:szCs w:val="24"/>
              </w:rPr>
              <m:t>C</m:t>
            </m:r>
            <m:r>
              <m:rPr>
                <m:sty m:val="p"/>
              </m:rPr>
              <w:rPr>
                <w:rFonts w:ascii="Cambria Math" w:hAnsi="Cambria Math" w:cs="Times New Roman"/>
                <w:szCs w:val="24"/>
              </w:rPr>
              <m:t>∗</m:t>
            </m:r>
            <m:r>
              <m:rPr/>
              <w:rPr>
                <w:rFonts w:ascii="Cambria Math" w:hAnsi="Cambria Math" w:cs="Times New Roman"/>
                <w:szCs w:val="24"/>
              </w:rPr>
              <m:t>H</m:t>
            </m:r>
            <m:r>
              <m:rPr>
                <m:sty m:val="p"/>
              </m:rPr>
              <w:rPr>
                <w:rFonts w:ascii="Cambria Math" w:hAnsi="Cambria Math" w:cs="Times New Roman"/>
                <w:szCs w:val="24"/>
              </w:rPr>
              <m:t>∗</m:t>
            </m:r>
            <m:r>
              <m:rPr/>
              <w:rPr>
                <w:rFonts w:ascii="Cambria Math" w:hAnsi="Cambria Math" w:cs="Times New Roman"/>
                <w:szCs w:val="24"/>
              </w:rPr>
              <m:t>W</m:t>
            </m:r>
            <m:ctrlPr>
              <w:rPr>
                <w:rFonts w:ascii="Cambria Math" w:hAnsi="Cambria Math" w:cs="Times New Roman"/>
                <w:szCs w:val="24"/>
              </w:rPr>
            </m:ctrlPr>
          </m:sup>
        </m:sSup>
      </m:oMath>
      <w:r>
        <w:rPr>
          <w:rFonts w:cs="Times New Roman"/>
          <w:szCs w:val="24"/>
        </w:rPr>
        <w:t>，我们使用不同</w:t>
      </w:r>
      <w:r>
        <w:rPr>
          <w:rFonts w:hint="eastAsia" w:cs="Times New Roman"/>
          <w:szCs w:val="24"/>
        </w:rPr>
        <w:t>卷积</w:t>
      </w:r>
      <w:r>
        <w:rPr>
          <w:rFonts w:cs="Times New Roman"/>
          <w:szCs w:val="24"/>
        </w:rPr>
        <w:t>核大小</w:t>
      </w:r>
      <w:r>
        <w:rPr>
          <w:rFonts w:hint="eastAsia" w:cs="Times New Roman"/>
          <w:szCs w:val="24"/>
        </w:rPr>
        <w:t>的反</w:t>
      </w:r>
      <w:r>
        <w:rPr>
          <w:rFonts w:cs="Times New Roman"/>
          <w:szCs w:val="24"/>
        </w:rPr>
        <w:t>卷积来</w:t>
      </w:r>
      <w:r>
        <w:rPr>
          <w:rFonts w:hint="eastAsia" w:cs="Times New Roman"/>
          <w:szCs w:val="24"/>
        </w:rPr>
        <w:t>增加</w:t>
      </w:r>
      <w:r>
        <w:rPr>
          <w:rFonts w:cs="Times New Roman"/>
          <w:szCs w:val="24"/>
        </w:rPr>
        <w:t>特征图</w:t>
      </w:r>
      <w:r>
        <w:rPr>
          <w:rFonts w:hint="eastAsia" w:cs="Times New Roman"/>
          <w:szCs w:val="24"/>
        </w:rPr>
        <w:t>分辨率</w:t>
      </w:r>
      <w:r>
        <w:rPr>
          <w:rFonts w:cs="Times New Roman"/>
          <w:szCs w:val="24"/>
        </w:rPr>
        <w:t xml:space="preserve">。具体来说，我们使用 3*3、5*5、7*7和9 * 9 </w:t>
      </w:r>
      <w:r>
        <w:rPr>
          <w:rFonts w:hint="eastAsia" w:cs="Times New Roman"/>
          <w:szCs w:val="24"/>
        </w:rPr>
        <w:t>的</w:t>
      </w:r>
      <w:r>
        <w:rPr>
          <w:rFonts w:cs="Times New Roman"/>
          <w:szCs w:val="24"/>
        </w:rPr>
        <w:t>卷积</w:t>
      </w:r>
      <w:r>
        <w:rPr>
          <w:rFonts w:hint="eastAsia" w:cs="Times New Roman"/>
          <w:szCs w:val="24"/>
        </w:rPr>
        <w:t>核</w:t>
      </w:r>
      <w:r>
        <w:rPr>
          <w:rFonts w:cs="Times New Roman"/>
          <w:szCs w:val="24"/>
        </w:rPr>
        <w:t>，</w:t>
      </w:r>
      <w:r>
        <w:rPr>
          <w:rFonts w:hint="eastAsia" w:cs="Times New Roman"/>
          <w:szCs w:val="24"/>
        </w:rPr>
        <w:t>放大后的特征图大小为</w:t>
      </w:r>
      <m:oMath>
        <m:f>
          <m:fPr>
            <m:ctrlPr>
              <w:rPr>
                <w:rFonts w:ascii="Cambria Math" w:hAnsi="Cambria Math" w:cs="Times New Roman"/>
                <w:iCs/>
                <w:szCs w:val="24"/>
              </w:rPr>
            </m:ctrlPr>
          </m:fPr>
          <m:num>
            <m:sSup>
              <m:sSupPr>
                <m:ctrlPr>
                  <w:rPr>
                    <w:rFonts w:ascii="Cambria Math" w:hAnsi="Cambria Math" w:cs="Times New Roman"/>
                    <w:iCs/>
                    <w:szCs w:val="24"/>
                  </w:rPr>
                </m:ctrlPr>
              </m:sSupPr>
              <m:e>
                <m:r>
                  <m:rPr>
                    <m:sty m:val="p"/>
                  </m:rPr>
                  <w:rPr>
                    <w:rFonts w:ascii="Cambria Math" w:hAnsi="Cambria Math" w:cs="Times New Roman"/>
                    <w:szCs w:val="24"/>
                  </w:rPr>
                  <m:t>C</m:t>
                </m:r>
                <m:ctrlPr>
                  <w:rPr>
                    <w:rFonts w:ascii="Cambria Math" w:hAnsi="Cambria Math" w:cs="Times New Roman"/>
                    <w:iCs/>
                    <w:szCs w:val="24"/>
                  </w:rPr>
                </m:ctrlPr>
              </m:e>
              <m:sup>
                <m:r>
                  <m:rPr>
                    <m:sty m:val="p"/>
                  </m:rPr>
                  <w:rPr>
                    <w:rFonts w:ascii="Cambria Math" w:hAnsi="Cambria Math" w:cs="Times New Roman"/>
                    <w:szCs w:val="24"/>
                  </w:rPr>
                  <m:t>'</m:t>
                </m:r>
                <m:ctrlPr>
                  <w:rPr>
                    <w:rFonts w:ascii="Cambria Math" w:hAnsi="Cambria Math" w:cs="Times New Roman"/>
                    <w:iCs/>
                    <w:szCs w:val="24"/>
                  </w:rPr>
                </m:ctrlPr>
              </m:sup>
            </m:sSup>
            <m:ctrlPr>
              <w:rPr>
                <w:rFonts w:ascii="Cambria Math" w:hAnsi="Cambria Math" w:cs="Times New Roman"/>
                <w:iCs/>
                <w:szCs w:val="24"/>
              </w:rPr>
            </m:ctrlPr>
          </m:num>
          <m:den>
            <m:r>
              <m:rPr>
                <m:sty m:val="p"/>
              </m:rPr>
              <w:rPr>
                <w:rFonts w:ascii="Cambria Math" w:hAnsi="Cambria Math" w:cs="Times New Roman"/>
                <w:szCs w:val="24"/>
              </w:rPr>
              <m:t>4</m:t>
            </m:r>
            <m:ctrlPr>
              <w:rPr>
                <w:rFonts w:ascii="Cambria Math" w:hAnsi="Cambria Math" w:cs="Times New Roman"/>
                <w:iCs/>
                <w:szCs w:val="24"/>
              </w:rPr>
            </m:ctrlPr>
          </m:den>
        </m:f>
        <m:r>
          <m:rPr>
            <m:sty m:val="p"/>
          </m:rPr>
          <w:rPr>
            <w:rFonts w:ascii="Cambria Math" w:hAnsi="Cambria Math" w:cs="Times New Roman"/>
            <w:szCs w:val="24"/>
          </w:rPr>
          <m:t>∗2H∗2W</m:t>
        </m:r>
      </m:oMath>
      <w:r>
        <w:rPr>
          <w:rFonts w:hint="eastAsia" w:cs="Times New Roman"/>
          <w:szCs w:val="24"/>
        </w:rPr>
        <w:t>。</w:t>
      </w:r>
      <w:r>
        <w:rPr>
          <w:rFonts w:cs="Times New Roman"/>
          <w:szCs w:val="24"/>
        </w:rPr>
        <w:t>我们将它们</w:t>
      </w:r>
      <w:r>
        <w:rPr>
          <w:rFonts w:hint="eastAsia" w:cs="Times New Roman"/>
          <w:szCs w:val="24"/>
        </w:rPr>
        <w:t>串联</w:t>
      </w:r>
      <w:r>
        <w:rPr>
          <w:rFonts w:cs="Times New Roman"/>
          <w:szCs w:val="24"/>
        </w:rPr>
        <w:t>为</w:t>
      </w:r>
      <m:oMath>
        <m:r>
          <m:rPr>
            <m:sty m:val="p"/>
          </m:rPr>
          <w:rPr>
            <w:rFonts w:ascii="Cambria Math" w:hAnsi="Cambria Math" w:cs="Times New Roman"/>
            <w:szCs w:val="24"/>
          </w:rPr>
          <m:t>Output∈</m:t>
        </m:r>
        <m:sSup>
          <m:sSupPr>
            <m:ctrlPr>
              <w:rPr>
                <w:rFonts w:ascii="Cambria Math" w:hAnsi="Cambria Math" w:cs="Times New Roman"/>
                <w:iCs/>
                <w:szCs w:val="24"/>
              </w:rPr>
            </m:ctrlPr>
          </m:sSupPr>
          <m:e>
            <m:r>
              <m:rPr>
                <m:sty m:val="p"/>
                <m:scr m:val="double-struck"/>
              </m:rPr>
              <w:rPr>
                <w:rFonts w:ascii="Cambria Math" w:hAnsi="Cambria Math" w:cs="Times New Roman"/>
                <w:szCs w:val="24"/>
              </w:rPr>
              <m:t>ℝ</m:t>
            </m:r>
            <m:ctrlPr>
              <w:rPr>
                <w:rFonts w:ascii="Cambria Math" w:hAnsi="Cambria Math" w:cs="Times New Roman"/>
                <w:iCs/>
                <w:szCs w:val="24"/>
              </w:rPr>
            </m:ctrlPr>
          </m:e>
          <m:sup>
            <m:sSup>
              <m:sSupPr>
                <m:ctrlPr>
                  <w:rPr>
                    <w:rFonts w:ascii="Cambria Math" w:hAnsi="Cambria Math" w:cs="Times New Roman"/>
                    <w:iCs/>
                    <w:szCs w:val="24"/>
                  </w:rPr>
                </m:ctrlPr>
              </m:sSupPr>
              <m:e>
                <m:r>
                  <m:rPr>
                    <m:sty m:val="p"/>
                  </m:rPr>
                  <w:rPr>
                    <w:rFonts w:ascii="Cambria Math" w:hAnsi="Cambria Math" w:cs="Times New Roman"/>
                    <w:szCs w:val="24"/>
                  </w:rPr>
                  <m:t>C</m:t>
                </m:r>
                <m:ctrlPr>
                  <w:rPr>
                    <w:rFonts w:ascii="Cambria Math" w:hAnsi="Cambria Math" w:cs="Times New Roman"/>
                    <w:iCs/>
                    <w:szCs w:val="24"/>
                  </w:rPr>
                </m:ctrlPr>
              </m:e>
              <m:sup>
                <m:r>
                  <m:rPr>
                    <m:sty m:val="p"/>
                  </m:rPr>
                  <w:rPr>
                    <w:rFonts w:ascii="Cambria Math" w:hAnsi="Cambria Math" w:cs="Times New Roman"/>
                    <w:szCs w:val="24"/>
                  </w:rPr>
                  <m:t>'</m:t>
                </m:r>
                <m:ctrlPr>
                  <w:rPr>
                    <w:rFonts w:ascii="Cambria Math" w:hAnsi="Cambria Math" w:cs="Times New Roman"/>
                    <w:iCs/>
                    <w:szCs w:val="24"/>
                  </w:rPr>
                </m:ctrlPr>
              </m:sup>
            </m:sSup>
            <m:r>
              <m:rPr>
                <m:sty m:val="p"/>
              </m:rPr>
              <w:rPr>
                <w:rFonts w:ascii="Cambria Math" w:hAnsi="Cambria Math" w:cs="Times New Roman"/>
                <w:szCs w:val="24"/>
              </w:rPr>
              <m:t>∗2H∗2W</m:t>
            </m:r>
            <m:ctrlPr>
              <w:rPr>
                <w:rFonts w:ascii="Cambria Math" w:hAnsi="Cambria Math" w:cs="Times New Roman"/>
                <w:iCs/>
                <w:szCs w:val="24"/>
              </w:rPr>
            </m:ctrlPr>
          </m:sup>
        </m:sSup>
      </m:oMath>
      <w:r>
        <w:rPr>
          <w:rFonts w:hint="eastAsia" w:cs="Times New Roman"/>
          <w:szCs w:val="24"/>
        </w:rPr>
        <w:t>。</w:t>
      </w:r>
      <w:r>
        <w:rPr>
          <w:rFonts w:cs="Times New Roman"/>
          <w:szCs w:val="24"/>
        </w:rPr>
        <w:t>每个</w:t>
      </w:r>
      <w:r>
        <w:rPr>
          <w:rFonts w:hint="eastAsia" w:cs="Times New Roman"/>
          <w:szCs w:val="24"/>
        </w:rPr>
        <w:t>反</w:t>
      </w:r>
      <w:r>
        <w:rPr>
          <w:rFonts w:cs="Times New Roman"/>
          <w:szCs w:val="24"/>
        </w:rPr>
        <w:t>卷积之后是批量归一化</w:t>
      </w:r>
      <w:r>
        <w:rPr>
          <w:rFonts w:hint="eastAsia" w:cs="Times New Roman"/>
          <w:szCs w:val="24"/>
        </w:rPr>
        <w:t>(</w:t>
      </w:r>
      <w:r>
        <w:rPr>
          <w:rFonts w:cs="Times New Roman"/>
          <w:szCs w:val="24"/>
        </w:rPr>
        <w:t>BN</w:t>
      </w:r>
      <w:r>
        <w:rPr>
          <w:rFonts w:hint="eastAsia" w:cs="Times New Roman"/>
          <w:szCs w:val="24"/>
        </w:rPr>
        <w:t>)</w:t>
      </w:r>
      <w:r>
        <w:rPr>
          <w:rFonts w:cs="Times New Roman"/>
          <w:szCs w:val="24"/>
        </w:rPr>
        <w:t>、ReLU 和 dropout 操作，其中 dropout 层可以缓解</w:t>
      </w:r>
      <w:r>
        <w:rPr>
          <w:rFonts w:hint="eastAsia" w:cs="Times New Roman"/>
          <w:szCs w:val="24"/>
        </w:rPr>
        <w:t>因多尺度卷积大量参数造成的</w:t>
      </w:r>
      <w:r>
        <w:rPr>
          <w:rFonts w:cs="Times New Roman"/>
          <w:szCs w:val="24"/>
        </w:rPr>
        <w:t>过拟合。</w:t>
      </w:r>
    </w:p>
    <w:p>
      <w:pPr>
        <w:pStyle w:val="3"/>
        <w:spacing w:before="156" w:after="156"/>
      </w:pPr>
      <w:bookmarkStart w:id="111" w:name="_Toc130735756"/>
      <w:r>
        <w:rPr>
          <w:rFonts w:hint="eastAsia"/>
        </w:rPr>
        <w:t>3</w:t>
      </w:r>
      <w:r>
        <w:t xml:space="preserve">.5 </w:t>
      </w:r>
      <w:r>
        <w:rPr>
          <w:rFonts w:hint="eastAsia"/>
        </w:rPr>
        <w:t>实验细节</w:t>
      </w:r>
      <w:bookmarkEnd w:id="111"/>
    </w:p>
    <w:p>
      <w:pPr>
        <w:pStyle w:val="4"/>
        <w:spacing w:before="156" w:after="156"/>
      </w:pPr>
      <w:bookmarkStart w:id="112" w:name="_Toc130735757"/>
      <w:r>
        <w:t xml:space="preserve">3.5.1 </w:t>
      </w:r>
      <w:r>
        <w:rPr>
          <w:rFonts w:hint="eastAsia"/>
        </w:rPr>
        <w:t>数据集和实施细节</w:t>
      </w:r>
      <w:bookmarkEnd w:id="112"/>
    </w:p>
    <w:p>
      <w:pPr>
        <w:overflowPunct w:val="0"/>
        <w:ind w:firstLine="480" w:firstLineChars="200"/>
        <w:rPr>
          <w:rFonts w:cs="Times New Roman"/>
          <w:szCs w:val="24"/>
        </w:rPr>
      </w:pPr>
      <w:r>
        <w:rPr>
          <w:rFonts w:cs="Times New Roman"/>
          <w:szCs w:val="24"/>
        </w:rPr>
        <w:t>我们使用两个</w:t>
      </w:r>
      <w:r>
        <w:rPr>
          <w:rFonts w:hint="eastAsia" w:cs="Times New Roman"/>
          <w:szCs w:val="24"/>
        </w:rPr>
        <w:t>脑卒中</w:t>
      </w:r>
      <w:r>
        <w:rPr>
          <w:rFonts w:cs="Times New Roman"/>
          <w:szCs w:val="24"/>
        </w:rPr>
        <w:t>分割数据集来训练和测试我们的网络。</w:t>
      </w:r>
    </w:p>
    <w:p>
      <w:pPr>
        <w:overflowPunct w:val="0"/>
        <w:ind w:firstLine="480" w:firstLineChars="200"/>
        <w:rPr>
          <w:rFonts w:cs="Times New Roman"/>
          <w:szCs w:val="24"/>
        </w:rPr>
      </w:pPr>
      <w:r>
        <w:rPr>
          <w:rFonts w:cs="Times New Roman"/>
          <w:szCs w:val="24"/>
        </w:rPr>
        <w:t>ATLAS：中风后病变的解剖追踪</w:t>
      </w:r>
      <w:r>
        <w:rPr>
          <w:rFonts w:hint="eastAsia" w:cs="Times New Roman"/>
          <w:szCs w:val="24"/>
        </w:rPr>
        <w:t>(</w:t>
      </w:r>
      <w:r>
        <w:rPr>
          <w:rFonts w:cs="Times New Roman"/>
          <w:szCs w:val="24"/>
        </w:rPr>
        <w:t>ATLAS</w:t>
      </w:r>
      <w:r>
        <w:rPr>
          <w:rFonts w:hint="eastAsia" w:cs="Times New Roman"/>
          <w:szCs w:val="24"/>
        </w:rPr>
        <w:t>)</w:t>
      </w:r>
      <w:r>
        <w:rPr>
          <w:rFonts w:cs="Times New Roman"/>
          <w:szCs w:val="24"/>
        </w:rPr>
        <w:t>数据集包含229个MRI T1</w:t>
      </w:r>
      <w:r>
        <w:rPr>
          <w:rFonts w:hint="eastAsia" w:cs="Times New Roman"/>
          <w:szCs w:val="24"/>
        </w:rPr>
        <w:t>模态</w:t>
      </w:r>
      <w:r>
        <w:rPr>
          <w:rFonts w:cs="Times New Roman"/>
          <w:szCs w:val="24"/>
        </w:rPr>
        <w:t>的病人</w:t>
      </w:r>
      <w:r>
        <w:rPr>
          <w:rFonts w:hint="eastAsia" w:cs="Times New Roman"/>
          <w:szCs w:val="24"/>
        </w:rPr>
        <w:t>案</w:t>
      </w:r>
      <w:r>
        <w:rPr>
          <w:rFonts w:cs="Times New Roman"/>
          <w:szCs w:val="24"/>
        </w:rPr>
        <w:t>例，每个图像大小为233*197，每个病例有198个2D图像切片</w:t>
      </w:r>
      <w:r>
        <w:rPr>
          <w:rFonts w:cs="Times New Roman"/>
          <w:szCs w:val="24"/>
        </w:rPr>
        <w:fldChar w:fldCharType="begin">
          <w:fldData xml:space="preserve">PEVuZE5vdGU+PENpdGU+PEF1dGhvcj5MaWV3PC9BdXRob3I+PFllYXI+MjAxODwvWWVhcj48UmVj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</w:fldData>
        </w:fldChar>
      </w:r>
      <w:r>
        <w:rPr>
          <w:rFonts w:cs="Times New Roman"/>
          <w:szCs w:val="24"/>
        </w:rPr>
        <w:instrText xml:space="preserve"> ADDIN EN.CITE </w:instrText>
      </w:r>
      <w:r>
        <w:rPr>
          <w:rFonts w:cs="Times New Roman"/>
          <w:szCs w:val="24"/>
        </w:rPr>
        <w:fldChar w:fldCharType="begin">
          <w:fldData xml:space="preserve">PEVuZE5vdGU+PENpdGU+PEF1dGhvcj5MaWV3PC9BdXRob3I+PFllYXI+MjAxODwvWWVhcj48UmVj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"_ENREF_73" \o "Liew, 2018 #53" </w:instrText>
      </w:r>
      <w:r>
        <w:fldChar w:fldCharType="separate"/>
      </w:r>
      <w:r>
        <w:rPr>
          <w:rFonts w:cs="Times New Roman"/>
          <w:szCs w:val="24"/>
          <w:vertAlign w:val="superscript"/>
        </w:rPr>
        <w:t>73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p>
    <w:p>
      <w:pPr>
        <w:overflowPunct w:val="0"/>
        <w:ind w:firstLine="480" w:firstLineChars="200"/>
        <w:rPr>
          <w:rFonts w:cs="Times New Roman"/>
          <w:szCs w:val="24"/>
        </w:rPr>
      </w:pPr>
      <w:r>
        <w:rPr>
          <w:rFonts w:cs="Times New Roman"/>
          <w:szCs w:val="24"/>
        </w:rPr>
        <w:t>ISLES：我们使用ISLES 2015挑战赛</w:t>
      </w:r>
      <w:r>
        <w:rPr>
          <w:rFonts w:cs="Times New Roman"/>
          <w:szCs w:val="24"/>
        </w:rPr>
        <w:fldChar w:fldCharType="begin">
          <w:fldData xml:space="preserve">PEVuZE5vdGU+PENpdGU+PEF1dGhvcj5NYWllcjwvQXV0aG9yPjxZZWFyPjIwMTc8L1llYXI+PFJl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</w:fldData>
        </w:fldChar>
      </w:r>
      <w:r>
        <w:rPr>
          <w:rFonts w:cs="Times New Roman"/>
          <w:szCs w:val="24"/>
        </w:rPr>
        <w:instrText xml:space="preserve"> ADDIN EN.CITE </w:instrText>
      </w:r>
      <w:r>
        <w:rPr>
          <w:rFonts w:cs="Times New Roman"/>
          <w:szCs w:val="24"/>
        </w:rPr>
        <w:fldChar w:fldCharType="begin">
          <w:fldData xml:space="preserve">PEVuZE5vdGU+PENpdGU+PEF1dGhvcj5NYWllcjwvQXV0aG9yPjxZZWFyPjIwMTc8L1llYXI+PFJl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"_ENREF_74" \o "Maier, 2017 #54" </w:instrText>
      </w:r>
      <w:r>
        <w:fldChar w:fldCharType="separate"/>
      </w:r>
      <w:r>
        <w:rPr>
          <w:rFonts w:cs="Times New Roman"/>
          <w:szCs w:val="24"/>
          <w:vertAlign w:val="superscript"/>
        </w:rPr>
        <w:t>74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中的SISS缺血性中风病变数据集</w:t>
      </w:r>
      <w:r>
        <w:rPr>
          <w:rFonts w:hint="eastAsia" w:cs="Times New Roman"/>
          <w:szCs w:val="24"/>
        </w:rPr>
        <w:t>，</w:t>
      </w:r>
      <w:r>
        <w:rPr>
          <w:rFonts w:cs="Times New Roman"/>
          <w:szCs w:val="24"/>
        </w:rPr>
        <w:t>有28个开放的训练案例，每个案例有154个</w:t>
      </w:r>
      <w:r>
        <w:rPr>
          <w:rFonts w:hint="eastAsia" w:cs="Times New Roman"/>
          <w:szCs w:val="24"/>
        </w:rPr>
        <w:t>2</w:t>
      </w:r>
      <w:r>
        <w:rPr>
          <w:rFonts w:cs="Times New Roman"/>
          <w:szCs w:val="24"/>
        </w:rPr>
        <w:t>D图像切片。我们使用来自T1连续扫描的图像作为网络训练和测试的输入。</w:t>
      </w:r>
    </w:p>
    <w:p>
      <w:pPr>
        <w:overflowPunct w:val="0"/>
        <w:ind w:firstLine="480" w:firstLineChars="200"/>
        <w:rPr>
          <w:rFonts w:cs="Times New Roman"/>
          <w:szCs w:val="24"/>
        </w:rPr>
      </w:pPr>
      <w:r>
        <w:rPr>
          <w:rFonts w:cs="Times New Roman"/>
          <w:szCs w:val="24"/>
        </w:rPr>
        <w:t>数据预处理</w:t>
      </w:r>
      <w:r>
        <w:rPr>
          <w:rFonts w:hint="eastAsia" w:cs="Times New Roman"/>
          <w:szCs w:val="24"/>
        </w:rPr>
        <w:t>：</w:t>
      </w:r>
      <w:r>
        <w:rPr>
          <w:rFonts w:cs="Times New Roman"/>
          <w:szCs w:val="24"/>
        </w:rPr>
        <w:t>我们将图像的每个</w:t>
      </w:r>
      <w:r>
        <w:rPr>
          <w:rFonts w:hint="eastAsia" w:cs="Times New Roman"/>
          <w:szCs w:val="24"/>
        </w:rPr>
        <w:t>切片</w:t>
      </w:r>
      <w:r>
        <w:rPr>
          <w:rFonts w:cs="Times New Roman"/>
          <w:szCs w:val="24"/>
        </w:rPr>
        <w:t>裁剪成192*192大小，这样就可以去除一些不相关的区域。然后，我们将每个切片的前两片和后一片结合起来，形成一个192*192*4的四通道</w:t>
      </w:r>
      <w:r>
        <w:rPr>
          <w:rFonts w:hint="eastAsia" w:cs="Times New Roman"/>
          <w:szCs w:val="24"/>
        </w:rPr>
        <w:t>图像</w:t>
      </w:r>
      <w:r>
        <w:rPr>
          <w:rFonts w:cs="Times New Roman"/>
          <w:szCs w:val="24"/>
        </w:rPr>
        <w:t>，输入我们的网络。我们使用8:2的</w:t>
      </w:r>
      <w:r>
        <w:rPr>
          <w:rFonts w:hint="eastAsia" w:cs="Times New Roman"/>
          <w:szCs w:val="24"/>
        </w:rPr>
        <w:t>比例</w:t>
      </w:r>
      <w:r>
        <w:rPr>
          <w:rFonts w:cs="Times New Roman"/>
          <w:szCs w:val="24"/>
        </w:rPr>
        <w:t>来划分ATLAS数据集，有183个案例用于训练，46个案例用于测试。</w:t>
      </w:r>
      <w:r>
        <w:rPr>
          <w:rFonts w:hint="eastAsia" w:cs="Times New Roman"/>
          <w:szCs w:val="24"/>
        </w:rPr>
        <w:t>由于</w:t>
      </w:r>
      <w:r>
        <w:rPr>
          <w:rFonts w:cs="Times New Roman"/>
          <w:szCs w:val="24"/>
        </w:rPr>
        <w:t>ISLES</w:t>
      </w:r>
      <w:r>
        <w:rPr>
          <w:rFonts w:hint="eastAsia" w:cs="Times New Roman"/>
          <w:szCs w:val="24"/>
        </w:rPr>
        <w:t>只含有2</w:t>
      </w:r>
      <w:r>
        <w:rPr>
          <w:rFonts w:cs="Times New Roman"/>
          <w:szCs w:val="24"/>
        </w:rPr>
        <w:t>8</w:t>
      </w:r>
      <w:r>
        <w:rPr>
          <w:rFonts w:hint="eastAsia" w:cs="Times New Roman"/>
          <w:szCs w:val="24"/>
        </w:rPr>
        <w:t>案例，所以我们使用五折交叉验证法来验证我们的模型，我们将2</w:t>
      </w:r>
      <w:r>
        <w:rPr>
          <w:rFonts w:cs="Times New Roman"/>
          <w:szCs w:val="24"/>
        </w:rPr>
        <w:t>8</w:t>
      </w:r>
      <w:r>
        <w:rPr>
          <w:rFonts w:hint="eastAsia" w:cs="Times New Roman"/>
          <w:szCs w:val="24"/>
        </w:rPr>
        <w:t>个案例等分为5份，每次取互斥的1份用于测试，其余4份用于训练。</w:t>
      </w:r>
    </w:p>
    <w:p>
      <w:pPr>
        <w:overflowPunct w:val="0"/>
        <w:ind w:firstLine="480" w:firstLineChars="200"/>
        <w:rPr>
          <w:rFonts w:cs="Times New Roman"/>
          <w:szCs w:val="24"/>
        </w:rPr>
      </w:pPr>
      <w:r>
        <w:rPr>
          <w:rFonts w:hint="eastAsia" w:cs="Times New Roman"/>
          <w:szCs w:val="24"/>
        </w:rPr>
        <w:t>实施细节：</w:t>
      </w:r>
      <w:r>
        <w:rPr>
          <w:rFonts w:cs="Times New Roman"/>
          <w:szCs w:val="24"/>
        </w:rPr>
        <w:t>我们的方法实现是基于Pytorch</w:t>
      </w:r>
      <w:r>
        <w:rPr>
          <w:rFonts w:cs="Times New Roman"/>
          <w:szCs w:val="24"/>
        </w:rPr>
        <w:fldChar w:fldCharType="begin"/>
      </w:r>
      <w:r>
        <w:rPr>
          <w:rFonts w:cs="Times New Roman"/>
          <w:szCs w:val="24"/>
        </w:rPr>
        <w:instrText xml:space="preserve"> ADDIN EN.CITE &lt;EndNote&gt;&lt;Cite&gt;&lt;Author&gt;Paszke&lt;/Author&gt;&lt;Year&gt;2017&lt;/Year&gt;&lt;RecNum&gt;72&lt;/RecNum&gt;&lt;DisplayText&gt;&lt;style face="superscript"&gt;[75]&lt;/style&gt;&lt;/DisplayText&gt;&lt;record&gt;&lt;rec-number&gt;72&lt;/rec-number&gt;&lt;foreign-keys&gt;&lt;key app="EN" db-id="wt0f55tzdrr09ne0web5fwv9a2zaffp955av" timestamp="1678436400"&gt;72&lt;/key&gt;&lt;/foreign-keys&gt;&lt;ref-type name="Journal Article"&gt;17&lt;/ref-type&gt;&lt;contributors&gt;&lt;authors&gt;&lt;author&gt;Paszke, A.&lt;/author&gt;&lt;author&gt;Gross, S.&lt;/author&gt;&lt;author&gt;Chintala, S.&lt;/author&gt;&lt;author&gt;Chanan, G.&lt;/author&gt;&lt;author&gt;Yang, E.&lt;/author&gt;&lt;author&gt;Devito, Z.&lt;/author&gt;&lt;author&gt;Lin, Z.&lt;/author&gt;&lt;author&gt;Desmaison, A.&lt;/author&gt;&lt;author&gt;Antiga, L.&lt;/author&gt;&lt;author&gt;Lerer, A.&lt;/author&gt;&lt;/authors&gt;&lt;/contributors&gt;&lt;titles&gt;&lt;title&gt;Automatic differentiation in PyTorch&lt;/title&gt;&lt;/titles&gt;&lt;dates&gt;&lt;year&gt;2017&lt;/year&gt;&lt;/dates&gt;&lt;urls&gt;&lt;/urls&gt;&lt;/record&gt;&lt;/Cite&gt;&lt;/EndNote&gt;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"_ENREF_75" \o "Paszke, 2017 #72" </w:instrText>
      </w:r>
      <w:r>
        <w:fldChar w:fldCharType="separate"/>
      </w:r>
      <w:r>
        <w:rPr>
          <w:rFonts w:cs="Times New Roman"/>
          <w:szCs w:val="24"/>
          <w:vertAlign w:val="superscript"/>
        </w:rPr>
        <w:t>75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深度学习框架，并在NVIDIA Tesla V100S GPU上进行训练。每个实验使用的批处理量为16。训练网络的初始学习率为0.001。由于我们的方法</w:t>
      </w:r>
      <w:r>
        <w:rPr>
          <w:rFonts w:hint="eastAsia" w:cs="Times New Roman"/>
          <w:szCs w:val="24"/>
        </w:rPr>
        <w:t>在A</w:t>
      </w:r>
      <w:r>
        <w:rPr>
          <w:rFonts w:cs="Times New Roman"/>
          <w:szCs w:val="24"/>
        </w:rPr>
        <w:t>TLAS</w:t>
      </w:r>
      <w:r>
        <w:rPr>
          <w:rFonts w:hint="eastAsia" w:cs="Times New Roman"/>
          <w:szCs w:val="24"/>
        </w:rPr>
        <w:t>数据集中</w:t>
      </w:r>
      <w:r>
        <w:rPr>
          <w:rFonts w:cs="Times New Roman"/>
          <w:szCs w:val="24"/>
        </w:rPr>
        <w:t>没有</w:t>
      </w:r>
      <w:r>
        <w:rPr>
          <w:rFonts w:hint="eastAsia" w:cs="Times New Roman"/>
          <w:szCs w:val="24"/>
        </w:rPr>
        <w:t>划分</w:t>
      </w:r>
      <w:r>
        <w:rPr>
          <w:rFonts w:cs="Times New Roman"/>
          <w:szCs w:val="24"/>
        </w:rPr>
        <w:t>验证集，所以我们使用衰减率</w:t>
      </w:r>
      <w:r>
        <w:rPr>
          <w:rFonts w:hint="eastAsia" w:cs="Times New Roman"/>
          <w:szCs w:val="24"/>
        </w:rPr>
        <w:t>为</w:t>
      </w:r>
      <w:r>
        <w:rPr>
          <w:rFonts w:cs="Times New Roman"/>
          <w:szCs w:val="24"/>
        </w:rPr>
        <w:t>0.96的指数衰减法逐渐降低学习率，以确保网络的最终训练性能是稳定的。并使用Adam优化器</w:t>
      </w:r>
      <w:r>
        <w:rPr>
          <w:rFonts w:cs="Times New Roman"/>
          <w:szCs w:val="24"/>
        </w:rPr>
        <w:fldChar w:fldCharType="begin"/>
      </w:r>
      <w:r>
        <w:rPr>
          <w:rFonts w:cs="Times New Roman"/>
          <w:szCs w:val="24"/>
        </w:rPr>
        <w:instrText xml:space="preserve"> ADDIN EN.CITE &lt;EndNote&gt;&lt;Cite&gt;&lt;Author&gt;Kingma&lt;/Author&gt;&lt;Year&gt;2014&lt;/Year&gt;&lt;RecNum&gt;55&lt;/RecNum&gt;&lt;DisplayText&gt;&lt;style face="superscript"&gt;[76]&lt;/style&gt;&lt;/DisplayText&gt;&lt;record&gt;&lt;rec-number&gt;55&lt;/rec-number&gt;&lt;foreign-keys&gt;&lt;key app="EN" db-id="wt0f55tzdrr09ne0web5fwv9a2zaffp955av" timestamp="1677575294"&gt;55&lt;/key&gt;&lt;/foreign-keys&gt;&lt;ref-type name="Journal Article"&gt;17&lt;/ref-type&gt;&lt;contributors&gt;&lt;authors&gt;&lt;author&gt;Kingma, Diederik P.&lt;/author&gt;&lt;author&gt;Ba, Jimmy&lt;/author&gt;&lt;/authors&gt;&lt;/contributors&gt;&lt;titles&gt;&lt;title&gt;Adam: A Method for Stochastic Optimization&lt;/title&gt;&lt;secondary-title&gt;CoRR&lt;/secondary-title&gt;&lt;/titles&gt;&lt;periodical&gt;&lt;full-title&gt;CoRR&lt;/full-title&gt;&lt;/periodical&gt;&lt;volume&gt;abs/1412.6980&lt;/volume&gt;&lt;dates&gt;&lt;year&gt;2014&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"_ENREF_76" \o "Kingma, 2014 #55" </w:instrText>
      </w:r>
      <w:r>
        <w:fldChar w:fldCharType="separate"/>
      </w:r>
      <w:r>
        <w:rPr>
          <w:rFonts w:cs="Times New Roman"/>
          <w:szCs w:val="24"/>
          <w:vertAlign w:val="superscript"/>
        </w:rPr>
        <w:t>76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来最小化损失函数。所有的模型都进行了150个epochs的训练，以优化方法的性能。</w:t>
      </w:r>
    </w:p>
    <w:p>
      <w:pPr>
        <w:pStyle w:val="4"/>
        <w:spacing w:before="156" w:after="156"/>
      </w:pPr>
      <w:bookmarkStart w:id="113" w:name="_Toc130735758"/>
      <w:r>
        <w:t xml:space="preserve">3.5.2 </w:t>
      </w:r>
      <w:r>
        <w:rPr>
          <w:rFonts w:hint="eastAsia"/>
        </w:rPr>
        <w:t>评估指标</w:t>
      </w:r>
      <w:bookmarkEnd w:id="113"/>
    </w:p>
    <w:p>
      <w:pPr>
        <w:overflowPunct w:val="0"/>
        <w:ind w:firstLine="480" w:firstLineChars="200"/>
        <w:rPr>
          <w:rFonts w:cs="Times New Roman"/>
          <w:szCs w:val="24"/>
        </w:rPr>
      </w:pPr>
      <w:r>
        <w:rPr>
          <w:rFonts w:cs="Times New Roman"/>
          <w:szCs w:val="24"/>
        </w:rPr>
        <w:t>在本文中，我们用五个分割指标来衡量我们方法的性能：</w:t>
      </w:r>
      <w:r>
        <w:rPr>
          <w:rFonts w:hint="eastAsia" w:cs="Times New Roman"/>
          <w:szCs w:val="24"/>
        </w:rPr>
        <w:t>(</w:t>
      </w:r>
      <w:r>
        <w:rPr>
          <w:rFonts w:cs="Times New Roman"/>
          <w:szCs w:val="24"/>
        </w:rPr>
        <w:t>1</w:t>
      </w:r>
      <w:r>
        <w:rPr>
          <w:rFonts w:hint="eastAsia" w:cs="Times New Roman"/>
          <w:szCs w:val="24"/>
        </w:rPr>
        <w:t>)</w:t>
      </w:r>
      <w:r>
        <w:rPr>
          <w:rFonts w:cs="Times New Roman"/>
          <w:szCs w:val="24"/>
        </w:rPr>
        <w:t>Dice相似性系数</w:t>
      </w:r>
      <w:r>
        <w:rPr>
          <w:rFonts w:hint="eastAsia" w:cs="Times New Roman"/>
          <w:szCs w:val="24"/>
        </w:rPr>
        <w:t>(</w:t>
      </w:r>
      <w:r>
        <w:rPr>
          <w:rFonts w:cs="Times New Roman"/>
          <w:szCs w:val="24"/>
        </w:rPr>
        <w:t>DSC</w:t>
      </w:r>
      <w:r>
        <w:rPr>
          <w:rFonts w:hint="eastAsia" w:cs="Times New Roman"/>
          <w:szCs w:val="24"/>
        </w:rPr>
        <w:t>)</w:t>
      </w:r>
      <w:r>
        <w:rPr>
          <w:rFonts w:cs="Times New Roman"/>
          <w:szCs w:val="24"/>
        </w:rPr>
        <w:t>，</w:t>
      </w:r>
      <w:r>
        <w:rPr>
          <w:rFonts w:hint="eastAsia" w:cs="Times New Roman"/>
          <w:szCs w:val="24"/>
        </w:rPr>
        <w:t>(</w:t>
      </w:r>
      <w:r>
        <w:rPr>
          <w:rFonts w:cs="Times New Roman"/>
          <w:szCs w:val="24"/>
        </w:rPr>
        <w:t>2</w:t>
      </w:r>
      <w:r>
        <w:rPr>
          <w:rFonts w:hint="eastAsia" w:cs="Times New Roman"/>
          <w:szCs w:val="24"/>
        </w:rPr>
        <w:t>)</w:t>
      </w:r>
      <w:r>
        <w:rPr>
          <w:rFonts w:cs="Times New Roman"/>
          <w:szCs w:val="24"/>
        </w:rPr>
        <w:t>DSC</w:t>
      </w:r>
      <w:r>
        <w:rPr>
          <w:rFonts w:hint="eastAsia" w:cs="Times New Roman"/>
          <w:szCs w:val="24"/>
        </w:rPr>
        <w:t>(G)</w:t>
      </w:r>
      <w:r>
        <w:rPr>
          <w:rFonts w:cs="Times New Roman"/>
          <w:szCs w:val="24"/>
        </w:rPr>
        <w:t>，</w:t>
      </w:r>
      <w:r>
        <w:rPr>
          <w:rFonts w:hint="eastAsia" w:cs="Times New Roman"/>
          <w:szCs w:val="24"/>
        </w:rPr>
        <w:t>(</w:t>
      </w:r>
      <w:r>
        <w:rPr>
          <w:rFonts w:cs="Times New Roman"/>
          <w:szCs w:val="24"/>
        </w:rPr>
        <w:t>3</w:t>
      </w:r>
      <w:r>
        <w:rPr>
          <w:rFonts w:hint="eastAsia" w:cs="Times New Roman"/>
          <w:szCs w:val="24"/>
        </w:rPr>
        <w:t>)</w:t>
      </w:r>
      <w:r>
        <w:rPr>
          <w:rFonts w:cs="Times New Roman"/>
          <w:szCs w:val="24"/>
        </w:rPr>
        <w:t>召回率</w:t>
      </w:r>
      <w:r>
        <w:rPr>
          <w:rFonts w:hint="eastAsia" w:cs="Times New Roman"/>
          <w:szCs w:val="24"/>
        </w:rPr>
        <w:t>(</w:t>
      </w:r>
      <w:r>
        <w:rPr>
          <w:rFonts w:cs="Times New Roman"/>
          <w:szCs w:val="24"/>
        </w:rPr>
        <w:t>Recall)，</w:t>
      </w:r>
      <w:r>
        <w:rPr>
          <w:rFonts w:hint="eastAsia" w:cs="Times New Roman"/>
          <w:szCs w:val="24"/>
        </w:rPr>
        <w:t>(</w:t>
      </w:r>
      <w:r>
        <w:rPr>
          <w:rFonts w:cs="Times New Roman"/>
          <w:szCs w:val="24"/>
        </w:rPr>
        <w:t>4</w:t>
      </w:r>
      <w:r>
        <w:rPr>
          <w:rFonts w:hint="eastAsia" w:cs="Times New Roman"/>
          <w:szCs w:val="24"/>
        </w:rPr>
        <w:t>)精确率(</w:t>
      </w:r>
      <w:r>
        <w:rPr>
          <w:rFonts w:cs="Times New Roman"/>
          <w:szCs w:val="24"/>
        </w:rPr>
        <w:t>Precision)</w:t>
      </w:r>
      <w:r>
        <w:rPr>
          <w:rFonts w:hint="eastAsia" w:cs="Times New Roman"/>
          <w:szCs w:val="24"/>
        </w:rPr>
        <w:t>，和(</w:t>
      </w:r>
      <w:r>
        <w:rPr>
          <w:rFonts w:cs="Times New Roman"/>
          <w:szCs w:val="24"/>
        </w:rPr>
        <w:t>5)J</w:t>
      </w:r>
      <w:r>
        <w:rPr>
          <w:rFonts w:hint="eastAsia" w:cs="Times New Roman"/>
          <w:szCs w:val="24"/>
        </w:rPr>
        <w:t>accard相似系数</w:t>
      </w:r>
      <w:r>
        <w:rPr>
          <w:rFonts w:cs="Times New Roman"/>
          <w:szCs w:val="24"/>
        </w:rPr>
        <w:t>。它们被定义为：</w:t>
      </w:r>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r>
                <m:rPr>
                  <m:sty m:val="p"/>
                </m:rPr>
                <w:rPr>
                  <w:rFonts w:ascii="Cambria Math" w:hAnsi="Cambria Math" w:cs="Times New Roman"/>
                  <w:szCs w:val="24"/>
                </w:rPr>
                <m:t>Precision=</m:t>
              </m:r>
              <m:f>
                <m:fPr>
                  <m:ctrlPr>
                    <w:rPr>
                      <w:rFonts w:ascii="Cambria Math" w:hAnsi="Cambria Math" w:cs="Times New Roman"/>
                      <w:szCs w:val="24"/>
                    </w:rPr>
                  </m:ctrlPr>
                </m:fPr>
                <m:num>
                  <m:r>
                    <m:rPr/>
                    <w:rPr>
                      <w:rFonts w:ascii="Cambria Math" w:hAnsi="Cambria Math" w:cs="Times New Roman"/>
                      <w:szCs w:val="24"/>
                    </w:rPr>
                    <m:t>TP</m:t>
                  </m:r>
                  <m:ctrlPr>
                    <w:rPr>
                      <w:rFonts w:ascii="Cambria Math" w:hAnsi="Cambria Math" w:cs="Times New Roman"/>
                      <w:szCs w:val="24"/>
                    </w:rPr>
                  </m:ctrlPr>
                </m:num>
                <m:den>
                  <m:r>
                    <m:rPr/>
                    <w:rPr>
                      <w:rFonts w:ascii="Cambria Math" w:hAnsi="Cambria Math" w:cs="Times New Roman"/>
                      <w:szCs w:val="24"/>
                    </w:rPr>
                    <m:t>TP</m:t>
                  </m:r>
                  <m:r>
                    <m:rPr>
                      <m:sty m:val="p"/>
                    </m:rPr>
                    <w:rPr>
                      <w:rFonts w:ascii="Cambria Math" w:hAnsi="Cambria Math" w:cs="Times New Roman"/>
                      <w:szCs w:val="24"/>
                    </w:rPr>
                    <m:t>+</m:t>
                  </m:r>
                  <m:r>
                    <m:rPr/>
                    <w:rPr>
                      <w:rFonts w:ascii="Cambria Math" w:hAnsi="Cambria Math" w:cs="Times New Roman"/>
                      <w:szCs w:val="24"/>
                    </w:rPr>
                    <m:t>FP</m:t>
                  </m:r>
                  <m:ctrlPr>
                    <w:rPr>
                      <w:rFonts w:ascii="Cambria Math" w:hAnsi="Cambria Math" w:cs="Times New Roman"/>
                      <w:szCs w:val="24"/>
                    </w:rPr>
                  </m:ctrlPr>
                </m:den>
              </m:f>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3.9</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r>
                <m:rPr>
                  <m:sty m:val="p"/>
                </m:rPr>
                <w:rPr>
                  <w:rFonts w:ascii="Cambria Math" w:hAnsi="Cambria Math" w:cs="Times New Roman"/>
                  <w:szCs w:val="24"/>
                </w:rPr>
                <m:t>Recall=</m:t>
              </m:r>
              <m:f>
                <m:fPr>
                  <m:ctrlPr>
                    <w:rPr>
                      <w:rFonts w:ascii="Cambria Math" w:hAnsi="Cambria Math" w:cs="Times New Roman"/>
                      <w:szCs w:val="24"/>
                    </w:rPr>
                  </m:ctrlPr>
                </m:fPr>
                <m:num>
                  <m:r>
                    <m:rPr/>
                    <w:rPr>
                      <w:rFonts w:ascii="Cambria Math" w:hAnsi="Cambria Math" w:cs="Times New Roman"/>
                      <w:szCs w:val="24"/>
                    </w:rPr>
                    <m:t>TP</m:t>
                  </m:r>
                  <m:ctrlPr>
                    <w:rPr>
                      <w:rFonts w:ascii="Cambria Math" w:hAnsi="Cambria Math" w:cs="Times New Roman"/>
                      <w:szCs w:val="24"/>
                    </w:rPr>
                  </m:ctrlPr>
                </m:num>
                <m:den>
                  <m:r>
                    <m:rPr/>
                    <w:rPr>
                      <w:rFonts w:ascii="Cambria Math" w:hAnsi="Cambria Math" w:cs="Times New Roman"/>
                      <w:szCs w:val="24"/>
                    </w:rPr>
                    <m:t>TP</m:t>
                  </m:r>
                  <m:r>
                    <m:rPr>
                      <m:sty m:val="p"/>
                    </m:rPr>
                    <w:rPr>
                      <w:rFonts w:ascii="Cambria Math" w:hAnsi="Cambria Math" w:cs="Times New Roman"/>
                      <w:szCs w:val="24"/>
                    </w:rPr>
                    <m:t>+</m:t>
                  </m:r>
                  <m:r>
                    <m:rPr/>
                    <w:rPr>
                      <w:rFonts w:ascii="Cambria Math" w:hAnsi="Cambria Math" w:cs="Times New Roman"/>
                      <w:szCs w:val="24"/>
                    </w:rPr>
                    <m:t>FN</m:t>
                  </m:r>
                  <m:ctrlPr>
                    <w:rPr>
                      <w:rFonts w:ascii="Cambria Math" w:hAnsi="Cambria Math" w:cs="Times New Roman"/>
                      <w:szCs w:val="24"/>
                    </w:rPr>
                  </m:ctrlPr>
                </m:den>
              </m:f>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3.10</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r>
                <m:rPr>
                  <m:sty m:val="p"/>
                </m:rPr>
                <w:rPr>
                  <w:rFonts w:ascii="Cambria Math" w:hAnsi="Cambria Math" w:cs="Times New Roman"/>
                  <w:szCs w:val="24"/>
                </w:rPr>
                <m:t>DSC=</m:t>
              </m:r>
              <m:f>
                <m:fPr>
                  <m:ctrlPr>
                    <w:rPr>
                      <w:rFonts w:ascii="Cambria Math" w:hAnsi="Cambria Math" w:cs="Times New Roman"/>
                      <w:szCs w:val="24"/>
                    </w:rPr>
                  </m:ctrlPr>
                </m:fPr>
                <m:num>
                  <m:r>
                    <m:rPr>
                      <m:sty m:val="p"/>
                    </m:rPr>
                    <w:rPr>
                      <w:rFonts w:ascii="Cambria Math" w:hAnsi="Cambria Math" w:cs="Times New Roman"/>
                      <w:szCs w:val="24"/>
                    </w:rPr>
                    <m:t>2</m:t>
                  </m:r>
                  <m:r>
                    <m:rPr/>
                    <w:rPr>
                      <w:rFonts w:ascii="Cambria Math" w:hAnsi="Cambria Math" w:cs="Times New Roman"/>
                      <w:szCs w:val="24"/>
                    </w:rPr>
                    <m:t>TP</m:t>
                  </m:r>
                  <m:ctrlPr>
                    <w:rPr>
                      <w:rFonts w:ascii="Cambria Math" w:hAnsi="Cambria Math" w:cs="Times New Roman"/>
                      <w:szCs w:val="24"/>
                    </w:rPr>
                  </m:ctrlPr>
                </m:num>
                <m:den>
                  <m:r>
                    <m:rPr>
                      <m:sty m:val="p"/>
                    </m:rPr>
                    <w:rPr>
                      <w:rFonts w:ascii="Cambria Math" w:hAnsi="Cambria Math" w:cs="Times New Roman"/>
                      <w:szCs w:val="24"/>
                    </w:rPr>
                    <m:t>2</m:t>
                  </m:r>
                  <m:r>
                    <m:rPr/>
                    <w:rPr>
                      <w:rFonts w:ascii="Cambria Math" w:hAnsi="Cambria Math" w:cs="Times New Roman"/>
                      <w:szCs w:val="24"/>
                    </w:rPr>
                    <m:t>TP</m:t>
                  </m:r>
                  <m:r>
                    <m:rPr>
                      <m:sty m:val="p"/>
                    </m:rPr>
                    <w:rPr>
                      <w:rFonts w:ascii="Cambria Math" w:hAnsi="Cambria Math" w:cs="Times New Roman"/>
                      <w:szCs w:val="24"/>
                    </w:rPr>
                    <m:t>+</m:t>
                  </m:r>
                  <m:r>
                    <m:rPr/>
                    <w:rPr>
                      <w:rFonts w:ascii="Cambria Math" w:hAnsi="Cambria Math" w:cs="Times New Roman"/>
                      <w:szCs w:val="24"/>
                    </w:rPr>
                    <m:t>FP</m:t>
                  </m:r>
                  <m:r>
                    <m:rPr>
                      <m:sty m:val="p"/>
                    </m:rPr>
                    <w:rPr>
                      <w:rFonts w:ascii="Cambria Math" w:hAnsi="Cambria Math" w:cs="Times New Roman"/>
                      <w:szCs w:val="24"/>
                    </w:rPr>
                    <m:t>+</m:t>
                  </m:r>
                  <m:r>
                    <m:rPr/>
                    <w:rPr>
                      <w:rFonts w:ascii="Cambria Math" w:hAnsi="Cambria Math" w:cs="Times New Roman"/>
                      <w:szCs w:val="24"/>
                    </w:rPr>
                    <m:t>FN</m:t>
                  </m:r>
                  <m:ctrlPr>
                    <w:rPr>
                      <w:rFonts w:ascii="Cambria Math" w:hAnsi="Cambria Math" w:cs="Times New Roman"/>
                      <w:szCs w:val="24"/>
                    </w:rPr>
                  </m:ctrlPr>
                </m:den>
              </m:f>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3.11</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r>
                <m:rPr/>
                <w:rPr>
                  <w:rFonts w:ascii="Cambria Math" w:hAnsi="Cambria Math" w:cs="Times New Roman"/>
                  <w:szCs w:val="24"/>
                </w:rPr>
                <m:t>Jaccard=</m:t>
              </m:r>
              <m:f>
                <m:fPr>
                  <m:ctrlPr>
                    <w:rPr>
                      <w:rFonts w:ascii="Cambria Math" w:hAnsi="Cambria Math" w:cs="Times New Roman"/>
                      <w:i/>
                      <w:szCs w:val="24"/>
                    </w:rPr>
                  </m:ctrlPr>
                </m:fPr>
                <m:num>
                  <m:r>
                    <m:rPr/>
                    <w:rPr>
                      <w:rFonts w:ascii="Cambria Math" w:hAnsi="Cambria Math" w:cs="Times New Roman"/>
                      <w:szCs w:val="24"/>
                    </w:rPr>
                    <m:t>TP</m:t>
                  </m:r>
                  <m:ctrlPr>
                    <w:rPr>
                      <w:rFonts w:ascii="Cambria Math" w:hAnsi="Cambria Math" w:cs="Times New Roman"/>
                      <w:i/>
                      <w:szCs w:val="24"/>
                    </w:rPr>
                  </m:ctrlPr>
                </m:num>
                <m:den>
                  <m:r>
                    <m:rPr/>
                    <w:rPr>
                      <w:rFonts w:ascii="Cambria Math" w:hAnsi="Cambria Math" w:cs="Times New Roman"/>
                      <w:szCs w:val="24"/>
                    </w:rPr>
                    <m:t>TP+FP+FN</m:t>
                  </m:r>
                  <m:ctrlPr>
                    <w:rPr>
                      <w:rFonts w:ascii="Cambria Math" w:hAnsi="Cambria Math" w:cs="Times New Roman"/>
                      <w:i/>
                      <w:szCs w:val="24"/>
                    </w:rPr>
                  </m:ctrlPr>
                </m:den>
              </m:f>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3.12</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r>
        <w:rPr>
          <w:rFonts w:cs="Times New Roman"/>
          <w:szCs w:val="24"/>
        </w:rPr>
        <w:t>其中TP、FP、TN和FN表示测试样本</w:t>
      </w:r>
      <w:r>
        <w:rPr>
          <w:rFonts w:hint="eastAsia" w:cs="Times New Roman"/>
          <w:szCs w:val="24"/>
        </w:rPr>
        <w:t>预测结果中</w:t>
      </w:r>
      <w:r>
        <w:rPr>
          <w:rFonts w:cs="Times New Roman"/>
          <w:szCs w:val="24"/>
        </w:rPr>
        <w:t>真阳性、假阳性、真阴性和假阴性的数量。DSC、</w:t>
      </w:r>
      <w:r>
        <w:rPr>
          <w:rFonts w:hint="eastAsia" w:cs="Times New Roman"/>
          <w:szCs w:val="24"/>
        </w:rPr>
        <w:t>Recall</w:t>
      </w:r>
      <w:r>
        <w:rPr>
          <w:rFonts w:cs="Times New Roman"/>
          <w:szCs w:val="24"/>
        </w:rPr>
        <w:t>(Rec)</w:t>
      </w:r>
      <w:r>
        <w:rPr>
          <w:rFonts w:hint="eastAsia" w:cs="Times New Roman"/>
          <w:szCs w:val="24"/>
        </w:rPr>
        <w:t>、</w:t>
      </w:r>
      <w:r>
        <w:rPr>
          <w:rFonts w:cs="Times New Roman"/>
          <w:szCs w:val="24"/>
        </w:rPr>
        <w:t>Precision(Prec)</w:t>
      </w:r>
      <w:r>
        <w:rPr>
          <w:rFonts w:hint="eastAsia" w:cs="Times New Roman"/>
          <w:szCs w:val="24"/>
        </w:rPr>
        <w:t>和Jaccard</w:t>
      </w:r>
      <w:r>
        <w:rPr>
          <w:rFonts w:cs="Times New Roman"/>
          <w:szCs w:val="24"/>
        </w:rPr>
        <w:t>(Jac)的指标是基于测试集中每个病人</w:t>
      </w:r>
      <w:r>
        <w:rPr>
          <w:rFonts w:hint="eastAsia" w:cs="Times New Roman"/>
          <w:szCs w:val="24"/>
        </w:rPr>
        <w:t>案</w:t>
      </w:r>
      <w:r>
        <w:rPr>
          <w:rFonts w:cs="Times New Roman"/>
          <w:szCs w:val="24"/>
        </w:rPr>
        <w:t>例的测试结果平均值，而DSC</w:t>
      </w:r>
      <w:r>
        <w:rPr>
          <w:rFonts w:hint="eastAsia" w:cs="Times New Roman"/>
          <w:szCs w:val="24"/>
        </w:rPr>
        <w:t>(G)</w:t>
      </w:r>
      <w:r>
        <w:rPr>
          <w:rFonts w:cs="Times New Roman"/>
          <w:szCs w:val="24"/>
        </w:rPr>
        <w:t>是基于测试集中所有病例的</w:t>
      </w:r>
      <w:r>
        <w:rPr>
          <w:rFonts w:hint="eastAsia" w:cs="Times New Roman"/>
          <w:szCs w:val="24"/>
        </w:rPr>
        <w:t>全局</w:t>
      </w:r>
      <w:r>
        <w:rPr>
          <w:rFonts w:cs="Times New Roman"/>
          <w:szCs w:val="24"/>
        </w:rPr>
        <w:t>DSC(DSC(G))</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召回率能够反应我们网络对于假阴性的改善，表明应对类内不一致问题的有效应。准确率能够反应我们网络对于假阳性的改善，表明应对类间模糊问题的有效性。</w:t>
      </w:r>
    </w:p>
    <w:p>
      <w:pPr>
        <w:overflowPunct w:val="0"/>
        <w:ind w:firstLine="480" w:firstLineChars="200"/>
        <w:rPr>
          <w:rFonts w:cs="Times New Roman"/>
          <w:szCs w:val="24"/>
        </w:rPr>
      </w:pPr>
      <w:r>
        <w:rPr>
          <w:rFonts w:hint="eastAsia" w:cs="Times New Roman"/>
          <w:szCs w:val="24"/>
        </w:rPr>
        <w:t>为了验证我们的方法对目标边界的分割效果，我们增加了两个评估指标：平均表面距离(</w:t>
      </w:r>
      <w:r>
        <w:rPr>
          <w:rFonts w:cs="Times New Roman"/>
          <w:szCs w:val="24"/>
        </w:rPr>
        <w:t>Average surface distance, ASD)</w:t>
      </w:r>
      <w:r>
        <w:rPr>
          <w:rFonts w:hint="eastAsia" w:cs="Times New Roman"/>
          <w:szCs w:val="24"/>
        </w:rPr>
        <w:t>和排名为5%的豪斯多夫距离</w:t>
      </w:r>
      <w:r>
        <w:rPr>
          <w:rFonts w:cs="Times New Roman"/>
          <w:szCs w:val="24"/>
        </w:rPr>
        <w:t>(95 percent Hausdorff distance, 95HD)</w:t>
      </w:r>
      <w:r>
        <w:rPr>
          <w:rFonts w:hint="eastAsia" w:cs="Times New Roman"/>
          <w:szCs w:val="24"/>
        </w:rPr>
        <w:t>，它们被证实可以用来评估边界的分割精度</w:t>
      </w:r>
      <w:r>
        <w:rPr>
          <w:rFonts w:cs="Times New Roman"/>
          <w:szCs w:val="24"/>
        </w:rPr>
        <w:fldChar w:fldCharType="begin"/>
      </w:r>
      <w:r>
        <w:rPr>
          <w:rFonts w:cs="Times New Roman"/>
          <w:szCs w:val="24"/>
        </w:rPr>
        <w:instrText xml:space="preserve"> ADDIN EN.CITE &lt;EndNote&gt;&lt;Cite&gt;&lt;Author&gt;Xu&lt;/Author&gt;&lt;Year&gt;2021&lt;/Year&gt;&lt;RecNum&gt;71&lt;/RecNum&gt;&lt;DisplayText&gt;&lt;style face="superscript"&gt;[77]&lt;/style&gt;&lt;/DisplayText&gt;&lt;record&gt;&lt;rec-number&gt;71&lt;/rec-number&gt;&lt;foreign-keys&gt;&lt;key app="EN" db-id="wt0f55tzdrr09ne0web5fwv9a2zaffp955av" timestamp="1678431425"&gt;71&lt;/key&gt;&lt;/foreign-keys&gt;&lt;ref-type name="Conference Proceedings"&gt;10&lt;/ref-type&gt;&lt;contributors&gt;&lt;authors&gt;&lt;author&gt;Xu, Zhe&lt;/author&gt;&lt;author&gt;Lu, Donghuan&lt;/author&gt;&lt;author&gt;Wang, Yixin&lt;/author&gt;&lt;author&gt;Luo, Jie&lt;/author&gt;&lt;author&gt;Jayender, Jagadeesan&lt;/author&gt;&lt;author&gt;Ma, Kai&lt;/author&gt;&lt;author&gt;Zheng, Yefeng&lt;/author&gt;&lt;author&gt;Li, Xiu&lt;/author&gt;&lt;/authors&gt;&lt;secondary-authors&gt;&lt;author&gt;de Bruijne, Marleen&lt;/author&gt;&lt;author&gt;Cattin, Philippe C.&lt;/author&gt;&lt;author&gt;Cotin, Stéphane&lt;/author&gt;&lt;author&gt;Padoy, Nicolas&lt;/author&gt;&lt;author&gt;Speidel, Stefanie&lt;/author&gt;&lt;author&gt;Zheng, Yefeng&lt;/author&gt;&lt;author&gt;Essert, Caroline&lt;/author&gt;&lt;/secondary-authors&gt;&lt;/contributors&gt;&lt;titles&gt;&lt;title&gt;Noisy Labels are Treasure: Mean-Teacher-Assisted Confident Learning for Hepatic Vessel Segmentation&lt;/title&gt;&lt;secondary-title&gt;Medical Image Computing and Computer Assisted Intervention – MICCAI 2021&lt;/secondary-title&gt;&lt;/titles&gt;&lt;pages&gt;3-13&lt;/pages&gt;&lt;dates&gt;&lt;year&gt;2021&lt;/year&gt;&lt;pub-dates&gt;&lt;date&gt;2021//&lt;/date&gt;&lt;/pub-dates&gt;&lt;/dates&gt;&lt;pub-location&gt;Cham&lt;/pub-location&gt;&lt;publisher&gt;Springer International Publishing&lt;/publisher&gt;&lt;isbn&gt;978-3-030-87193-2&lt;/isbn&gt;&lt;urls&gt;&lt;/urls&gt;&lt;/record&gt;&lt;/Cite&gt;&lt;/EndNote&gt;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"_ENREF_77" \o "Xu, 2021 #71" </w:instrText>
      </w:r>
      <w:r>
        <w:fldChar w:fldCharType="separate"/>
      </w:r>
      <w:r>
        <w:rPr>
          <w:rFonts w:cs="Times New Roman"/>
          <w:szCs w:val="24"/>
          <w:vertAlign w:val="superscript"/>
        </w:rPr>
        <w:t>77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p>
    <w:p>
      <w:pPr>
        <w:pStyle w:val="4"/>
        <w:spacing w:before="156" w:after="156"/>
      </w:pPr>
      <w:bookmarkStart w:id="114" w:name="_Toc130735759"/>
      <w:r>
        <w:t xml:space="preserve">3.5.3 </w:t>
      </w:r>
      <w:r>
        <w:rPr>
          <w:rFonts w:hint="eastAsia"/>
        </w:rPr>
        <w:t>损失函数计算</w:t>
      </w:r>
      <w:bookmarkEnd w:id="114"/>
    </w:p>
    <w:p>
      <w:pPr>
        <w:overflowPunct w:val="0"/>
        <w:ind w:firstLine="480" w:firstLineChars="200"/>
        <w:rPr>
          <w:rFonts w:cs="Times New Roman"/>
          <w:szCs w:val="24"/>
        </w:rPr>
      </w:pPr>
      <w:bookmarkStart w:id="115" w:name="_Hlk109325560"/>
      <w:r>
        <w:rPr>
          <w:rFonts w:cs="Times New Roman"/>
          <w:szCs w:val="24"/>
        </w:rPr>
        <w:t>我们在网络训练中使用了增强混合损失来监督最终的分割结果，如公式</w:t>
      </w:r>
      <w:r>
        <w:rPr>
          <w:rFonts w:hint="eastAsia" w:cs="Times New Roman"/>
          <w:szCs w:val="24"/>
        </w:rPr>
        <w:t>(</w:t>
      </w:r>
      <w:r>
        <w:rPr>
          <w:rFonts w:cs="Times New Roman"/>
          <w:szCs w:val="24"/>
        </w:rPr>
        <w:t>3.13)所示，由focal loss和</w:t>
      </w:r>
      <w:r>
        <w:rPr>
          <w:rFonts w:hint="eastAsia" w:cs="Times New Roman"/>
          <w:szCs w:val="24"/>
        </w:rPr>
        <w:t>d</w:t>
      </w:r>
      <w:r>
        <w:rPr>
          <w:rFonts w:cs="Times New Roman"/>
          <w:szCs w:val="24"/>
        </w:rPr>
        <w:t>ice loss组成</w:t>
      </w:r>
      <w:r>
        <w:rPr>
          <w:rFonts w:hint="eastAsia" w:cs="Times New Roman"/>
          <w:szCs w:val="24"/>
        </w:rPr>
        <w:t>，并且</w:t>
      </w:r>
      <w:r>
        <w:rPr>
          <w:rFonts w:cs="Times New Roman"/>
          <w:szCs w:val="24"/>
        </w:rPr>
        <w:t xml:space="preserve">我们用sobel </w:t>
      </w:r>
      <w:r>
        <w:rPr>
          <w:rFonts w:hint="eastAsia" w:cs="Times New Roman"/>
          <w:szCs w:val="24"/>
        </w:rPr>
        <w:t>loss</w:t>
      </w:r>
      <w:r>
        <w:rPr>
          <w:rFonts w:cs="Times New Roman"/>
          <w:szCs w:val="24"/>
        </w:rPr>
        <w:fldChar w:fldCharType="begin"/>
      </w:r>
      <w:r>
        <w:rPr>
          <w:rFonts w:cs="Times New Roman"/>
          <w:szCs w:val="24"/>
        </w:rPr>
        <w:instrText xml:space="preserve"> ADDIN EN.CITE &lt;EndNote&gt;&lt;Cite&gt;&lt;Author&gt;Guo&lt;/Author&gt;&lt;Year&gt;2021&lt;/Year&gt;&lt;RecNum&gt;56&lt;/RecNum&gt;&lt;DisplayText&gt;&lt;style face="superscript"&gt;[78]&lt;/style&gt;&lt;/DisplayText&gt;&lt;record&gt;&lt;rec-number&gt;56&lt;/rec-number&gt;&lt;foreign-keys&gt;&lt;key app="EN" db-id="wt0f55tzdrr09ne0web5fwv9a2zaffp955av" timestamp="1677575468"&gt;56&lt;/key&gt;&lt;/foreign-keys&gt;&lt;ref-type name="Journal Article"&gt;17&lt;/ref-type&gt;&lt;contributors&gt;&lt;authors&gt;&lt;author&gt;Guo, Libao&lt;/author&gt;&lt;author&gt;Lei, Baiying&lt;/author&gt;&lt;author&gt;Chen, Weiling&lt;/author&gt;&lt;author&gt;Du, Jie&lt;/author&gt;&lt;author&gt;Frangi, Alejandro F.&lt;/author&gt;&lt;author&gt;Qin, Jing&lt;/author&gt;&lt;author&gt;Zhao, Cheng&lt;/author&gt;&lt;author&gt;Shi, Pengpeng&lt;/author&gt;&lt;author&gt;Xia, Bei&lt;/author&gt;&lt;author&gt;Wang, Tianfu&lt;/author&gt;&lt;/authors&gt;&lt;/contributors&gt;&lt;titles&gt;&lt;title&gt;Dual attention enhancement feature fusion network for segmentation and quantitative analysis of paediatric echocardiography&lt;/title&gt;&lt;secondary-title&gt;Medical Image Analysis&lt;/secondary-title&gt;&lt;/titles&gt;&lt;periodical&gt;&lt;full-title&gt;Medical Image Analysis&lt;/full-title&gt;&lt;/periodical&gt;&lt;pages&gt;102042&lt;/pages&gt;&lt;volume&gt;71&lt;/volume&gt;&lt;keywords&gt;&lt;keyword&gt;Paediatric echocardiography segmentation quantitative analysis&lt;/keyword&gt;&lt;keyword&gt;Attention mechanism&lt;/keyword&gt;&lt;keyword&gt;Feature fusion&lt;/keyword&gt;&lt;keyword&gt;Dual attention enhancement&lt;/keyword&gt;&lt;/keywords&gt;&lt;dates&gt;&lt;year&gt;2021&lt;/year&gt;&lt;pub-dates&gt;&lt;date&gt;2021/07/01/&lt;/date&gt;&lt;/pub-dates&gt;&lt;/dates&gt;&lt;isbn&gt;1361-8415&lt;/isbn&gt;&lt;urls&gt;&lt;related-urls&gt;&lt;url&gt;https://www.sciencedirect.com/science/article/pii/S1361841521000888&lt;/url&gt;&lt;/related-urls&gt;&lt;/urls&gt;&lt;electronic-resource-num&gt;https://doi.org/10.1016/j.media.2021.102042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"_ENREF_78" \o "Guo, 2021 #56" </w:instrText>
      </w:r>
      <w:r>
        <w:fldChar w:fldCharType="separate"/>
      </w:r>
      <w:r>
        <w:rPr>
          <w:rFonts w:cs="Times New Roman"/>
          <w:szCs w:val="24"/>
          <w:vertAlign w:val="superscript"/>
        </w:rPr>
        <w:t>78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来</w:t>
      </w:r>
      <w:r>
        <w:rPr>
          <w:rFonts w:hint="eastAsia" w:cs="Times New Roman"/>
          <w:szCs w:val="24"/>
        </w:rPr>
        <w:t>监督边界</w:t>
      </w:r>
      <w:r>
        <w:rPr>
          <w:rFonts w:cs="Times New Roman"/>
          <w:szCs w:val="24"/>
        </w:rPr>
        <w:t>分割的</w:t>
      </w:r>
      <w:r>
        <w:rPr>
          <w:rFonts w:hint="eastAsia" w:cs="Times New Roman"/>
          <w:szCs w:val="24"/>
        </w:rPr>
        <w:t>结果。我们</w:t>
      </w:r>
      <w:r>
        <w:rPr>
          <w:rFonts w:cs="Times New Roman"/>
          <w:szCs w:val="24"/>
        </w:rPr>
        <w:t>用</w:t>
      </w:r>
      <w:r>
        <w:rPr>
          <w:rFonts w:hint="eastAsia" w:cs="Times New Roman"/>
          <w:szCs w:val="24"/>
        </w:rPr>
        <w:t>二进制</w:t>
      </w:r>
      <w:r>
        <w:rPr>
          <w:rFonts w:cs="Times New Roman"/>
          <w:szCs w:val="24"/>
        </w:rPr>
        <w:t>交叉熵损失</w:t>
      </w:r>
      <w:r>
        <w:rPr>
          <w:rFonts w:hint="eastAsia" w:cs="Times New Roman"/>
          <w:szCs w:val="24"/>
        </w:rPr>
        <w:t>(</w:t>
      </w:r>
      <w:r>
        <w:rPr>
          <w:rFonts w:cs="Times New Roman"/>
          <w:szCs w:val="24"/>
        </w:rPr>
        <w:t>BCE_</w:t>
      </w:r>
      <w:r>
        <w:rPr>
          <w:rFonts w:hint="eastAsia" w:cs="Times New Roman"/>
          <w:szCs w:val="24"/>
        </w:rPr>
        <w:t>loss</w:t>
      </w:r>
      <w:r>
        <w:rPr>
          <w:rFonts w:cs="Times New Roman"/>
          <w:szCs w:val="24"/>
        </w:rPr>
        <w:t>)来监督每一层的粗粒度</w:t>
      </w:r>
      <w:r>
        <w:rPr>
          <w:rFonts w:hint="eastAsia" w:cs="Times New Roman"/>
          <w:szCs w:val="24"/>
        </w:rPr>
        <w:t>图像块</w:t>
      </w:r>
      <w:r>
        <w:rPr>
          <w:rFonts w:cs="Times New Roman"/>
          <w:szCs w:val="24"/>
        </w:rPr>
        <w:t>注意力输出的注意力图</w:t>
      </w:r>
      <w:r>
        <w:rPr>
          <w:rFonts w:hint="eastAsia" w:cs="Times New Roman"/>
          <w:szCs w:val="24"/>
        </w:rPr>
        <w:t>，通过损失函数直接监督的方式训练粗粒度图像块注意力模块，提升了注意力图在编码阶段的准确性</w:t>
      </w:r>
      <w:r>
        <w:rPr>
          <w:rFonts w:cs="Times New Roman"/>
          <w:szCs w:val="24"/>
        </w:rPr>
        <w:t>。</w:t>
      </w:r>
    </w:p>
    <w:p>
      <w:pPr>
        <w:overflowPunct w:val="0"/>
        <w:ind w:firstLine="480" w:firstLineChars="200"/>
        <w:rPr>
          <w:rFonts w:cs="Times New Roman"/>
          <w:szCs w:val="24"/>
        </w:rPr>
      </w:pPr>
      <w:r>
        <w:rPr>
          <w:rFonts w:cs="Times New Roman"/>
          <w:szCs w:val="24"/>
        </w:rPr>
        <w:t>为了防止对最终分割损失的过度影响，我们将粗粒度注意力损失的百分比设定为0.15。最终</w:t>
      </w:r>
      <w:r>
        <w:rPr>
          <w:rFonts w:hint="eastAsia" w:cs="Times New Roman"/>
          <w:szCs w:val="24"/>
        </w:rPr>
        <w:t>，</w:t>
      </w:r>
      <w:r>
        <w:rPr>
          <w:rFonts w:cs="Times New Roman"/>
          <w:szCs w:val="24"/>
        </w:rPr>
        <w:t>我们的损失函数有三个部分，如公式</w:t>
      </w:r>
      <w:r>
        <w:rPr>
          <w:rFonts w:hint="eastAsia" w:cs="Times New Roman"/>
          <w:szCs w:val="24"/>
        </w:rPr>
        <w:t>(</w:t>
      </w:r>
      <w:r>
        <w:rPr>
          <w:rFonts w:cs="Times New Roman"/>
          <w:szCs w:val="24"/>
        </w:rPr>
        <w:t>3.13-3.15)所示，其中p是我们的方法预测的结果，g是</w:t>
      </w:r>
      <w:r>
        <w:rPr>
          <w:rFonts w:hint="eastAsia" w:cs="Times New Roman"/>
          <w:szCs w:val="24"/>
        </w:rPr>
        <w:t>医生标注的金标准</w:t>
      </w:r>
      <w:r>
        <w:rPr>
          <w:rFonts w:cs="Times New Roman"/>
          <w:szCs w:val="24"/>
        </w:rPr>
        <w:t>。</w:t>
      </w:r>
      <m:oMath>
        <m:r>
          <m:rPr/>
          <w:rPr>
            <w:rFonts w:ascii="Cambria Math" w:hAnsi="Cambria Math" w:cs="Times New Roman"/>
            <w:szCs w:val="24"/>
          </w:rPr>
          <m:t>cp</m:t>
        </m:r>
      </m:oMath>
      <w:r>
        <w:rPr>
          <w:rFonts w:cs="Times New Roman"/>
          <w:szCs w:val="24"/>
        </w:rPr>
        <w:t>表示粗粒度</w:t>
      </w:r>
      <w:r>
        <w:rPr>
          <w:rFonts w:hint="eastAsia" w:cs="Times New Roman"/>
          <w:szCs w:val="24"/>
        </w:rPr>
        <w:t>注意力模块</w:t>
      </w:r>
      <w:r>
        <w:rPr>
          <w:rFonts w:cs="Times New Roman"/>
          <w:szCs w:val="24"/>
        </w:rPr>
        <w:t>的先验</w:t>
      </w:r>
      <w:r>
        <w:rPr>
          <w:rFonts w:hint="eastAsia" w:cs="Times New Roman"/>
          <w:szCs w:val="24"/>
        </w:rPr>
        <w:t>位置</w:t>
      </w:r>
      <w:r>
        <w:rPr>
          <w:rFonts w:cs="Times New Roman"/>
          <w:szCs w:val="24"/>
        </w:rPr>
        <w:t>信息，</w:t>
      </w:r>
      <m:oMath>
        <m:r>
          <m:rPr/>
          <w:rPr>
            <w:rFonts w:ascii="Cambria Math" w:hAnsi="Cambria Math" w:cs="Times New Roman"/>
            <w:szCs w:val="24"/>
          </w:rPr>
          <m:t>c</m:t>
        </m:r>
        <m:sSub>
          <m:sSubPr>
            <m:ctrlPr>
              <w:rPr>
                <w:rFonts w:ascii="Cambria Math" w:hAnsi="Cambria Math" w:cs="Times New Roman"/>
                <w:szCs w:val="24"/>
              </w:rPr>
            </m:ctrlPr>
          </m:sSubPr>
          <m:e>
            <m:r>
              <m:rPr/>
              <w:rPr>
                <w:rFonts w:ascii="Cambria Math" w:hAnsi="Cambria Math" w:cs="Times New Roman"/>
                <w:szCs w:val="24"/>
              </w:rPr>
              <m:t>g</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oMath>
      <w:r>
        <w:rPr>
          <w:rFonts w:cs="Times New Roman"/>
          <w:szCs w:val="24"/>
        </w:rPr>
        <w:t>表示在第i阶段产生的粗粒度</w:t>
      </w:r>
      <w:r>
        <w:rPr>
          <w:rFonts w:hint="eastAsia" w:cs="Times New Roman"/>
          <w:szCs w:val="24"/>
        </w:rPr>
        <w:t>图像块</w:t>
      </w:r>
      <w:r>
        <w:rPr>
          <w:rFonts w:cs="Times New Roman"/>
          <w:szCs w:val="24"/>
        </w:rPr>
        <w:t>注意力图</w:t>
      </w:r>
      <w:r>
        <w:rPr>
          <w:rFonts w:hint="eastAsia" w:cs="Times New Roman"/>
          <w:szCs w:val="24"/>
        </w:rPr>
        <w:t>的权重</w:t>
      </w:r>
      <w:r>
        <w:rPr>
          <w:rFonts w:cs="Times New Roman"/>
          <w:szCs w:val="24"/>
        </w:rPr>
        <w:t>。</w:t>
      </w:r>
      <w:r>
        <w:rPr>
          <w:rFonts w:hint="eastAsia" w:cs="Times New Roman"/>
          <w:szCs w:val="24"/>
        </w:rPr>
        <w:t>Focal</w:t>
      </w:r>
      <w:r>
        <w:rPr>
          <w:rFonts w:cs="Times New Roman"/>
          <w:szCs w:val="24"/>
        </w:rPr>
        <w:t xml:space="preserve"> loss</w:t>
      </w:r>
      <w:r>
        <w:rPr>
          <w:rFonts w:hint="eastAsia" w:cs="Times New Roman"/>
          <w:szCs w:val="24"/>
        </w:rPr>
        <w:t>中的超参数设置：</w:t>
      </w:r>
      <w:r>
        <w:rPr>
          <w:rFonts w:cs="Times New Roman"/>
          <w:szCs w:val="24"/>
        </w:rPr>
        <w:t>γ</w:t>
      </w:r>
      <w:r>
        <w:rPr>
          <w:rFonts w:hint="eastAsia" w:cs="Times New Roman"/>
          <w:szCs w:val="24"/>
        </w:rPr>
        <w:t>=</w:t>
      </w:r>
      <w:r>
        <w:rPr>
          <w:rFonts w:cs="Times New Roman"/>
          <w:szCs w:val="24"/>
        </w:rPr>
        <w:t>2</w:t>
      </w:r>
      <w:r>
        <w:rPr>
          <w:rFonts w:hint="eastAsia" w:cs="Times New Roman"/>
          <w:szCs w:val="24"/>
        </w:rPr>
        <w:t>，</w:t>
      </w:r>
      <w:r>
        <w:rPr>
          <w:rFonts w:cs="Times New Roman"/>
          <w:szCs w:val="24"/>
        </w:rPr>
        <w:t>α=0.75</w:t>
      </w:r>
      <w:r>
        <w:rPr>
          <w:rFonts w:hint="eastAsia" w:cs="Times New Roman"/>
          <w:szCs w:val="24"/>
        </w:rPr>
        <w:t>。</w:t>
      </w:r>
    </w:p>
    <w:bookmarkEnd w:id="115"/>
    <w:p>
      <w:pPr>
        <w:ind w:firstLine="480" w:firstLineChars="200"/>
        <w:rPr>
          <w:rFonts w:cs="Times New Roman"/>
          <w:sz w:val="18"/>
          <w:szCs w:val="18"/>
        </w:rPr>
      </w:pPr>
      <m:oMathPara>
        <m:oMath>
          <m:eqArr>
            <m:eqArrPr>
              <m:maxDist m:val="1"/>
              <m:ctrlPr>
                <w:rPr>
                  <w:rFonts w:ascii="Cambria Math" w:hAnsi="Cambria Math" w:cs="Times New Roman" w:eastAsiaTheme="minorHAnsi"/>
                  <w:i/>
                  <w:szCs w:val="24"/>
                </w:rPr>
              </m:ctrlPr>
            </m:eqArrPr>
            <m:e>
              <m:sSub>
                <m:sSubPr>
                  <m:ctrlPr>
                    <w:rPr>
                      <w:rFonts w:ascii="Cambria Math" w:hAnsi="Cambria Math" w:cs="Times New Roman" w:eastAsiaTheme="minorHAnsi"/>
                      <w:i/>
                      <w:szCs w:val="24"/>
                    </w:rPr>
                  </m:ctrlPr>
                </m:sSubPr>
                <m:e>
                  <m:r>
                    <m:rPr/>
                    <w:rPr>
                      <w:rFonts w:ascii="Cambria Math" w:hAnsi="Cambria Math" w:cs="Times New Roman" w:eastAsiaTheme="minorHAnsi"/>
                      <w:szCs w:val="24"/>
                    </w:rPr>
                    <m:t>L</m:t>
                  </m:r>
                  <m:ctrlPr>
                    <w:rPr>
                      <w:rFonts w:ascii="Cambria Math" w:hAnsi="Cambria Math" w:cs="Times New Roman" w:eastAsiaTheme="minorHAnsi"/>
                      <w:i/>
                      <w:szCs w:val="24"/>
                    </w:rPr>
                  </m:ctrlPr>
                </m:e>
                <m:sub>
                  <m:r>
                    <m:rPr/>
                    <w:rPr>
                      <w:rFonts w:ascii="Cambria Math" w:hAnsi="Cambria Math" w:cs="Times New Roman" w:eastAsiaTheme="minorHAnsi"/>
                      <w:szCs w:val="24"/>
                    </w:rPr>
                    <m:t>1</m:t>
                  </m:r>
                  <m:ctrlPr>
                    <w:rPr>
                      <w:rFonts w:ascii="Cambria Math" w:hAnsi="Cambria Math" w:cs="Times New Roman" w:eastAsiaTheme="minorHAnsi"/>
                      <w:i/>
                      <w:szCs w:val="24"/>
                    </w:rPr>
                  </m:ctrlPr>
                </m:sub>
              </m:sSub>
              <m:r>
                <m:rPr/>
                <w:rPr>
                  <w:rFonts w:ascii="Cambria Math" w:hAnsi="Cambria Math" w:cs="Times New Roman" w:eastAsiaTheme="minorHAnsi"/>
                  <w:szCs w:val="24"/>
                </w:rPr>
                <m:t>=</m:t>
              </m:r>
              <m:f>
                <m:fPr>
                  <m:ctrlPr>
                    <w:rPr>
                      <w:rFonts w:ascii="Cambria Math" w:hAnsi="Cambria Math" w:cs="Times New Roman" w:eastAsiaTheme="minorHAnsi"/>
                      <w:i/>
                      <w:szCs w:val="24"/>
                    </w:rPr>
                  </m:ctrlPr>
                </m:fPr>
                <m:num>
                  <m:r>
                    <m:rPr/>
                    <w:rPr>
                      <w:rFonts w:ascii="Cambria Math" w:hAnsi="Cambria Math" w:cs="Times New Roman" w:eastAsiaTheme="minorHAnsi"/>
                      <w:szCs w:val="24"/>
                    </w:rPr>
                    <m:t>1</m:t>
                  </m:r>
                  <m:ctrlPr>
                    <w:rPr>
                      <w:rFonts w:ascii="Cambria Math" w:hAnsi="Cambria Math" w:cs="Times New Roman" w:eastAsiaTheme="minorHAnsi"/>
                      <w:i/>
                      <w:szCs w:val="24"/>
                    </w:rPr>
                  </m:ctrlPr>
                </m:num>
                <m:den>
                  <m:r>
                    <m:rPr/>
                    <w:rPr>
                      <w:rFonts w:ascii="Cambria Math" w:hAnsi="Cambria Math" w:cs="Times New Roman" w:eastAsiaTheme="minorHAnsi"/>
                      <w:szCs w:val="24"/>
                    </w:rPr>
                    <m:t>N</m:t>
                  </m:r>
                  <m:ctrlPr>
                    <w:rPr>
                      <w:rFonts w:ascii="Cambria Math" w:hAnsi="Cambria Math" w:cs="Times New Roman" w:eastAsiaTheme="minorHAnsi"/>
                      <w:i/>
                      <w:szCs w:val="24"/>
                    </w:rPr>
                  </m:ctrlPr>
                </m:den>
              </m:f>
              <m:r>
                <m:rPr/>
                <w:rPr>
                  <w:rFonts w:ascii="Cambria Math" w:hAnsi="Cambria Math" w:cs="Times New Roman" w:eastAsiaTheme="minorHAnsi"/>
                  <w:szCs w:val="24"/>
                </w:rPr>
                <m:t>Foca</m:t>
              </m:r>
              <m:r>
                <m:rPr/>
                <w:rPr>
                  <w:rFonts w:hint="eastAsia" w:ascii="Cambria Math" w:hAnsi="Cambria Math" w:cs="Times New Roman" w:eastAsiaTheme="minorHAnsi"/>
                  <w:szCs w:val="24"/>
                </w:rPr>
                <m:t>l</m:t>
              </m:r>
              <m:r>
                <m:rPr/>
                <w:rPr>
                  <w:rFonts w:ascii="Cambria Math" w:hAnsi="Cambria Math" w:cs="Times New Roman" w:eastAsiaTheme="minorHAnsi"/>
                  <w:szCs w:val="24"/>
                </w:rPr>
                <m:t>_loss</m:t>
              </m:r>
              <m:d>
                <m:dPr>
                  <m:ctrlPr>
                    <w:rPr>
                      <w:rFonts w:ascii="Cambria Math" w:hAnsi="Cambria Math" w:cs="Times New Roman" w:eastAsiaTheme="minorHAnsi"/>
                      <w:i/>
                      <w:szCs w:val="24"/>
                    </w:rPr>
                  </m:ctrlPr>
                </m:dPr>
                <m:e>
                  <m:r>
                    <m:rPr/>
                    <w:rPr>
                      <w:rFonts w:ascii="Cambria Math" w:hAnsi="Cambria Math" w:cs="Times New Roman" w:eastAsiaTheme="minorHAnsi"/>
                      <w:szCs w:val="24"/>
                    </w:rPr>
                    <m:t>p,g</m:t>
                  </m:r>
                  <m:ctrlPr>
                    <w:rPr>
                      <w:rFonts w:ascii="Cambria Math" w:hAnsi="Cambria Math" w:cs="Times New Roman" w:eastAsiaTheme="minorHAnsi"/>
                      <w:i/>
                      <w:szCs w:val="24"/>
                    </w:rPr>
                  </m:ctrlPr>
                </m:e>
              </m:d>
              <m:r>
                <m:rPr/>
                <w:rPr>
                  <w:rFonts w:ascii="Cambria Math" w:hAnsi="Cambria Math" w:cs="Times New Roman" w:eastAsiaTheme="minorHAnsi"/>
                  <w:szCs w:val="24"/>
                </w:rPr>
                <m:t>−log</m:t>
              </m:r>
              <m:d>
                <m:dPr>
                  <m:ctrlPr>
                    <w:rPr>
                      <w:rFonts w:ascii="Cambria Math" w:hAnsi="Cambria Math" w:cs="Times New Roman" w:eastAsiaTheme="minorHAnsi"/>
                      <w:i/>
                      <w:szCs w:val="24"/>
                    </w:rPr>
                  </m:ctrlPr>
                </m:dPr>
                <m:e>
                  <m:r>
                    <m:rPr/>
                    <w:rPr>
                      <w:rFonts w:ascii="Cambria Math" w:hAnsi="Cambria Math" w:cs="Times New Roman" w:eastAsiaTheme="minorHAnsi"/>
                      <w:szCs w:val="24"/>
                    </w:rPr>
                    <m:t>Dice_loss</m:t>
                  </m:r>
                  <m:d>
                    <m:dPr>
                      <m:ctrlPr>
                        <w:rPr>
                          <w:rFonts w:ascii="Cambria Math" w:hAnsi="Cambria Math" w:cs="Times New Roman" w:eastAsiaTheme="minorHAnsi"/>
                          <w:i/>
                          <w:szCs w:val="24"/>
                        </w:rPr>
                      </m:ctrlPr>
                    </m:dPr>
                    <m:e>
                      <m:r>
                        <m:rPr/>
                        <w:rPr>
                          <w:rFonts w:ascii="Cambria Math" w:hAnsi="Cambria Math" w:cs="Times New Roman" w:eastAsiaTheme="minorHAnsi"/>
                          <w:szCs w:val="24"/>
                        </w:rPr>
                        <m:t>p,g</m:t>
                      </m:r>
                      <m:ctrlPr>
                        <w:rPr>
                          <w:rFonts w:ascii="Cambria Math" w:hAnsi="Cambria Math" w:cs="Times New Roman" w:eastAsiaTheme="minorHAnsi"/>
                          <w:i/>
                          <w:szCs w:val="24"/>
                        </w:rPr>
                      </m:ctrlPr>
                    </m:e>
                  </m:d>
                  <m:ctrlPr>
                    <w:rPr>
                      <w:rFonts w:ascii="Cambria Math" w:hAnsi="Cambria Math" w:cs="Times New Roman" w:eastAsiaTheme="minorHAnsi"/>
                      <w:i/>
                      <w:szCs w:val="24"/>
                    </w:rPr>
                  </m:ctrlPr>
                </m:e>
              </m:d>
              <m:r>
                <m:rPr/>
                <w:rPr>
                  <w:rFonts w:ascii="Cambria Math" w:hAnsi="Cambria Math" w:cs="Times New Roman" w:eastAsiaTheme="minorHAnsi"/>
                  <w:szCs w:val="24"/>
                </w:rPr>
                <m:t>#</m:t>
              </m:r>
              <m:d>
                <m:dPr>
                  <m:ctrlPr>
                    <w:rPr>
                      <w:rFonts w:ascii="Cambria Math" w:hAnsi="Cambria Math" w:cs="Times New Roman" w:eastAsiaTheme="minorHAnsi"/>
                      <w:i/>
                      <w:szCs w:val="24"/>
                    </w:rPr>
                  </m:ctrlPr>
                </m:dPr>
                <m:e>
                  <m:r>
                    <m:rPr/>
                    <w:rPr>
                      <w:rFonts w:ascii="Cambria Math" w:hAnsi="Cambria Math" w:cs="Times New Roman" w:eastAsiaTheme="minorHAnsi"/>
                      <w:szCs w:val="24"/>
                    </w:rPr>
                    <m:t>3.13</m:t>
                  </m:r>
                  <m:ctrlPr>
                    <w:rPr>
                      <w:rFonts w:ascii="Cambria Math" w:hAnsi="Cambria Math" w:cs="Times New Roman" w:eastAsiaTheme="minorHAnsi"/>
                      <w:i/>
                      <w:szCs w:val="24"/>
                    </w:rPr>
                  </m:ctrlPr>
                </m:e>
              </m:d>
              <m:ctrlPr>
                <w:rPr>
                  <w:rFonts w:ascii="Cambria Math" w:hAnsi="Cambria Math" w:cs="Times New Roman" w:eastAsiaTheme="minorHAnsi"/>
                  <w:i/>
                  <w:szCs w:val="24"/>
                </w:rPr>
              </m:ctrlPr>
            </m:e>
          </m:eqArr>
        </m:oMath>
      </m:oMathPara>
    </w:p>
    <w:p>
      <w:pPr>
        <w:ind w:firstLine="480" w:firstLineChars="200"/>
        <w:rPr>
          <w:sz w:val="18"/>
          <w:szCs w:val="18"/>
        </w:rPr>
      </w:pPr>
      <m:oMathPara>
        <m:oMath>
          <m:eqArr>
            <m:eqArrPr>
              <m:maxDist m:val="1"/>
              <m:ctrlPr>
                <w:rPr>
                  <w:rFonts w:ascii="Cambria Math" w:hAnsi="Cambria Math" w:cs="Times New Roman"/>
                  <w:i/>
                  <w:szCs w:val="24"/>
                </w:rPr>
              </m:ctrlPr>
            </m:eqArrPr>
            <m:e>
              <m:sSub>
                <m:sSubPr>
                  <m:ctrlPr>
                    <w:rPr>
                      <w:rFonts w:ascii="Cambria Math" w:hAnsi="Cambria Math" w:cs="Times New Roman" w:eastAsiaTheme="minorHAnsi"/>
                      <w:i/>
                      <w:szCs w:val="24"/>
                    </w:rPr>
                  </m:ctrlPr>
                </m:sSubPr>
                <m:e>
                  <m:r>
                    <m:rPr/>
                    <w:rPr>
                      <w:rFonts w:ascii="Cambria Math" w:hAnsi="Cambria Math" w:cs="Times New Roman" w:eastAsiaTheme="minorHAnsi"/>
                      <w:szCs w:val="24"/>
                    </w:rPr>
                    <m:t>L</m:t>
                  </m:r>
                  <m:ctrlPr>
                    <w:rPr>
                      <w:rFonts w:ascii="Cambria Math" w:hAnsi="Cambria Math" w:cs="Times New Roman" w:eastAsiaTheme="minorHAnsi"/>
                      <w:i/>
                      <w:szCs w:val="24"/>
                    </w:rPr>
                  </m:ctrlPr>
                </m:e>
                <m:sub>
                  <m:r>
                    <m:rPr/>
                    <w:rPr>
                      <w:rFonts w:ascii="Cambria Math" w:hAnsi="Cambria Math" w:cs="Times New Roman" w:eastAsiaTheme="minorHAnsi"/>
                      <w:szCs w:val="24"/>
                    </w:rPr>
                    <m:t>2</m:t>
                  </m:r>
                  <m:ctrlPr>
                    <w:rPr>
                      <w:rFonts w:ascii="Cambria Math" w:hAnsi="Cambria Math" w:cs="Times New Roman" w:eastAsiaTheme="minorHAnsi"/>
                      <w:i/>
                      <w:szCs w:val="24"/>
                    </w:rPr>
                  </m:ctrlPr>
                </m:sub>
              </m:sSub>
              <m:r>
                <m:rPr/>
                <w:rPr>
                  <w:rFonts w:ascii="Cambria Math" w:hAnsi="Cambria Math" w:cs="Times New Roman" w:eastAsiaTheme="minorHAnsi"/>
                  <w:szCs w:val="24"/>
                </w:rPr>
                <m:t>=Sobel_loss</m:t>
              </m:r>
              <m:d>
                <m:dPr>
                  <m:ctrlPr>
                    <w:rPr>
                      <w:rFonts w:ascii="Cambria Math" w:hAnsi="Cambria Math" w:cs="Times New Roman" w:eastAsiaTheme="minorHAnsi"/>
                      <w:i/>
                      <w:szCs w:val="24"/>
                    </w:rPr>
                  </m:ctrlPr>
                </m:dPr>
                <m:e>
                  <m:r>
                    <m:rPr/>
                    <w:rPr>
                      <w:rFonts w:ascii="Cambria Math" w:hAnsi="Cambria Math" w:cs="Times New Roman" w:eastAsiaTheme="minorHAnsi"/>
                      <w:szCs w:val="24"/>
                    </w:rPr>
                    <m:t>p,g</m:t>
                  </m:r>
                  <m:ctrlPr>
                    <w:rPr>
                      <w:rFonts w:ascii="Cambria Math" w:hAnsi="Cambria Math" w:cs="Times New Roman" w:eastAsiaTheme="minorHAnsi"/>
                      <w:i/>
                      <w:szCs w:val="24"/>
                    </w:rPr>
                  </m:ctrlPr>
                </m:e>
              </m:d>
              <m:r>
                <m:rPr/>
                <w:rPr>
                  <w:rFonts w:ascii="Cambria Math" w:hAnsi="Cambria Math" w:cs="Times New Roman" w:eastAsiaTheme="minorHAnsi"/>
                  <w:szCs w:val="24"/>
                </w:rPr>
                <m:t>#</m:t>
              </m:r>
              <m:d>
                <m:dPr>
                  <m:ctrlPr>
                    <w:rPr>
                      <w:rFonts w:ascii="Cambria Math" w:hAnsi="Cambria Math" w:cs="Times New Roman"/>
                      <w:i/>
                      <w:szCs w:val="24"/>
                    </w:rPr>
                  </m:ctrlPr>
                </m:dPr>
                <m:e>
                  <m:r>
                    <m:rPr/>
                    <w:rPr>
                      <w:rFonts w:ascii="Cambria Math" w:hAnsi="Cambria Math" w:cs="Times New Roman"/>
                      <w:szCs w:val="24"/>
                    </w:rPr>
                    <m:t>3.14</m:t>
                  </m:r>
                  <m:ctrlPr>
                    <w:rPr>
                      <w:rFonts w:ascii="Cambria Math" w:hAnsi="Cambria Math" w:cs="Times New Roman"/>
                      <w:i/>
                      <w:szCs w:val="24"/>
                    </w:rPr>
                  </m:ctrlPr>
                </m:e>
              </m:d>
              <m:ctrlPr>
                <w:rPr>
                  <w:rFonts w:ascii="Cambria Math" w:hAnsi="Cambria Math" w:cs="Times New Roman" w:eastAsiaTheme="minorHAnsi"/>
                  <w:i/>
                  <w:szCs w:val="24"/>
                </w:rPr>
              </m:ctrlPr>
            </m:e>
          </m:eqArr>
        </m:oMath>
      </m:oMathPara>
    </w:p>
    <w:p>
      <w:pPr>
        <w:ind w:firstLine="480" w:firstLineChars="200"/>
        <w:jc w:val="left"/>
        <w:rPr>
          <w:sz w:val="18"/>
          <w:szCs w:val="18"/>
        </w:rPr>
      </w:pPr>
      <m:oMathPara>
        <m:oMath>
          <m:eqArr>
            <m:eqArrPr>
              <m:maxDist m:val="1"/>
              <m:ctrlPr>
                <w:rPr>
                  <w:rFonts w:ascii="Cambria Math" w:hAnsi="Cambria Math" w:cs="Times New Roman" w:eastAsiaTheme="minorHAnsi"/>
                  <w:i/>
                  <w:szCs w:val="24"/>
                  <w:shd w:val="clear" w:color="auto" w:fill="FFFFFF"/>
                </w:rPr>
              </m:ctrlPr>
            </m:eqArrPr>
            <m:e>
              <m:sSub>
                <m:sSubPr>
                  <m:ctrlPr>
                    <w:rPr>
                      <w:rFonts w:ascii="Cambria Math" w:hAnsi="Cambria Math" w:cs="Times New Roman" w:eastAsiaTheme="minorHAnsi"/>
                      <w:i/>
                      <w:szCs w:val="24"/>
                    </w:rPr>
                  </m:ctrlPr>
                </m:sSubPr>
                <m:e>
                  <m:r>
                    <m:rPr/>
                    <w:rPr>
                      <w:rFonts w:ascii="Cambria Math" w:hAnsi="Cambria Math" w:cs="Times New Roman" w:eastAsiaTheme="minorHAnsi"/>
                      <w:szCs w:val="24"/>
                    </w:rPr>
                    <m:t>L</m:t>
                  </m:r>
                  <m:ctrlPr>
                    <w:rPr>
                      <w:rFonts w:ascii="Cambria Math" w:hAnsi="Cambria Math" w:cs="Times New Roman" w:eastAsiaTheme="minorHAnsi"/>
                      <w:i/>
                      <w:szCs w:val="24"/>
                    </w:rPr>
                  </m:ctrlPr>
                </m:e>
                <m:sub>
                  <m:r>
                    <m:rPr/>
                    <w:rPr>
                      <w:rFonts w:ascii="Cambria Math" w:hAnsi="Cambria Math" w:cs="Times New Roman" w:eastAsiaTheme="minorHAnsi"/>
                      <w:szCs w:val="24"/>
                    </w:rPr>
                    <m:t>ε−i</m:t>
                  </m:r>
                  <m:ctrlPr>
                    <w:rPr>
                      <w:rFonts w:ascii="Cambria Math" w:hAnsi="Cambria Math" w:cs="Times New Roman" w:eastAsiaTheme="minorHAnsi"/>
                      <w:i/>
                      <w:szCs w:val="24"/>
                    </w:rPr>
                  </m:ctrlPr>
                </m:sub>
              </m:sSub>
              <m:r>
                <m:rPr/>
                <w:rPr>
                  <w:rFonts w:ascii="Cambria Math" w:hAnsi="Cambria Math" w:cs="Times New Roman" w:eastAsiaTheme="minorHAnsi"/>
                  <w:szCs w:val="24"/>
                </w:rPr>
                <m:t>=</m:t>
              </m:r>
              <m:r>
                <m:rPr/>
                <w:rPr>
                  <w:rFonts w:ascii="Cambria Math" w:hAnsi="Cambria Math" w:cs="Times New Roman" w:eastAsiaTheme="minorHAnsi"/>
                  <w:szCs w:val="24"/>
                  <w:shd w:val="clear" w:color="auto" w:fill="FFFFFF"/>
                </w:rPr>
                <m:t>BCE_loss</m:t>
              </m:r>
              <m:d>
                <m:dPr>
                  <m:ctrlPr>
                    <w:rPr>
                      <w:rFonts w:ascii="Cambria Math" w:hAnsi="Cambria Math" w:cs="Times New Roman" w:eastAsiaTheme="minorHAnsi"/>
                      <w:i/>
                      <w:szCs w:val="24"/>
                      <w:shd w:val="clear" w:color="auto" w:fill="FFFFFF"/>
                    </w:rPr>
                  </m:ctrlPr>
                </m:dPr>
                <m:e>
                  <m:r>
                    <m:rPr/>
                    <w:rPr>
                      <w:rFonts w:ascii="Cambria Math" w:hAnsi="Cambria Math" w:cs="Times New Roman" w:eastAsiaTheme="minorHAnsi"/>
                      <w:szCs w:val="24"/>
                      <w:shd w:val="clear" w:color="auto" w:fill="FFFFFF"/>
                    </w:rPr>
                    <m:t>cp,</m:t>
                  </m:r>
                  <m:r>
                    <m:rPr/>
                    <w:rPr>
                      <w:rFonts w:ascii="Cambria Math" w:hAnsi="Cambria Math" w:cs="Times New Roman"/>
                      <w:szCs w:val="24"/>
                    </w:rPr>
                    <m:t>c</m:t>
                  </m:r>
                  <m:sSub>
                    <m:sSubPr>
                      <m:ctrlPr>
                        <w:rPr>
                          <w:rFonts w:ascii="Cambria Math" w:hAnsi="Cambria Math" w:cs="Times New Roman"/>
                          <w:i/>
                          <w:szCs w:val="24"/>
                        </w:rPr>
                      </m:ctrlPr>
                    </m:sSubPr>
                    <m:e>
                      <m:r>
                        <m:rPr/>
                        <w:rPr>
                          <w:rFonts w:ascii="Cambria Math" w:hAnsi="Cambria Math" w:cs="Times New Roman"/>
                          <w:szCs w:val="24"/>
                        </w:rPr>
                        <m:t>g</m:t>
                      </m:r>
                      <m:ctrlPr>
                        <w:rPr>
                          <w:rFonts w:ascii="Cambria Math" w:hAnsi="Cambria Math" w:cs="Times New Roman"/>
                          <w:i/>
                          <w:szCs w:val="24"/>
                        </w:rPr>
                      </m:ctrlPr>
                    </m:e>
                    <m:sub>
                      <m:r>
                        <m:rPr/>
                        <w:rPr>
                          <w:rFonts w:ascii="Cambria Math" w:hAnsi="Cambria Math" w:cs="Times New Roman"/>
                          <w:szCs w:val="24"/>
                        </w:rPr>
                        <m:t>i</m:t>
                      </m:r>
                      <m:ctrlPr>
                        <w:rPr>
                          <w:rFonts w:ascii="Cambria Math" w:hAnsi="Cambria Math" w:cs="Times New Roman"/>
                          <w:i/>
                          <w:szCs w:val="24"/>
                        </w:rPr>
                      </m:ctrlPr>
                    </m:sub>
                  </m:sSub>
                  <m:ctrlPr>
                    <w:rPr>
                      <w:rFonts w:ascii="Cambria Math" w:hAnsi="Cambria Math" w:cs="Times New Roman" w:eastAsiaTheme="minorHAnsi"/>
                      <w:i/>
                      <w:szCs w:val="24"/>
                      <w:shd w:val="clear" w:color="auto" w:fill="FFFFFF"/>
                    </w:rPr>
                  </m:ctrlPr>
                </m:e>
              </m:d>
              <m:r>
                <m:rPr/>
                <w:rPr>
                  <w:rFonts w:ascii="Cambria Math" w:hAnsi="Cambria Math"/>
                  <w:szCs w:val="24"/>
                  <w:shd w:val="clear" w:color="auto" w:fill="FFFFFF"/>
                </w:rPr>
                <m:t xml:space="preserve">    i</m:t>
              </m:r>
              <m:r>
                <m:rPr/>
                <w:rPr>
                  <w:rFonts w:ascii="Cambria Math" w:hAnsi="Cambria Math" w:cs="Times New Roman" w:eastAsiaTheme="minorHAnsi"/>
                  <w:szCs w:val="24"/>
                  <w:shd w:val="clear" w:color="auto" w:fill="FFFFFF"/>
                </w:rPr>
                <m:t>∈1,2,3,4,5</m:t>
              </m:r>
              <m:r>
                <m:rPr/>
                <w:rPr>
                  <w:rFonts w:ascii="Cambria Math" w:hAnsi="Cambria Math" w:cs="Times New Roman" w:eastAsiaTheme="minorHAnsi"/>
                  <w:szCs w:val="24"/>
                </w:rPr>
                <m:t>#</m:t>
              </m:r>
              <m:d>
                <m:dPr>
                  <m:ctrlPr>
                    <w:rPr>
                      <w:rFonts w:ascii="Cambria Math" w:hAnsi="Cambria Math" w:cs="Times New Roman" w:eastAsiaTheme="minorHAnsi"/>
                      <w:i/>
                      <w:szCs w:val="24"/>
                      <w:shd w:val="clear" w:color="auto" w:fill="FFFFFF"/>
                    </w:rPr>
                  </m:ctrlPr>
                </m:dPr>
                <m:e>
                  <m:r>
                    <m:rPr/>
                    <w:rPr>
                      <w:rFonts w:ascii="Cambria Math" w:hAnsi="Cambria Math" w:cs="Times New Roman" w:eastAsiaTheme="minorHAnsi"/>
                      <w:szCs w:val="24"/>
                      <w:shd w:val="clear" w:color="auto" w:fill="FFFFFF"/>
                    </w:rPr>
                    <m:t>3.15</m:t>
                  </m:r>
                  <m:ctrlPr>
                    <w:rPr>
                      <w:rFonts w:ascii="Cambria Math" w:hAnsi="Cambria Math" w:cs="Times New Roman" w:eastAsiaTheme="minorHAnsi"/>
                      <w:i/>
                      <w:szCs w:val="24"/>
                      <w:shd w:val="clear" w:color="auto" w:fill="FFFFFF"/>
                    </w:rPr>
                  </m:ctrlPr>
                </m:e>
              </m:d>
              <m:ctrlPr>
                <w:rPr>
                  <w:rFonts w:ascii="Cambria Math" w:hAnsi="Cambria Math" w:cs="Times New Roman" w:eastAsiaTheme="minorHAnsi"/>
                  <w:i/>
                  <w:szCs w:val="24"/>
                </w:rPr>
              </m:ctrlPr>
            </m:e>
          </m:eqArr>
        </m:oMath>
      </m:oMathPara>
    </w:p>
    <w:p>
      <w:pPr>
        <w:ind w:firstLine="480" w:firstLineChars="200"/>
        <w:rPr>
          <w:sz w:val="18"/>
          <w:szCs w:val="18"/>
        </w:rPr>
      </w:pPr>
      <m:oMathPara>
        <m:oMath>
          <m:eqArr>
            <m:eqArrPr>
              <m:maxDist m:val="1"/>
              <m:ctrlPr>
                <w:rPr>
                  <w:rFonts w:ascii="Cambria Math" w:hAnsi="Cambria Math"/>
                  <w:i/>
                  <w:szCs w:val="24"/>
                </w:rPr>
              </m:ctrlPr>
            </m:eqArrPr>
            <m:e>
              <m:r>
                <m:rPr/>
                <w:rPr>
                  <w:rFonts w:ascii="Cambria Math" w:hAnsi="Cambria Math" w:cs="Times New Roman" w:eastAsiaTheme="minorHAnsi"/>
                  <w:szCs w:val="24"/>
                </w:rPr>
                <m:t>L=</m:t>
              </m:r>
              <m:sSub>
                <m:sSubPr>
                  <m:ctrlPr>
                    <w:rPr>
                      <w:rFonts w:ascii="Cambria Math" w:hAnsi="Cambria Math" w:cs="Times New Roman" w:eastAsiaTheme="minorHAnsi"/>
                      <w:i/>
                      <w:szCs w:val="24"/>
                    </w:rPr>
                  </m:ctrlPr>
                </m:sSubPr>
                <m:e>
                  <m:r>
                    <m:rPr/>
                    <w:rPr>
                      <w:rFonts w:ascii="Cambria Math" w:hAnsi="Cambria Math" w:cs="Times New Roman" w:eastAsiaTheme="minorHAnsi"/>
                      <w:szCs w:val="24"/>
                    </w:rPr>
                    <m:t>L</m:t>
                  </m:r>
                  <m:ctrlPr>
                    <w:rPr>
                      <w:rFonts w:ascii="Cambria Math" w:hAnsi="Cambria Math" w:cs="Times New Roman" w:eastAsiaTheme="minorHAnsi"/>
                      <w:i/>
                      <w:szCs w:val="24"/>
                    </w:rPr>
                  </m:ctrlPr>
                </m:e>
                <m:sub>
                  <m:r>
                    <m:rPr/>
                    <w:rPr>
                      <w:rFonts w:ascii="Cambria Math" w:hAnsi="Cambria Math" w:cs="Times New Roman" w:eastAsiaTheme="minorHAnsi"/>
                      <w:szCs w:val="24"/>
                    </w:rPr>
                    <m:t>1</m:t>
                  </m:r>
                  <m:ctrlPr>
                    <w:rPr>
                      <w:rFonts w:ascii="Cambria Math" w:hAnsi="Cambria Math" w:cs="Times New Roman" w:eastAsiaTheme="minorHAnsi"/>
                      <w:i/>
                      <w:szCs w:val="24"/>
                    </w:rPr>
                  </m:ctrlPr>
                </m:sub>
              </m:sSub>
              <m:r>
                <m:rPr/>
                <w:rPr>
                  <w:rFonts w:ascii="Cambria Math" w:hAnsi="Cambria Math" w:cs="Times New Roman" w:eastAsiaTheme="minorHAnsi"/>
                  <w:szCs w:val="24"/>
                </w:rPr>
                <m:t>+</m:t>
              </m:r>
              <m:sSub>
                <m:sSubPr>
                  <m:ctrlPr>
                    <w:rPr>
                      <w:rFonts w:ascii="Cambria Math" w:hAnsi="Cambria Math" w:cs="Times New Roman" w:eastAsiaTheme="minorHAnsi"/>
                      <w:i/>
                      <w:szCs w:val="24"/>
                    </w:rPr>
                  </m:ctrlPr>
                </m:sSubPr>
                <m:e>
                  <m:r>
                    <m:rPr/>
                    <w:rPr>
                      <w:rFonts w:ascii="Cambria Math" w:hAnsi="Cambria Math" w:cs="Times New Roman" w:eastAsiaTheme="minorHAnsi"/>
                      <w:szCs w:val="24"/>
                    </w:rPr>
                    <m:t>L</m:t>
                  </m:r>
                  <m:ctrlPr>
                    <w:rPr>
                      <w:rFonts w:ascii="Cambria Math" w:hAnsi="Cambria Math" w:cs="Times New Roman" w:eastAsiaTheme="minorHAnsi"/>
                      <w:i/>
                      <w:szCs w:val="24"/>
                    </w:rPr>
                  </m:ctrlPr>
                </m:e>
                <m:sub>
                  <m:r>
                    <m:rPr/>
                    <w:rPr>
                      <w:rFonts w:ascii="Cambria Math" w:hAnsi="Cambria Math" w:cs="Times New Roman" w:eastAsiaTheme="minorHAnsi"/>
                      <w:szCs w:val="24"/>
                    </w:rPr>
                    <m:t>2</m:t>
                  </m:r>
                  <m:ctrlPr>
                    <w:rPr>
                      <w:rFonts w:ascii="Cambria Math" w:hAnsi="Cambria Math" w:cs="Times New Roman" w:eastAsiaTheme="minorHAnsi"/>
                      <w:i/>
                      <w:szCs w:val="24"/>
                    </w:rPr>
                  </m:ctrlPr>
                </m:sub>
              </m:sSub>
              <m:r>
                <m:rPr/>
                <w:rPr>
                  <w:rFonts w:ascii="Cambria Math" w:hAnsi="Cambria Math" w:cs="Times New Roman" w:eastAsiaTheme="minorHAnsi"/>
                  <w:szCs w:val="24"/>
                </w:rPr>
                <m:t>+0.15</m:t>
              </m:r>
              <m:nary>
                <m:naryPr>
                  <m:chr m:val="∑"/>
                  <m:limLoc m:val="undOvr"/>
                  <m:ctrlPr>
                    <w:rPr>
                      <w:rFonts w:ascii="Cambria Math" w:hAnsi="Cambria Math" w:cs="Times New Roman" w:eastAsiaTheme="minorHAnsi"/>
                      <w:i/>
                      <w:szCs w:val="24"/>
                    </w:rPr>
                  </m:ctrlPr>
                </m:naryPr>
                <m:sub>
                  <m:r>
                    <m:rPr/>
                    <w:rPr>
                      <w:rFonts w:ascii="Cambria Math" w:hAnsi="Cambria Math" w:cs="Times New Roman" w:eastAsiaTheme="minorHAnsi"/>
                      <w:szCs w:val="24"/>
                    </w:rPr>
                    <m:t>i=1</m:t>
                  </m:r>
                  <m:ctrlPr>
                    <w:rPr>
                      <w:rFonts w:ascii="Cambria Math" w:hAnsi="Cambria Math" w:cs="Times New Roman" w:eastAsiaTheme="minorHAnsi"/>
                      <w:i/>
                      <w:szCs w:val="24"/>
                    </w:rPr>
                  </m:ctrlPr>
                </m:sub>
                <m:sup>
                  <m:r>
                    <m:rPr/>
                    <w:rPr>
                      <w:rFonts w:ascii="Cambria Math" w:hAnsi="Cambria Math" w:cs="Times New Roman" w:eastAsiaTheme="minorHAnsi"/>
                      <w:szCs w:val="24"/>
                    </w:rPr>
                    <m:t>5</m:t>
                  </m:r>
                  <m:ctrlPr>
                    <w:rPr>
                      <w:rFonts w:ascii="Cambria Math" w:hAnsi="Cambria Math" w:cs="Times New Roman" w:eastAsiaTheme="minorHAnsi"/>
                      <w:i/>
                      <w:szCs w:val="24"/>
                    </w:rPr>
                  </m:ctrlPr>
                </m:sup>
                <m:e>
                  <m:sSub>
                    <m:sSubPr>
                      <m:ctrlPr>
                        <w:rPr>
                          <w:rFonts w:ascii="Cambria Math" w:hAnsi="Cambria Math" w:cs="Times New Roman" w:eastAsiaTheme="minorHAnsi"/>
                          <w:i/>
                          <w:szCs w:val="24"/>
                        </w:rPr>
                      </m:ctrlPr>
                    </m:sSubPr>
                    <m:e>
                      <m:r>
                        <m:rPr/>
                        <w:rPr>
                          <w:rFonts w:ascii="Cambria Math" w:hAnsi="Cambria Math" w:cs="Times New Roman" w:eastAsiaTheme="minorHAnsi"/>
                          <w:szCs w:val="24"/>
                        </w:rPr>
                        <m:t>L</m:t>
                      </m:r>
                      <m:ctrlPr>
                        <w:rPr>
                          <w:rFonts w:ascii="Cambria Math" w:hAnsi="Cambria Math" w:cs="Times New Roman" w:eastAsiaTheme="minorHAnsi"/>
                          <w:i/>
                          <w:szCs w:val="24"/>
                        </w:rPr>
                      </m:ctrlPr>
                    </m:e>
                    <m:sub>
                      <m:r>
                        <m:rPr/>
                        <w:rPr>
                          <w:rFonts w:ascii="Cambria Math" w:hAnsi="Cambria Math" w:cs="Times New Roman" w:eastAsiaTheme="minorHAnsi"/>
                          <w:szCs w:val="24"/>
                        </w:rPr>
                        <m:t>ε−i</m:t>
                      </m:r>
                      <m:ctrlPr>
                        <w:rPr>
                          <w:rFonts w:ascii="Cambria Math" w:hAnsi="Cambria Math" w:cs="Times New Roman" w:eastAsiaTheme="minorHAnsi"/>
                          <w:i/>
                          <w:szCs w:val="24"/>
                        </w:rPr>
                      </m:ctrlPr>
                    </m:sub>
                  </m:sSub>
                  <m:ctrlPr>
                    <w:rPr>
                      <w:rFonts w:ascii="Cambria Math" w:hAnsi="Cambria Math" w:cs="Times New Roman" w:eastAsiaTheme="minorHAnsi"/>
                      <w:i/>
                      <w:szCs w:val="24"/>
                    </w:rPr>
                  </m:ctrlPr>
                </m:e>
              </m:nary>
              <m:r>
                <m:rPr/>
                <w:rPr>
                  <w:rFonts w:ascii="Cambria Math" w:hAnsi="Cambria Math" w:cs="Times New Roman" w:eastAsiaTheme="minorHAnsi"/>
                  <w:szCs w:val="24"/>
                </w:rPr>
                <m:t>#</m:t>
              </m:r>
              <m:d>
                <m:dPr>
                  <m:ctrlPr>
                    <w:rPr>
                      <w:rFonts w:ascii="Cambria Math" w:hAnsi="Cambria Math"/>
                      <w:i/>
                      <w:szCs w:val="24"/>
                    </w:rPr>
                  </m:ctrlPr>
                </m:dPr>
                <m:e>
                  <m:r>
                    <m:rPr/>
                    <w:rPr>
                      <w:rFonts w:ascii="Cambria Math" w:hAnsi="Cambria Math"/>
                      <w:szCs w:val="24"/>
                    </w:rPr>
                    <m:t>3.16</m:t>
                  </m:r>
                  <m:ctrlPr>
                    <w:rPr>
                      <w:rFonts w:ascii="Cambria Math" w:hAnsi="Cambria Math"/>
                      <w:i/>
                      <w:szCs w:val="24"/>
                    </w:rPr>
                  </m:ctrlPr>
                </m:e>
              </m:d>
              <m:ctrlPr>
                <w:rPr>
                  <w:rFonts w:ascii="Cambria Math" w:hAnsi="Cambria Math" w:cs="Times New Roman" w:eastAsiaTheme="minorHAnsi"/>
                  <w:i/>
                  <w:szCs w:val="24"/>
                </w:rPr>
              </m:ctrlPr>
            </m:e>
          </m:eqArr>
        </m:oMath>
      </m:oMathPara>
    </w:p>
    <w:p>
      <w:pPr>
        <w:pStyle w:val="3"/>
        <w:spacing w:before="156" w:after="156"/>
      </w:pPr>
      <w:bookmarkStart w:id="116" w:name="_Toc130735760"/>
      <w:r>
        <w:rPr>
          <w:rFonts w:hint="eastAsia"/>
        </w:rPr>
        <w:t>3</w:t>
      </w:r>
      <w:r>
        <w:t xml:space="preserve">.6 </w:t>
      </w:r>
      <w:r>
        <w:rPr>
          <w:rFonts w:hint="eastAsia"/>
        </w:rPr>
        <w:t>实验结果以及分析</w:t>
      </w:r>
      <w:bookmarkEnd w:id="116"/>
    </w:p>
    <w:p>
      <w:pPr>
        <w:pStyle w:val="4"/>
        <w:spacing w:before="156" w:after="156"/>
      </w:pPr>
      <w:bookmarkStart w:id="117" w:name="_Toc130735761"/>
      <w:r>
        <w:t xml:space="preserve">3.6.1 </w:t>
      </w:r>
      <w:r>
        <w:rPr>
          <w:rFonts w:hint="eastAsia"/>
        </w:rPr>
        <w:t>注意力引导多尺度恢复网络的消融实验</w:t>
      </w:r>
      <w:bookmarkEnd w:id="117"/>
    </w:p>
    <w:p>
      <w:pPr>
        <w:overflowPunct w:val="0"/>
        <w:ind w:firstLine="480" w:firstLineChars="200"/>
        <w:rPr>
          <w:rFonts w:cs="Times New Roman"/>
          <w:szCs w:val="24"/>
        </w:rPr>
      </w:pPr>
      <w:bookmarkStart w:id="118" w:name="_Hlk109325758"/>
      <w:r>
        <w:rPr>
          <w:rFonts w:cs="Times New Roman"/>
          <w:szCs w:val="24"/>
        </w:rPr>
        <w:t>为了分析每个模块对分割精度的影响，我们用它们的</w:t>
      </w:r>
      <w:r>
        <w:rPr>
          <w:rFonts w:hint="eastAsia" w:cs="Times New Roman"/>
          <w:szCs w:val="24"/>
        </w:rPr>
        <w:t>消融</w:t>
      </w:r>
      <w:r>
        <w:rPr>
          <w:rFonts w:cs="Times New Roman"/>
          <w:szCs w:val="24"/>
        </w:rPr>
        <w:t>组合进行了实验，结果如</w:t>
      </w:r>
      <w:r>
        <w:rPr>
          <w:rFonts w:cs="Times New Roman"/>
          <w:szCs w:val="24"/>
        </w:rPr>
        <w:fldChar w:fldCharType="begin"/>
      </w:r>
      <w:r>
        <w:rPr>
          <w:rFonts w:cs="Times New Roman"/>
          <w:szCs w:val="24"/>
        </w:rPr>
        <w:instrText xml:space="preserve"> REF _Ref130467280 \h  \* MERGEFORMAT </w:instrText>
      </w:r>
      <w:r>
        <w:rPr>
          <w:rFonts w:cs="Times New Roman"/>
          <w:szCs w:val="24"/>
        </w:rPr>
        <w:fldChar w:fldCharType="separate"/>
      </w:r>
      <w:r>
        <w:rPr>
          <w:rFonts w:cs="Times New Roman"/>
          <w:szCs w:val="24"/>
        </w:rPr>
        <w:t>表3.1</w:t>
      </w:r>
      <w:r>
        <w:rPr>
          <w:rFonts w:cs="Times New Roman"/>
          <w:szCs w:val="24"/>
        </w:rPr>
        <w:fldChar w:fldCharType="end"/>
      </w:r>
      <w:r>
        <w:rPr>
          <w:rFonts w:cs="Times New Roman"/>
          <w:szCs w:val="24"/>
        </w:rPr>
        <w:t>所示</w:t>
      </w:r>
      <w:r>
        <w:rPr>
          <w:rFonts w:hint="eastAsia" w:cs="Times New Roman"/>
          <w:szCs w:val="24"/>
        </w:rPr>
        <w:t>。从表中可以看出</w:t>
      </w:r>
      <w:r>
        <w:rPr>
          <w:rFonts w:cs="Times New Roman"/>
          <w:szCs w:val="24"/>
        </w:rPr>
        <w:t>加入我们提出的任何一个模块都会使DSC得分高于</w:t>
      </w:r>
      <w:r>
        <w:rPr>
          <w:rFonts w:hint="eastAsia" w:cs="Times New Roman"/>
          <w:szCs w:val="24"/>
        </w:rPr>
        <w:t>骨干网络D</w:t>
      </w:r>
      <w:r>
        <w:rPr>
          <w:rFonts w:cs="Times New Roman"/>
          <w:szCs w:val="24"/>
        </w:rPr>
        <w:t>-U</w:t>
      </w:r>
      <w:r>
        <w:rPr>
          <w:rFonts w:hint="eastAsia" w:cs="Times New Roman"/>
          <w:szCs w:val="24"/>
        </w:rPr>
        <w:t>N</w:t>
      </w:r>
      <w:r>
        <w:rPr>
          <w:rFonts w:cs="Times New Roman"/>
          <w:szCs w:val="24"/>
        </w:rPr>
        <w:t>et。</w:t>
      </w:r>
      <w:bookmarkStart w:id="119" w:name="_Hlk109325852"/>
      <w:r>
        <w:rPr>
          <w:rFonts w:cs="Times New Roman"/>
          <w:szCs w:val="24"/>
        </w:rPr>
        <w:t>我们提出的</w:t>
      </w:r>
      <w:r>
        <w:rPr>
          <w:rFonts w:hint="eastAsia" w:cs="Times New Roman"/>
          <w:szCs w:val="24"/>
        </w:rPr>
        <w:t>粗粒度图像块注意力</w:t>
      </w:r>
      <w:r>
        <w:rPr>
          <w:rFonts w:cs="Times New Roman"/>
          <w:szCs w:val="24"/>
        </w:rPr>
        <w:t>模块，虽然是一种粗粒度的注意力增强方法</w:t>
      </w:r>
      <w:r>
        <w:rPr>
          <w:rFonts w:hint="eastAsia" w:cs="Times New Roman"/>
          <w:szCs w:val="24"/>
        </w:rPr>
        <w:t>，但因为粗粒度图像块注意力</w:t>
      </w:r>
      <w:r>
        <w:rPr>
          <w:rFonts w:cs="Times New Roman"/>
          <w:szCs w:val="24"/>
        </w:rPr>
        <w:t>准确地增强了目标的空间信息，同时抑制了大量的背景噪声，</w:t>
      </w:r>
      <w:r>
        <w:rPr>
          <w:rFonts w:hint="eastAsia" w:cs="Times New Roman"/>
          <w:szCs w:val="24"/>
        </w:rPr>
        <w:t>所以在加入粗粒度图像块注意力模型后Precision</w:t>
      </w:r>
      <w:r>
        <w:rPr>
          <w:rFonts w:cs="Times New Roman"/>
          <w:szCs w:val="24"/>
        </w:rPr>
        <w:t>和</w:t>
      </w:r>
      <w:r>
        <w:rPr>
          <w:rFonts w:hint="eastAsia" w:cs="Times New Roman"/>
          <w:szCs w:val="24"/>
        </w:rPr>
        <w:t>Recall</w:t>
      </w:r>
      <w:r>
        <w:rPr>
          <w:rFonts w:cs="Times New Roman"/>
          <w:szCs w:val="24"/>
        </w:rPr>
        <w:t>都得到了提高，DSC提高到了0.574，这表明</w:t>
      </w:r>
      <w:r>
        <w:rPr>
          <w:rFonts w:hint="eastAsia" w:cs="Times New Roman"/>
          <w:szCs w:val="24"/>
        </w:rPr>
        <w:t>粗粒度图像块注意力</w:t>
      </w:r>
      <w:r>
        <w:rPr>
          <w:rFonts w:cs="Times New Roman"/>
          <w:szCs w:val="24"/>
        </w:rPr>
        <w:t>可以有效地引导网络提取突出区域的目标特征，解决类内不一致。</w:t>
      </w:r>
      <w:bookmarkEnd w:id="119"/>
      <w:r>
        <w:rPr>
          <w:rFonts w:cs="Times New Roman"/>
          <w:szCs w:val="24"/>
        </w:rPr>
        <w:t>通过添加</w:t>
      </w:r>
      <w:r>
        <w:rPr>
          <w:rFonts w:hint="eastAsia" w:cs="Times New Roman"/>
          <w:szCs w:val="24"/>
        </w:rPr>
        <w:t>跨维度特征融合</w:t>
      </w:r>
      <w:r>
        <w:rPr>
          <w:rFonts w:cs="Times New Roman"/>
          <w:szCs w:val="24"/>
        </w:rPr>
        <w:t>模块，DSC达到0.572，95HD</w:t>
      </w:r>
      <w:r>
        <w:rPr>
          <w:rFonts w:hint="eastAsia" w:cs="Times New Roman"/>
          <w:szCs w:val="24"/>
        </w:rPr>
        <w:t>精度提升</w:t>
      </w:r>
      <w:r>
        <w:rPr>
          <w:rFonts w:cs="Times New Roman"/>
          <w:szCs w:val="24"/>
        </w:rPr>
        <w:t>到30.197，表明边界分割更加准确。</w:t>
      </w:r>
      <w:r>
        <w:rPr>
          <w:rFonts w:hint="eastAsia" w:cs="Times New Roman"/>
          <w:szCs w:val="24"/>
        </w:rPr>
        <w:t>Precision</w:t>
      </w:r>
      <w:r>
        <w:rPr>
          <w:rFonts w:cs="Times New Roman"/>
          <w:szCs w:val="24"/>
        </w:rPr>
        <w:t>提高到0.701，有效地减少了假</w:t>
      </w:r>
      <w:r>
        <w:rPr>
          <w:rFonts w:hint="eastAsia" w:cs="Times New Roman"/>
          <w:szCs w:val="24"/>
        </w:rPr>
        <w:t>阳</w:t>
      </w:r>
      <w:r>
        <w:rPr>
          <w:rFonts w:cs="Times New Roman"/>
          <w:szCs w:val="24"/>
        </w:rPr>
        <w:t>性，表明</w:t>
      </w:r>
      <w:r>
        <w:rPr>
          <w:rFonts w:hint="eastAsia" w:cs="Times New Roman"/>
          <w:szCs w:val="24"/>
        </w:rPr>
        <w:t>跨维度特征融合</w:t>
      </w:r>
      <w:r>
        <w:rPr>
          <w:rFonts w:cs="Times New Roman"/>
          <w:szCs w:val="24"/>
        </w:rPr>
        <w:t>模块可以很好地应对类间</w:t>
      </w:r>
      <w:r>
        <w:rPr>
          <w:rFonts w:hint="eastAsia" w:cs="Times New Roman"/>
          <w:szCs w:val="24"/>
        </w:rPr>
        <w:t>模糊</w:t>
      </w:r>
      <w:r>
        <w:rPr>
          <w:rFonts w:cs="Times New Roman"/>
          <w:szCs w:val="24"/>
        </w:rPr>
        <w:t>的挑战。这两个模块的组合将DSC提高到0.581，并减少了ASC和HD。然而，上述两个模块仅限于编码阶段，它们所</w:t>
      </w:r>
      <w:r>
        <w:rPr>
          <w:rFonts w:hint="eastAsia" w:cs="Times New Roman"/>
          <w:szCs w:val="24"/>
        </w:rPr>
        <w:t>提取</w:t>
      </w:r>
      <w:r>
        <w:rPr>
          <w:rFonts w:cs="Times New Roman"/>
          <w:szCs w:val="24"/>
        </w:rPr>
        <w:t>的空间和边界信息会由于池化操作而丢失。</w:t>
      </w:r>
      <w:r>
        <w:rPr>
          <w:rFonts w:hint="eastAsia" w:cs="Times New Roman"/>
          <w:szCs w:val="24"/>
        </w:rPr>
        <w:t>因此</w:t>
      </w:r>
      <w:r>
        <w:rPr>
          <w:rFonts w:cs="Times New Roman"/>
          <w:szCs w:val="24"/>
        </w:rPr>
        <w:t>我们解码阶段的上采样通过</w:t>
      </w:r>
      <w:r>
        <w:rPr>
          <w:rFonts w:hint="eastAsia" w:cs="Times New Roman"/>
          <w:szCs w:val="24"/>
        </w:rPr>
        <w:t>多尺度反卷积上采样模块</w:t>
      </w:r>
      <w:r>
        <w:rPr>
          <w:rFonts w:cs="Times New Roman"/>
          <w:szCs w:val="24"/>
        </w:rPr>
        <w:t>恢复了高层次语义特征的</w:t>
      </w:r>
      <w:r>
        <w:rPr>
          <w:rFonts w:hint="eastAsia" w:cs="Times New Roman"/>
          <w:szCs w:val="24"/>
        </w:rPr>
        <w:t>边界和位置细节</w:t>
      </w:r>
      <w:r>
        <w:rPr>
          <w:rFonts w:cs="Times New Roman"/>
          <w:szCs w:val="24"/>
        </w:rPr>
        <w:t>信息</w:t>
      </w:r>
      <w:r>
        <w:rPr>
          <w:rFonts w:hint="eastAsia" w:cs="Times New Roman"/>
          <w:szCs w:val="24"/>
        </w:rPr>
        <w:t>，所以D</w:t>
      </w:r>
      <w:r>
        <w:rPr>
          <w:rFonts w:cs="Times New Roman"/>
          <w:szCs w:val="24"/>
        </w:rPr>
        <w:t>SC</w:t>
      </w:r>
      <w:r>
        <w:rPr>
          <w:rFonts w:hint="eastAsia" w:cs="Times New Roman"/>
          <w:szCs w:val="24"/>
        </w:rPr>
        <w:t>，A</w:t>
      </w:r>
      <w:r>
        <w:rPr>
          <w:rFonts w:cs="Times New Roman"/>
          <w:szCs w:val="24"/>
        </w:rPr>
        <w:t>SD</w:t>
      </w:r>
      <w:r>
        <w:rPr>
          <w:rFonts w:hint="eastAsia" w:cs="Times New Roman"/>
          <w:szCs w:val="24"/>
        </w:rPr>
        <w:t>和9</w:t>
      </w:r>
      <w:r>
        <w:rPr>
          <w:rFonts w:cs="Times New Roman"/>
          <w:szCs w:val="24"/>
        </w:rPr>
        <w:t>5HD</w:t>
      </w:r>
      <w:r>
        <w:rPr>
          <w:rFonts w:hint="eastAsia" w:cs="Times New Roman"/>
          <w:szCs w:val="24"/>
        </w:rPr>
        <w:t>均得到提升</w:t>
      </w:r>
      <w:r>
        <w:rPr>
          <w:rFonts w:cs="Times New Roman"/>
          <w:szCs w:val="24"/>
        </w:rPr>
        <w:t>。所有模块的组合取得了最好的结果，这表明了所有组件的有效性。</w:t>
      </w:r>
      <w:bookmarkEnd w:id="118"/>
    </w:p>
    <w:p>
      <w:pPr>
        <w:pStyle w:val="6"/>
        <w:keepNext/>
        <w:spacing w:line="240" w:lineRule="auto"/>
        <w:jc w:val="center"/>
        <w:rPr>
          <w:rFonts w:ascii="宋体" w:hAnsi="宋体" w:eastAsia="宋体"/>
          <w:b/>
          <w:bCs/>
          <w:sz w:val="21"/>
          <w:szCs w:val="21"/>
        </w:rPr>
      </w:pPr>
      <w:bookmarkStart w:id="120" w:name="_Ref130467280"/>
      <w:bookmarkStart w:id="121" w:name="_Toc130472042"/>
      <w:bookmarkStart w:id="122" w:name="_Toc129438540"/>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1</w:t>
      </w:r>
      <w:r>
        <w:rPr>
          <w:rFonts w:ascii="Times New Roman" w:hAnsi="Times New Roman" w:eastAsia="宋体" w:cs="Times New Roman"/>
          <w:b/>
          <w:bCs/>
          <w:sz w:val="21"/>
          <w:szCs w:val="21"/>
        </w:rPr>
        <w:fldChar w:fldCharType="end"/>
      </w:r>
      <w:bookmarkEnd w:id="120"/>
      <w:r>
        <w:rPr>
          <w:rFonts w:ascii="Times New Roman" w:hAnsi="Times New Roman" w:eastAsia="宋体" w:cs="Times New Roman"/>
          <w:b/>
          <w:bCs/>
          <w:sz w:val="21"/>
          <w:szCs w:val="21"/>
        </w:rPr>
        <w:t xml:space="preserve">  </w:t>
      </w:r>
      <w:r>
        <w:rPr>
          <w:rFonts w:ascii="宋体" w:hAnsi="宋体" w:eastAsia="宋体" w:cs="Times New Roman"/>
          <w:b/>
          <w:bCs/>
          <w:sz w:val="21"/>
          <w:szCs w:val="21"/>
        </w:rPr>
        <w:t>每个模块对</w:t>
      </w:r>
      <w:r>
        <w:rPr>
          <w:rFonts w:hint="eastAsia" w:ascii="宋体" w:hAnsi="宋体" w:eastAsia="宋体" w:cs="Times New Roman"/>
          <w:b/>
          <w:bCs/>
          <w:sz w:val="21"/>
          <w:szCs w:val="21"/>
        </w:rPr>
        <w:t>骨干网络D</w:t>
      </w:r>
      <w:r>
        <w:rPr>
          <w:rFonts w:ascii="宋体" w:hAnsi="宋体" w:eastAsia="宋体" w:cs="Times New Roman"/>
          <w:b/>
          <w:bCs/>
          <w:sz w:val="21"/>
          <w:szCs w:val="21"/>
        </w:rPr>
        <w:t>-UNet的影响</w:t>
      </w:r>
      <w:bookmarkEnd w:id="121"/>
      <w:bookmarkEnd w:id="122"/>
    </w:p>
    <w:p>
      <w:pPr>
        <w:pStyle w:val="6"/>
        <w:keepNext/>
        <w:spacing w:line="240" w:lineRule="auto"/>
        <w:jc w:val="center"/>
        <w:rPr>
          <w:rFonts w:ascii="Times New Roman" w:hAnsi="Times New Roman" w:cs="Times New Roman"/>
          <w:b/>
          <w:bCs/>
          <w:sz w:val="21"/>
          <w:szCs w:val="21"/>
        </w:rPr>
      </w:pPr>
      <w:bookmarkStart w:id="123" w:name="_Toc130472058"/>
      <w:bookmarkStart w:id="124" w:name="_Toc129438556"/>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1</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Impact of each module on the backbone network D-UNet</w:t>
      </w:r>
      <w:bookmarkEnd w:id="123"/>
      <w:bookmarkEnd w:id="124"/>
    </w:p>
    <w:tbl>
      <w:tblPr>
        <w:tblStyle w:val="19"/>
        <w:tblW w:w="7944" w:type="dxa"/>
        <w:tblInd w:w="28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2"/>
        <w:gridCol w:w="735"/>
        <w:gridCol w:w="687"/>
        <w:gridCol w:w="127"/>
        <w:gridCol w:w="1070"/>
        <w:gridCol w:w="763"/>
        <w:gridCol w:w="917"/>
        <w:gridCol w:w="1173"/>
        <w:gridCol w:w="763"/>
        <w:gridCol w:w="9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792"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CPA</w:t>
            </w:r>
          </w:p>
        </w:tc>
        <w:tc>
          <w:tcPr>
            <w:tcW w:w="735"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CFF</w:t>
            </w:r>
          </w:p>
        </w:tc>
        <w:tc>
          <w:tcPr>
            <w:tcW w:w="814" w:type="dxa"/>
            <w:gridSpan w:val="2"/>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MDU</w:t>
            </w:r>
          </w:p>
        </w:tc>
        <w:tc>
          <w:tcPr>
            <w:tcW w:w="1070"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DSC(G)</w:t>
            </w:r>
          </w:p>
        </w:tc>
        <w:tc>
          <w:tcPr>
            <w:tcW w:w="763"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DSC</w:t>
            </w:r>
          </w:p>
        </w:tc>
        <w:tc>
          <w:tcPr>
            <w:tcW w:w="917"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Rec</w:t>
            </w:r>
          </w:p>
        </w:tc>
        <w:tc>
          <w:tcPr>
            <w:tcW w:w="1173"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Prec</w:t>
            </w:r>
          </w:p>
        </w:tc>
        <w:tc>
          <w:tcPr>
            <w:tcW w:w="763"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ASD</w:t>
            </w:r>
          </w:p>
        </w:tc>
        <w:tc>
          <w:tcPr>
            <w:tcW w:w="917"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95HD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792" w:type="dxa"/>
            <w:tcBorders>
              <w:top w:val="single" w:color="auto" w:sz="4" w:space="0"/>
            </w:tcBorders>
          </w:tcPr>
          <w:p>
            <w:pPr>
              <w:spacing w:line="240" w:lineRule="auto"/>
              <w:jc w:val="center"/>
              <w:rPr>
                <w:rFonts w:cs="Times New Roman"/>
                <w:sz w:val="21"/>
                <w:szCs w:val="21"/>
              </w:rPr>
            </w:pPr>
          </w:p>
        </w:tc>
        <w:tc>
          <w:tcPr>
            <w:tcW w:w="735" w:type="dxa"/>
            <w:tcBorders>
              <w:top w:val="single" w:color="auto" w:sz="4" w:space="0"/>
            </w:tcBorders>
          </w:tcPr>
          <w:p>
            <w:pPr>
              <w:spacing w:line="240" w:lineRule="auto"/>
              <w:jc w:val="center"/>
              <w:rPr>
                <w:rFonts w:cs="Times New Roman"/>
                <w:sz w:val="21"/>
                <w:szCs w:val="21"/>
              </w:rPr>
            </w:pPr>
          </w:p>
        </w:tc>
        <w:tc>
          <w:tcPr>
            <w:tcW w:w="687" w:type="dxa"/>
            <w:tcBorders>
              <w:top w:val="single" w:color="auto" w:sz="4" w:space="0"/>
            </w:tcBorders>
          </w:tcPr>
          <w:p>
            <w:pPr>
              <w:spacing w:line="240" w:lineRule="auto"/>
              <w:jc w:val="center"/>
              <w:rPr>
                <w:rFonts w:cs="Times New Roman"/>
                <w:sz w:val="21"/>
                <w:szCs w:val="21"/>
              </w:rPr>
            </w:pPr>
          </w:p>
        </w:tc>
        <w:tc>
          <w:tcPr>
            <w:tcW w:w="1196" w:type="dxa"/>
            <w:gridSpan w:val="2"/>
            <w:tcBorders>
              <w:top w:val="single" w:color="auto" w:sz="4" w:space="0"/>
            </w:tcBorders>
          </w:tcPr>
          <w:p>
            <w:pPr>
              <w:spacing w:line="240" w:lineRule="auto"/>
              <w:jc w:val="center"/>
              <w:rPr>
                <w:rFonts w:cs="Times New Roman"/>
                <w:sz w:val="21"/>
                <w:szCs w:val="21"/>
              </w:rPr>
            </w:pPr>
            <w:r>
              <w:rPr>
                <w:rFonts w:cs="Times New Roman"/>
                <w:sz w:val="21"/>
                <w:szCs w:val="21"/>
              </w:rPr>
              <w:t>0.726</w:t>
            </w:r>
          </w:p>
        </w:tc>
        <w:tc>
          <w:tcPr>
            <w:tcW w:w="763" w:type="dxa"/>
            <w:tcBorders>
              <w:top w:val="single" w:color="auto" w:sz="4" w:space="0"/>
            </w:tcBorders>
          </w:tcPr>
          <w:p>
            <w:pPr>
              <w:spacing w:line="240" w:lineRule="auto"/>
              <w:jc w:val="center"/>
              <w:rPr>
                <w:rFonts w:cs="Times New Roman"/>
                <w:sz w:val="21"/>
                <w:szCs w:val="21"/>
              </w:rPr>
            </w:pPr>
            <w:r>
              <w:rPr>
                <w:rFonts w:cs="Times New Roman"/>
                <w:sz w:val="21"/>
                <w:szCs w:val="21"/>
              </w:rPr>
              <w:t>0.548</w:t>
            </w:r>
          </w:p>
        </w:tc>
        <w:tc>
          <w:tcPr>
            <w:tcW w:w="917" w:type="dxa"/>
            <w:tcBorders>
              <w:top w:val="single" w:color="auto" w:sz="4" w:space="0"/>
            </w:tcBorders>
          </w:tcPr>
          <w:p>
            <w:pPr>
              <w:spacing w:line="240" w:lineRule="auto"/>
              <w:jc w:val="center"/>
              <w:rPr>
                <w:rFonts w:cs="Times New Roman"/>
                <w:sz w:val="21"/>
                <w:szCs w:val="21"/>
              </w:rPr>
            </w:pPr>
            <w:r>
              <w:rPr>
                <w:rFonts w:cs="Times New Roman"/>
                <w:sz w:val="21"/>
                <w:szCs w:val="21"/>
              </w:rPr>
              <w:t>0.530</w:t>
            </w:r>
          </w:p>
        </w:tc>
        <w:tc>
          <w:tcPr>
            <w:tcW w:w="1173" w:type="dxa"/>
            <w:tcBorders>
              <w:top w:val="single" w:color="auto" w:sz="4" w:space="0"/>
            </w:tcBorders>
          </w:tcPr>
          <w:p>
            <w:pPr>
              <w:spacing w:line="240" w:lineRule="auto"/>
              <w:jc w:val="center"/>
              <w:rPr>
                <w:rFonts w:cs="Times New Roman"/>
                <w:sz w:val="21"/>
                <w:szCs w:val="21"/>
              </w:rPr>
            </w:pPr>
            <w:r>
              <w:rPr>
                <w:rFonts w:cs="Times New Roman"/>
                <w:sz w:val="21"/>
                <w:szCs w:val="21"/>
              </w:rPr>
              <w:t>0.665</w:t>
            </w:r>
          </w:p>
        </w:tc>
        <w:tc>
          <w:tcPr>
            <w:tcW w:w="763" w:type="dxa"/>
            <w:tcBorders>
              <w:top w:val="single" w:color="auto" w:sz="4" w:space="0"/>
            </w:tcBorders>
          </w:tcPr>
          <w:p>
            <w:pPr>
              <w:spacing w:line="240" w:lineRule="auto"/>
              <w:jc w:val="center"/>
              <w:rPr>
                <w:rFonts w:cs="Times New Roman"/>
                <w:sz w:val="21"/>
                <w:szCs w:val="21"/>
              </w:rPr>
            </w:pPr>
            <w:r>
              <w:rPr>
                <w:rFonts w:cs="Times New Roman"/>
                <w:sz w:val="21"/>
                <w:szCs w:val="21"/>
              </w:rPr>
              <w:t>8.932</w:t>
            </w:r>
          </w:p>
        </w:tc>
        <w:tc>
          <w:tcPr>
            <w:tcW w:w="917" w:type="dxa"/>
            <w:tcBorders>
              <w:top w:val="single" w:color="auto" w:sz="4" w:space="0"/>
            </w:tcBorders>
          </w:tcPr>
          <w:p>
            <w:pPr>
              <w:spacing w:line="240" w:lineRule="auto"/>
              <w:jc w:val="center"/>
              <w:rPr>
                <w:rFonts w:cs="Times New Roman"/>
                <w:sz w:val="21"/>
                <w:szCs w:val="21"/>
              </w:rPr>
            </w:pPr>
            <w:r>
              <w:rPr>
                <w:rFonts w:cs="Times New Roman"/>
                <w:sz w:val="21"/>
                <w:szCs w:val="21"/>
              </w:rPr>
              <w:t>36.552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792" w:type="dxa"/>
          </w:tcPr>
          <w:p>
            <w:pPr>
              <w:spacing w:line="240" w:lineRule="auto"/>
              <w:jc w:val="center"/>
              <w:rPr>
                <w:rFonts w:cs="Times New Roman"/>
                <w:sz w:val="21"/>
                <w:szCs w:val="21"/>
              </w:rPr>
            </w:pPr>
            <w:r>
              <w:rPr>
                <w:rFonts w:cs="Times New Roman"/>
                <w:sz w:val="21"/>
                <w:szCs w:val="21"/>
              </w:rPr>
              <w:t>√</w:t>
            </w:r>
          </w:p>
        </w:tc>
        <w:tc>
          <w:tcPr>
            <w:tcW w:w="735" w:type="dxa"/>
          </w:tcPr>
          <w:p>
            <w:pPr>
              <w:spacing w:line="240" w:lineRule="auto"/>
              <w:jc w:val="center"/>
              <w:rPr>
                <w:rFonts w:cs="Times New Roman"/>
                <w:sz w:val="21"/>
                <w:szCs w:val="21"/>
              </w:rPr>
            </w:pPr>
          </w:p>
        </w:tc>
        <w:tc>
          <w:tcPr>
            <w:tcW w:w="687" w:type="dxa"/>
          </w:tcPr>
          <w:p>
            <w:pPr>
              <w:spacing w:line="240" w:lineRule="auto"/>
              <w:jc w:val="center"/>
              <w:rPr>
                <w:rFonts w:cs="Times New Roman"/>
                <w:sz w:val="21"/>
                <w:szCs w:val="21"/>
              </w:rPr>
            </w:pPr>
          </w:p>
        </w:tc>
        <w:tc>
          <w:tcPr>
            <w:tcW w:w="1196" w:type="dxa"/>
            <w:gridSpan w:val="2"/>
          </w:tcPr>
          <w:p>
            <w:pPr>
              <w:spacing w:line="240" w:lineRule="auto"/>
              <w:jc w:val="center"/>
              <w:rPr>
                <w:rFonts w:cs="Times New Roman"/>
                <w:sz w:val="21"/>
                <w:szCs w:val="21"/>
              </w:rPr>
            </w:pPr>
            <w:r>
              <w:rPr>
                <w:rFonts w:cs="Times New Roman"/>
                <w:sz w:val="21"/>
                <w:szCs w:val="21"/>
              </w:rPr>
              <w:t>0.741</w:t>
            </w:r>
          </w:p>
        </w:tc>
        <w:tc>
          <w:tcPr>
            <w:tcW w:w="763" w:type="dxa"/>
          </w:tcPr>
          <w:p>
            <w:pPr>
              <w:spacing w:line="240" w:lineRule="auto"/>
              <w:jc w:val="center"/>
              <w:rPr>
                <w:rFonts w:cs="Times New Roman"/>
                <w:sz w:val="21"/>
                <w:szCs w:val="21"/>
              </w:rPr>
            </w:pPr>
            <w:r>
              <w:rPr>
                <w:rFonts w:cs="Times New Roman"/>
                <w:sz w:val="21"/>
                <w:szCs w:val="21"/>
              </w:rPr>
              <w:t>0.574</w:t>
            </w:r>
          </w:p>
        </w:tc>
        <w:tc>
          <w:tcPr>
            <w:tcW w:w="917" w:type="dxa"/>
          </w:tcPr>
          <w:p>
            <w:pPr>
              <w:spacing w:line="240" w:lineRule="auto"/>
              <w:jc w:val="center"/>
              <w:rPr>
                <w:rFonts w:cs="Times New Roman"/>
                <w:sz w:val="21"/>
                <w:szCs w:val="21"/>
              </w:rPr>
            </w:pPr>
            <w:r>
              <w:rPr>
                <w:rFonts w:cs="Times New Roman"/>
                <w:sz w:val="21"/>
                <w:szCs w:val="21"/>
              </w:rPr>
              <w:t>0.561</w:t>
            </w:r>
          </w:p>
        </w:tc>
        <w:tc>
          <w:tcPr>
            <w:tcW w:w="1173" w:type="dxa"/>
          </w:tcPr>
          <w:p>
            <w:pPr>
              <w:spacing w:line="240" w:lineRule="auto"/>
              <w:jc w:val="center"/>
              <w:rPr>
                <w:rFonts w:cs="Times New Roman"/>
                <w:sz w:val="21"/>
                <w:szCs w:val="21"/>
              </w:rPr>
            </w:pPr>
            <w:r>
              <w:rPr>
                <w:rFonts w:cs="Times New Roman"/>
                <w:sz w:val="21"/>
                <w:szCs w:val="21"/>
              </w:rPr>
              <w:t>0.682</w:t>
            </w:r>
          </w:p>
        </w:tc>
        <w:tc>
          <w:tcPr>
            <w:tcW w:w="763" w:type="dxa"/>
          </w:tcPr>
          <w:p>
            <w:pPr>
              <w:spacing w:line="240" w:lineRule="auto"/>
              <w:jc w:val="center"/>
              <w:rPr>
                <w:rFonts w:cs="Times New Roman"/>
                <w:sz w:val="21"/>
                <w:szCs w:val="21"/>
              </w:rPr>
            </w:pPr>
            <w:r>
              <w:rPr>
                <w:rFonts w:cs="Times New Roman"/>
                <w:sz w:val="21"/>
                <w:szCs w:val="21"/>
              </w:rPr>
              <w:t>7.833</w:t>
            </w:r>
          </w:p>
        </w:tc>
        <w:tc>
          <w:tcPr>
            <w:tcW w:w="917" w:type="dxa"/>
          </w:tcPr>
          <w:p>
            <w:pPr>
              <w:spacing w:line="240" w:lineRule="auto"/>
              <w:jc w:val="center"/>
              <w:rPr>
                <w:rFonts w:cs="Times New Roman"/>
                <w:sz w:val="21"/>
                <w:szCs w:val="21"/>
              </w:rPr>
            </w:pPr>
            <w:r>
              <w:rPr>
                <w:rFonts w:cs="Times New Roman"/>
                <w:sz w:val="21"/>
                <w:szCs w:val="21"/>
              </w:rPr>
              <w:t>33.544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792" w:type="dxa"/>
          </w:tcPr>
          <w:p>
            <w:pPr>
              <w:spacing w:line="240" w:lineRule="auto"/>
              <w:jc w:val="center"/>
              <w:rPr>
                <w:rFonts w:cs="Times New Roman"/>
                <w:sz w:val="21"/>
                <w:szCs w:val="21"/>
              </w:rPr>
            </w:pPr>
          </w:p>
        </w:tc>
        <w:tc>
          <w:tcPr>
            <w:tcW w:w="735" w:type="dxa"/>
          </w:tcPr>
          <w:p>
            <w:pPr>
              <w:spacing w:line="240" w:lineRule="auto"/>
              <w:jc w:val="center"/>
              <w:rPr>
                <w:rFonts w:cs="Times New Roman"/>
                <w:sz w:val="21"/>
                <w:szCs w:val="21"/>
              </w:rPr>
            </w:pPr>
            <w:r>
              <w:rPr>
                <w:rFonts w:cs="Times New Roman"/>
                <w:sz w:val="21"/>
                <w:szCs w:val="21"/>
              </w:rPr>
              <w:t>√</w:t>
            </w:r>
          </w:p>
        </w:tc>
        <w:tc>
          <w:tcPr>
            <w:tcW w:w="687" w:type="dxa"/>
          </w:tcPr>
          <w:p>
            <w:pPr>
              <w:spacing w:line="240" w:lineRule="auto"/>
              <w:jc w:val="center"/>
              <w:rPr>
                <w:rFonts w:cs="Times New Roman"/>
                <w:sz w:val="21"/>
                <w:szCs w:val="21"/>
              </w:rPr>
            </w:pPr>
          </w:p>
        </w:tc>
        <w:tc>
          <w:tcPr>
            <w:tcW w:w="1196" w:type="dxa"/>
            <w:gridSpan w:val="2"/>
          </w:tcPr>
          <w:p>
            <w:pPr>
              <w:spacing w:line="240" w:lineRule="auto"/>
              <w:jc w:val="center"/>
              <w:rPr>
                <w:rFonts w:cs="Times New Roman"/>
                <w:sz w:val="21"/>
                <w:szCs w:val="21"/>
              </w:rPr>
            </w:pPr>
            <w:r>
              <w:rPr>
                <w:rFonts w:cs="Times New Roman"/>
                <w:sz w:val="21"/>
                <w:szCs w:val="21"/>
              </w:rPr>
              <w:t>0.734</w:t>
            </w:r>
          </w:p>
        </w:tc>
        <w:tc>
          <w:tcPr>
            <w:tcW w:w="763" w:type="dxa"/>
          </w:tcPr>
          <w:p>
            <w:pPr>
              <w:spacing w:line="240" w:lineRule="auto"/>
              <w:jc w:val="center"/>
              <w:rPr>
                <w:rFonts w:cs="Times New Roman"/>
                <w:sz w:val="21"/>
                <w:szCs w:val="21"/>
              </w:rPr>
            </w:pPr>
            <w:r>
              <w:rPr>
                <w:rFonts w:cs="Times New Roman"/>
                <w:sz w:val="21"/>
                <w:szCs w:val="21"/>
              </w:rPr>
              <w:t>0.572</w:t>
            </w:r>
          </w:p>
        </w:tc>
        <w:tc>
          <w:tcPr>
            <w:tcW w:w="917" w:type="dxa"/>
          </w:tcPr>
          <w:p>
            <w:pPr>
              <w:spacing w:line="240" w:lineRule="auto"/>
              <w:jc w:val="center"/>
              <w:rPr>
                <w:rFonts w:cs="Times New Roman"/>
                <w:sz w:val="21"/>
                <w:szCs w:val="21"/>
              </w:rPr>
            </w:pPr>
            <w:r>
              <w:rPr>
                <w:rFonts w:cs="Times New Roman"/>
                <w:sz w:val="21"/>
                <w:szCs w:val="21"/>
              </w:rPr>
              <w:t>0.538</w:t>
            </w:r>
          </w:p>
        </w:tc>
        <w:tc>
          <w:tcPr>
            <w:tcW w:w="1173" w:type="dxa"/>
          </w:tcPr>
          <w:p>
            <w:pPr>
              <w:spacing w:line="240" w:lineRule="auto"/>
              <w:jc w:val="center"/>
              <w:rPr>
                <w:rFonts w:cs="Times New Roman"/>
                <w:sz w:val="21"/>
                <w:szCs w:val="21"/>
              </w:rPr>
            </w:pPr>
            <w:r>
              <w:rPr>
                <w:rFonts w:cs="Times New Roman"/>
                <w:sz w:val="21"/>
                <w:szCs w:val="21"/>
              </w:rPr>
              <w:t>0.701</w:t>
            </w:r>
          </w:p>
        </w:tc>
        <w:tc>
          <w:tcPr>
            <w:tcW w:w="763" w:type="dxa"/>
          </w:tcPr>
          <w:p>
            <w:pPr>
              <w:spacing w:line="240" w:lineRule="auto"/>
              <w:jc w:val="center"/>
              <w:rPr>
                <w:rFonts w:cs="Times New Roman"/>
                <w:sz w:val="21"/>
                <w:szCs w:val="21"/>
              </w:rPr>
            </w:pPr>
            <w:r>
              <w:rPr>
                <w:rFonts w:cs="Times New Roman"/>
                <w:sz w:val="21"/>
                <w:szCs w:val="21"/>
              </w:rPr>
              <w:t>8.670</w:t>
            </w:r>
          </w:p>
        </w:tc>
        <w:tc>
          <w:tcPr>
            <w:tcW w:w="917" w:type="dxa"/>
          </w:tcPr>
          <w:p>
            <w:pPr>
              <w:spacing w:line="240" w:lineRule="auto"/>
              <w:jc w:val="center"/>
              <w:rPr>
                <w:rFonts w:cs="Times New Roman"/>
                <w:sz w:val="21"/>
                <w:szCs w:val="21"/>
              </w:rPr>
            </w:pPr>
            <w:r>
              <w:rPr>
                <w:rFonts w:cs="Times New Roman"/>
                <w:sz w:val="21"/>
                <w:szCs w:val="21"/>
              </w:rPr>
              <w:t>30.197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792" w:type="dxa"/>
          </w:tcPr>
          <w:p>
            <w:pPr>
              <w:spacing w:line="240" w:lineRule="auto"/>
              <w:jc w:val="center"/>
              <w:rPr>
                <w:rFonts w:cs="Times New Roman"/>
                <w:sz w:val="21"/>
                <w:szCs w:val="21"/>
              </w:rPr>
            </w:pPr>
          </w:p>
        </w:tc>
        <w:tc>
          <w:tcPr>
            <w:tcW w:w="735" w:type="dxa"/>
          </w:tcPr>
          <w:p>
            <w:pPr>
              <w:spacing w:line="240" w:lineRule="auto"/>
              <w:jc w:val="center"/>
              <w:rPr>
                <w:rFonts w:cs="Times New Roman"/>
                <w:sz w:val="21"/>
                <w:szCs w:val="21"/>
              </w:rPr>
            </w:pPr>
          </w:p>
        </w:tc>
        <w:tc>
          <w:tcPr>
            <w:tcW w:w="687" w:type="dxa"/>
          </w:tcPr>
          <w:p>
            <w:pPr>
              <w:spacing w:line="240" w:lineRule="auto"/>
              <w:jc w:val="center"/>
              <w:rPr>
                <w:rFonts w:cs="Times New Roman"/>
                <w:sz w:val="21"/>
                <w:szCs w:val="21"/>
              </w:rPr>
            </w:pPr>
            <w:r>
              <w:rPr>
                <w:rFonts w:cs="Times New Roman"/>
                <w:sz w:val="21"/>
                <w:szCs w:val="21"/>
              </w:rPr>
              <w:t>√</w:t>
            </w:r>
          </w:p>
        </w:tc>
        <w:tc>
          <w:tcPr>
            <w:tcW w:w="1196" w:type="dxa"/>
            <w:gridSpan w:val="2"/>
          </w:tcPr>
          <w:p>
            <w:pPr>
              <w:spacing w:line="240" w:lineRule="auto"/>
              <w:jc w:val="center"/>
              <w:rPr>
                <w:rFonts w:cs="Times New Roman"/>
                <w:sz w:val="21"/>
                <w:szCs w:val="21"/>
              </w:rPr>
            </w:pPr>
            <w:r>
              <w:rPr>
                <w:rFonts w:cs="Times New Roman"/>
                <w:sz w:val="21"/>
                <w:szCs w:val="21"/>
              </w:rPr>
              <w:t>0.735</w:t>
            </w:r>
          </w:p>
        </w:tc>
        <w:tc>
          <w:tcPr>
            <w:tcW w:w="763" w:type="dxa"/>
          </w:tcPr>
          <w:p>
            <w:pPr>
              <w:spacing w:line="240" w:lineRule="auto"/>
              <w:jc w:val="center"/>
              <w:rPr>
                <w:rFonts w:cs="Times New Roman"/>
                <w:sz w:val="21"/>
                <w:szCs w:val="21"/>
              </w:rPr>
            </w:pPr>
            <w:r>
              <w:rPr>
                <w:rFonts w:cs="Times New Roman"/>
                <w:sz w:val="21"/>
                <w:szCs w:val="21"/>
              </w:rPr>
              <w:t>0.570</w:t>
            </w:r>
          </w:p>
        </w:tc>
        <w:tc>
          <w:tcPr>
            <w:tcW w:w="917" w:type="dxa"/>
          </w:tcPr>
          <w:p>
            <w:pPr>
              <w:spacing w:line="240" w:lineRule="auto"/>
              <w:jc w:val="center"/>
              <w:rPr>
                <w:rFonts w:cs="Times New Roman"/>
                <w:sz w:val="21"/>
                <w:szCs w:val="21"/>
              </w:rPr>
            </w:pPr>
            <w:r>
              <w:rPr>
                <w:rFonts w:cs="Times New Roman"/>
                <w:sz w:val="21"/>
                <w:szCs w:val="21"/>
              </w:rPr>
              <w:t>0.541</w:t>
            </w:r>
          </w:p>
        </w:tc>
        <w:tc>
          <w:tcPr>
            <w:tcW w:w="1173" w:type="dxa"/>
          </w:tcPr>
          <w:p>
            <w:pPr>
              <w:spacing w:line="240" w:lineRule="auto"/>
              <w:jc w:val="center"/>
              <w:rPr>
                <w:rFonts w:cs="Times New Roman"/>
                <w:sz w:val="21"/>
                <w:szCs w:val="21"/>
              </w:rPr>
            </w:pPr>
            <w:r>
              <w:rPr>
                <w:rFonts w:cs="Times New Roman"/>
                <w:sz w:val="21"/>
                <w:szCs w:val="21"/>
              </w:rPr>
              <w:t>0.701</w:t>
            </w:r>
          </w:p>
        </w:tc>
        <w:tc>
          <w:tcPr>
            <w:tcW w:w="763" w:type="dxa"/>
          </w:tcPr>
          <w:p>
            <w:pPr>
              <w:spacing w:line="240" w:lineRule="auto"/>
              <w:jc w:val="center"/>
              <w:rPr>
                <w:rFonts w:cs="Times New Roman"/>
                <w:sz w:val="21"/>
                <w:szCs w:val="21"/>
              </w:rPr>
            </w:pPr>
            <w:r>
              <w:rPr>
                <w:rFonts w:cs="Times New Roman"/>
                <w:sz w:val="21"/>
                <w:szCs w:val="21"/>
              </w:rPr>
              <w:t>7.972</w:t>
            </w:r>
          </w:p>
        </w:tc>
        <w:tc>
          <w:tcPr>
            <w:tcW w:w="917" w:type="dxa"/>
          </w:tcPr>
          <w:p>
            <w:pPr>
              <w:spacing w:line="240" w:lineRule="auto"/>
              <w:jc w:val="center"/>
              <w:rPr>
                <w:rFonts w:cs="Times New Roman"/>
                <w:sz w:val="21"/>
                <w:szCs w:val="21"/>
              </w:rPr>
            </w:pPr>
            <w:r>
              <w:rPr>
                <w:rFonts w:cs="Times New Roman"/>
                <w:sz w:val="21"/>
                <w:szCs w:val="21"/>
              </w:rPr>
              <w:t>27.220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792" w:type="dxa"/>
          </w:tcPr>
          <w:p>
            <w:pPr>
              <w:spacing w:line="240" w:lineRule="auto"/>
              <w:jc w:val="center"/>
              <w:rPr>
                <w:rFonts w:cs="Times New Roman"/>
                <w:sz w:val="21"/>
                <w:szCs w:val="21"/>
              </w:rPr>
            </w:pPr>
            <w:r>
              <w:rPr>
                <w:rFonts w:cs="Times New Roman"/>
                <w:sz w:val="21"/>
                <w:szCs w:val="21"/>
              </w:rPr>
              <w:t>√</w:t>
            </w:r>
          </w:p>
        </w:tc>
        <w:tc>
          <w:tcPr>
            <w:tcW w:w="735" w:type="dxa"/>
          </w:tcPr>
          <w:p>
            <w:pPr>
              <w:spacing w:line="240" w:lineRule="auto"/>
              <w:jc w:val="center"/>
              <w:rPr>
                <w:rFonts w:cs="Times New Roman"/>
                <w:sz w:val="21"/>
                <w:szCs w:val="21"/>
              </w:rPr>
            </w:pPr>
            <w:r>
              <w:rPr>
                <w:rFonts w:cs="Times New Roman"/>
                <w:sz w:val="21"/>
                <w:szCs w:val="21"/>
              </w:rPr>
              <w:t>√</w:t>
            </w:r>
          </w:p>
        </w:tc>
        <w:tc>
          <w:tcPr>
            <w:tcW w:w="687" w:type="dxa"/>
          </w:tcPr>
          <w:p>
            <w:pPr>
              <w:spacing w:line="240" w:lineRule="auto"/>
              <w:jc w:val="center"/>
              <w:rPr>
                <w:rFonts w:cs="Times New Roman"/>
                <w:sz w:val="21"/>
                <w:szCs w:val="21"/>
              </w:rPr>
            </w:pPr>
          </w:p>
        </w:tc>
        <w:tc>
          <w:tcPr>
            <w:tcW w:w="1196" w:type="dxa"/>
            <w:gridSpan w:val="2"/>
          </w:tcPr>
          <w:p>
            <w:pPr>
              <w:spacing w:line="240" w:lineRule="auto"/>
              <w:jc w:val="center"/>
              <w:rPr>
                <w:rFonts w:cs="Times New Roman"/>
                <w:sz w:val="21"/>
                <w:szCs w:val="21"/>
              </w:rPr>
            </w:pPr>
            <w:r>
              <w:rPr>
                <w:rFonts w:cs="Times New Roman"/>
                <w:sz w:val="21"/>
                <w:szCs w:val="21"/>
              </w:rPr>
              <w:t>0.744</w:t>
            </w:r>
          </w:p>
        </w:tc>
        <w:tc>
          <w:tcPr>
            <w:tcW w:w="763" w:type="dxa"/>
          </w:tcPr>
          <w:p>
            <w:pPr>
              <w:spacing w:line="240" w:lineRule="auto"/>
              <w:jc w:val="center"/>
              <w:rPr>
                <w:rFonts w:cs="Times New Roman"/>
                <w:sz w:val="21"/>
                <w:szCs w:val="21"/>
              </w:rPr>
            </w:pPr>
            <w:r>
              <w:rPr>
                <w:rFonts w:cs="Times New Roman"/>
                <w:sz w:val="21"/>
                <w:szCs w:val="21"/>
              </w:rPr>
              <w:t>0.581</w:t>
            </w:r>
          </w:p>
        </w:tc>
        <w:tc>
          <w:tcPr>
            <w:tcW w:w="917" w:type="dxa"/>
          </w:tcPr>
          <w:p>
            <w:pPr>
              <w:spacing w:line="240" w:lineRule="auto"/>
              <w:jc w:val="center"/>
              <w:rPr>
                <w:rFonts w:cs="Times New Roman"/>
                <w:sz w:val="21"/>
                <w:szCs w:val="21"/>
              </w:rPr>
            </w:pPr>
            <w:r>
              <w:rPr>
                <w:rFonts w:cs="Times New Roman"/>
                <w:sz w:val="21"/>
                <w:szCs w:val="21"/>
              </w:rPr>
              <w:t>0.569</w:t>
            </w:r>
          </w:p>
        </w:tc>
        <w:tc>
          <w:tcPr>
            <w:tcW w:w="1173" w:type="dxa"/>
          </w:tcPr>
          <w:p>
            <w:pPr>
              <w:spacing w:line="240" w:lineRule="auto"/>
              <w:jc w:val="center"/>
              <w:rPr>
                <w:rFonts w:cs="Times New Roman"/>
                <w:sz w:val="21"/>
                <w:szCs w:val="21"/>
              </w:rPr>
            </w:pPr>
            <w:r>
              <w:rPr>
                <w:rFonts w:cs="Times New Roman"/>
                <w:sz w:val="21"/>
                <w:szCs w:val="21"/>
              </w:rPr>
              <w:t>0.667</w:t>
            </w:r>
          </w:p>
        </w:tc>
        <w:tc>
          <w:tcPr>
            <w:tcW w:w="763" w:type="dxa"/>
          </w:tcPr>
          <w:p>
            <w:pPr>
              <w:spacing w:line="240" w:lineRule="auto"/>
              <w:jc w:val="center"/>
              <w:rPr>
                <w:rFonts w:cs="Times New Roman"/>
                <w:sz w:val="21"/>
                <w:szCs w:val="21"/>
              </w:rPr>
            </w:pPr>
            <w:r>
              <w:rPr>
                <w:rFonts w:cs="Times New Roman"/>
                <w:sz w:val="21"/>
                <w:szCs w:val="21"/>
              </w:rPr>
              <w:t>7.521</w:t>
            </w:r>
          </w:p>
        </w:tc>
        <w:tc>
          <w:tcPr>
            <w:tcW w:w="917" w:type="dxa"/>
          </w:tcPr>
          <w:p>
            <w:pPr>
              <w:spacing w:line="240" w:lineRule="auto"/>
              <w:jc w:val="center"/>
              <w:rPr>
                <w:rFonts w:cs="Times New Roman"/>
                <w:sz w:val="21"/>
                <w:szCs w:val="21"/>
              </w:rPr>
            </w:pPr>
            <w:r>
              <w:rPr>
                <w:rFonts w:cs="Times New Roman"/>
                <w:sz w:val="21"/>
                <w:szCs w:val="21"/>
              </w:rPr>
              <w:t>29.174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1" w:hRule="atLeast"/>
        </w:trPr>
        <w:tc>
          <w:tcPr>
            <w:tcW w:w="792" w:type="dxa"/>
            <w:tcBorders>
              <w:bottom w:val="single" w:color="auto" w:sz="4" w:space="0"/>
            </w:tcBorders>
          </w:tcPr>
          <w:p>
            <w:pPr>
              <w:spacing w:line="240" w:lineRule="auto"/>
              <w:jc w:val="center"/>
              <w:rPr>
                <w:rFonts w:cs="Times New Roman"/>
                <w:sz w:val="21"/>
                <w:szCs w:val="21"/>
              </w:rPr>
            </w:pPr>
            <w:r>
              <w:rPr>
                <w:rFonts w:cs="Times New Roman"/>
                <w:sz w:val="21"/>
                <w:szCs w:val="21"/>
              </w:rPr>
              <w:t>√</w:t>
            </w:r>
          </w:p>
        </w:tc>
        <w:tc>
          <w:tcPr>
            <w:tcW w:w="735" w:type="dxa"/>
            <w:tcBorders>
              <w:bottom w:val="single" w:color="auto" w:sz="4" w:space="0"/>
            </w:tcBorders>
          </w:tcPr>
          <w:p>
            <w:pPr>
              <w:spacing w:line="240" w:lineRule="auto"/>
              <w:jc w:val="center"/>
              <w:rPr>
                <w:rFonts w:cs="Times New Roman"/>
                <w:sz w:val="21"/>
                <w:szCs w:val="21"/>
              </w:rPr>
            </w:pPr>
            <w:r>
              <w:rPr>
                <w:rFonts w:cs="Times New Roman"/>
                <w:sz w:val="21"/>
                <w:szCs w:val="21"/>
              </w:rPr>
              <w:t>√</w:t>
            </w:r>
          </w:p>
        </w:tc>
        <w:tc>
          <w:tcPr>
            <w:tcW w:w="687" w:type="dxa"/>
            <w:tcBorders>
              <w:bottom w:val="single" w:color="auto" w:sz="4" w:space="0"/>
            </w:tcBorders>
          </w:tcPr>
          <w:p>
            <w:pPr>
              <w:spacing w:line="240" w:lineRule="auto"/>
              <w:jc w:val="center"/>
              <w:rPr>
                <w:rFonts w:cs="Times New Roman"/>
                <w:sz w:val="21"/>
                <w:szCs w:val="21"/>
              </w:rPr>
            </w:pPr>
            <w:r>
              <w:rPr>
                <w:rFonts w:cs="Times New Roman"/>
                <w:sz w:val="21"/>
                <w:szCs w:val="21"/>
              </w:rPr>
              <w:t>√</w:t>
            </w:r>
          </w:p>
        </w:tc>
        <w:tc>
          <w:tcPr>
            <w:tcW w:w="1196" w:type="dxa"/>
            <w:gridSpan w:val="2"/>
            <w:tcBorders>
              <w:bottom w:val="single" w:color="auto" w:sz="4" w:space="0"/>
            </w:tcBorders>
          </w:tcPr>
          <w:p>
            <w:pPr>
              <w:spacing w:line="240" w:lineRule="auto"/>
              <w:jc w:val="center"/>
              <w:rPr>
                <w:rFonts w:cs="Times New Roman"/>
                <w:b/>
                <w:sz w:val="21"/>
                <w:szCs w:val="21"/>
              </w:rPr>
            </w:pPr>
            <w:r>
              <w:rPr>
                <w:rFonts w:cs="Times New Roman"/>
                <w:b/>
                <w:sz w:val="21"/>
                <w:szCs w:val="21"/>
              </w:rPr>
              <w:t>0.754</w:t>
            </w:r>
          </w:p>
        </w:tc>
        <w:tc>
          <w:tcPr>
            <w:tcW w:w="763" w:type="dxa"/>
            <w:tcBorders>
              <w:bottom w:val="single" w:color="auto" w:sz="4" w:space="0"/>
            </w:tcBorders>
          </w:tcPr>
          <w:p>
            <w:pPr>
              <w:spacing w:line="240" w:lineRule="auto"/>
              <w:jc w:val="center"/>
              <w:rPr>
                <w:rFonts w:cs="Times New Roman"/>
                <w:sz w:val="21"/>
                <w:szCs w:val="21"/>
              </w:rPr>
            </w:pPr>
            <w:r>
              <w:rPr>
                <w:rFonts w:cs="Times New Roman"/>
                <w:b/>
                <w:sz w:val="21"/>
                <w:szCs w:val="21"/>
              </w:rPr>
              <w:t>0.594</w:t>
            </w:r>
          </w:p>
        </w:tc>
        <w:tc>
          <w:tcPr>
            <w:tcW w:w="917" w:type="dxa"/>
            <w:tcBorders>
              <w:bottom w:val="single" w:color="auto" w:sz="4" w:space="0"/>
            </w:tcBorders>
          </w:tcPr>
          <w:p>
            <w:pPr>
              <w:spacing w:line="240" w:lineRule="auto"/>
              <w:jc w:val="center"/>
              <w:rPr>
                <w:rFonts w:cs="Times New Roman"/>
                <w:sz w:val="21"/>
                <w:szCs w:val="21"/>
              </w:rPr>
            </w:pPr>
            <w:r>
              <w:rPr>
                <w:rFonts w:cs="Times New Roman"/>
                <w:b/>
                <w:sz w:val="21"/>
                <w:szCs w:val="21"/>
              </w:rPr>
              <w:t>0.579</w:t>
            </w:r>
          </w:p>
        </w:tc>
        <w:tc>
          <w:tcPr>
            <w:tcW w:w="1173" w:type="dxa"/>
            <w:tcBorders>
              <w:bottom w:val="single" w:color="auto" w:sz="4" w:space="0"/>
            </w:tcBorders>
          </w:tcPr>
          <w:p>
            <w:pPr>
              <w:spacing w:line="240" w:lineRule="auto"/>
              <w:jc w:val="center"/>
              <w:rPr>
                <w:rFonts w:cs="Times New Roman"/>
                <w:sz w:val="21"/>
                <w:szCs w:val="21"/>
              </w:rPr>
            </w:pPr>
            <w:r>
              <w:rPr>
                <w:rFonts w:cs="Times New Roman"/>
                <w:b/>
                <w:sz w:val="21"/>
                <w:szCs w:val="21"/>
              </w:rPr>
              <w:t>0.713</w:t>
            </w:r>
          </w:p>
        </w:tc>
        <w:tc>
          <w:tcPr>
            <w:tcW w:w="763" w:type="dxa"/>
            <w:tcBorders>
              <w:bottom w:val="single" w:color="auto" w:sz="4" w:space="0"/>
            </w:tcBorders>
          </w:tcPr>
          <w:p>
            <w:pPr>
              <w:spacing w:line="240" w:lineRule="auto"/>
              <w:jc w:val="center"/>
              <w:rPr>
                <w:rFonts w:cs="Times New Roman"/>
                <w:sz w:val="21"/>
                <w:szCs w:val="21"/>
              </w:rPr>
            </w:pPr>
            <w:r>
              <w:rPr>
                <w:rFonts w:cs="Times New Roman"/>
                <w:b/>
                <w:sz w:val="21"/>
                <w:szCs w:val="21"/>
              </w:rPr>
              <w:t>7.137</w:t>
            </w:r>
          </w:p>
        </w:tc>
        <w:tc>
          <w:tcPr>
            <w:tcW w:w="917" w:type="dxa"/>
            <w:tcBorders>
              <w:bottom w:val="single" w:color="auto" w:sz="4" w:space="0"/>
            </w:tcBorders>
          </w:tcPr>
          <w:p>
            <w:pPr>
              <w:spacing w:line="240" w:lineRule="auto"/>
              <w:jc w:val="center"/>
              <w:rPr>
                <w:rFonts w:cs="Times New Roman"/>
                <w:sz w:val="21"/>
                <w:szCs w:val="21"/>
              </w:rPr>
            </w:pPr>
            <w:r>
              <w:rPr>
                <w:rFonts w:cs="Times New Roman"/>
                <w:b/>
                <w:sz w:val="21"/>
                <w:szCs w:val="21"/>
              </w:rPr>
              <w:t>27.005</w:t>
            </w:r>
          </w:p>
        </w:tc>
      </w:tr>
    </w:tbl>
    <w:p>
      <w:pPr>
        <w:pStyle w:val="4"/>
        <w:spacing w:before="156" w:after="156"/>
      </w:pPr>
      <w:bookmarkStart w:id="125" w:name="_Toc130735762"/>
      <w:r>
        <w:t xml:space="preserve">3.6.2 </w:t>
      </w:r>
      <w:r>
        <w:rPr>
          <w:rFonts w:hint="eastAsia"/>
        </w:rPr>
        <w:t>注意力引导多尺度恢复网络与最先进方法的比较</w:t>
      </w:r>
      <w:bookmarkEnd w:id="125"/>
    </w:p>
    <w:p>
      <w:pPr>
        <w:overflowPunct w:val="0"/>
        <w:ind w:firstLine="480" w:firstLineChars="200"/>
        <w:rPr>
          <w:rFonts w:cs="Times New Roman"/>
          <w:szCs w:val="24"/>
        </w:rPr>
      </w:pPr>
      <w:r>
        <w:rPr>
          <w:rFonts w:cs="Times New Roman"/>
          <w:szCs w:val="24"/>
        </w:rPr>
        <w:t>为了证明该方法的</w:t>
      </w:r>
      <w:r>
        <w:rPr>
          <w:rFonts w:hint="eastAsia" w:cs="Times New Roman"/>
          <w:szCs w:val="24"/>
        </w:rPr>
        <w:t>先进</w:t>
      </w:r>
      <w:r>
        <w:rPr>
          <w:rFonts w:cs="Times New Roman"/>
          <w:szCs w:val="24"/>
        </w:rPr>
        <w:t>性，我们将其与一些经典方法</w:t>
      </w:r>
      <w:r>
        <w:rPr>
          <w:rFonts w:hint="eastAsia" w:cs="Times New Roman"/>
          <w:szCs w:val="24"/>
        </w:rPr>
        <w:t>(2</w:t>
      </w:r>
      <w:r>
        <w:rPr>
          <w:rFonts w:cs="Times New Roman"/>
          <w:szCs w:val="24"/>
        </w:rPr>
        <w:t>D U-Net</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"_ENREF_15" \o "Ronneberger, 2015 #11" </w:instrText>
      </w:r>
      <w:r>
        <w:fldChar w:fldCharType="separate"/>
      </w:r>
      <w:r>
        <w:rPr>
          <w:rFonts w:cs="Times New Roman"/>
          <w:szCs w:val="24"/>
          <w:vertAlign w:val="superscript"/>
        </w:rPr>
        <w:t>15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 xml:space="preserve">  Segnet</w:t>
      </w:r>
      <w:r>
        <w:rPr>
          <w:rFonts w:cs="Times New Roman"/>
          <w:szCs w:val="24"/>
        </w:rPr>
        <w:fldChar w:fldCharType="begin"/>
      </w:r>
      <w:r>
        <w:rPr>
          <w:rFonts w:cs="Times New Roman"/>
          <w:szCs w:val="24"/>
        </w:rPr>
        <w:instrText xml:space="preserve"> ADDIN EN.CITE &lt;EndNote&gt;&lt;Cite&gt;&lt;Author&gt;Badrinarayanan&lt;/Author&gt;&lt;Year&gt;2017&lt;/Year&gt;&lt;RecNum&gt;58&lt;/RecNum&gt;&lt;DisplayText&gt;&lt;style face="superscript"&gt;[79]&lt;/style&gt;&lt;/DisplayText&gt;&lt;record&gt;&lt;rec-number&gt;58&lt;/rec-number&gt;&lt;foreign-keys&gt;&lt;key app="EN" db-id="wt0f55tzdrr09ne0web5fwv9a2zaffp955av" timestamp="1677576314"&gt;58&lt;/key&gt;&lt;/foreign-keys&gt;&lt;ref-type name="Journal Article"&gt;17&lt;/ref-type&gt;&lt;contributors&gt;&lt;authors&gt;&lt;author&gt;V. Badrinarayanan&lt;/author&gt;&lt;author&gt;A. Kendall&lt;/author&gt;&lt;author&gt;R. Cipolla&lt;/author&gt;&lt;/authors&gt;&lt;/contributors&gt;&lt;titles&gt;&lt;title&gt;SegNet: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isbn&gt;1939-3539&lt;/isbn&gt;&lt;urls&gt;&lt;/urls&gt;&lt;electronic-resource-num&gt;10.1109/TPAMI.2016.2644615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"_ENREF_79" \o "Badrinarayanan, 2017 #58" </w:instrText>
      </w:r>
      <w:r>
        <w:fldChar w:fldCharType="separate"/>
      </w:r>
      <w:r>
        <w:rPr>
          <w:rFonts w:cs="Times New Roman"/>
          <w:szCs w:val="24"/>
          <w:vertAlign w:val="superscript"/>
        </w:rPr>
        <w:t>79</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 Pspnet</w:t>
      </w:r>
      <w:r>
        <w:rPr>
          <w:rFonts w:cs="Times New Roman"/>
          <w:szCs w:val="24"/>
        </w:rPr>
        <w:fldChar w:fldCharType="begin"/>
      </w:r>
      <w:r>
        <w:rPr>
          <w:rFonts w:cs="Times New Roman"/>
          <w:szCs w:val="24"/>
        </w:rPr>
        <w:instrText xml:space="preserve"> ADDIN EN.CITE &lt;EndNote&gt;&lt;Cite&gt;&lt;Author&gt;Zhao&lt;/Author&gt;&lt;Year&gt;2017&lt;/Year&gt;&lt;RecNum&gt;42&lt;/RecNum&gt;&lt;DisplayText&gt;&lt;style face="superscript"&gt;[53]&lt;/style&gt;&lt;/DisplayText&gt;&lt;record&gt;&lt;rec-number&gt;42&lt;/rec-number&gt;&lt;foreign-keys&gt;&lt;key app="EN" db-id="wt0f55tzdrr09ne0web5fwv9a2zaffp955av" timestamp="1677569610"&gt;42&lt;/key&gt;&lt;/foreign-keys&gt;&lt;ref-type name="Conference Proceedings"&gt;10&lt;/ref-type&gt;&lt;contributors&gt;&lt;authors&gt;&lt;author&gt;H. Zhao&lt;/author&gt;&lt;author&gt;J. Shi&lt;/author&gt;&lt;author&gt;X. Qi&lt;/author&gt;&lt;author&gt;X. Wang&lt;/author&gt;&lt;author&gt;J. Jia&lt;/author&gt;&lt;/authors&gt;&lt;/contributors&gt;&lt;titles&gt;&lt;title&gt;Pyramid Scene Parsing Network&lt;/title&gt;&lt;secondary-title&gt;2017 IEEE Conference on Computer Vision and Pattern Recognition (CVPR)&lt;/secondary-title&gt;&lt;alt-title&gt;2017 IEEE Conference on Computer Vision and Pattern Recognition (CVPR)&lt;/alt-title&gt;&lt;/titles&gt;&lt;pages&gt;6230-6239&lt;/pages&gt;&lt;dates&gt;&lt;year&gt;2017&lt;/year&gt;&lt;pub-dates&gt;&lt;date&gt;21-26 July 2017&lt;/date&gt;&lt;/pub-dates&gt;&lt;/dates&gt;&lt;isbn&gt;1063-6919&lt;/isbn&gt;&lt;urls&gt;&lt;/urls&gt;&lt;electronic-resource-num&gt;10.1109/CVPR.2017.660&lt;/electronic-resource-num&gt;&lt;/record&gt;&lt;/Cite&gt;&lt;/EndNote&gt;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"_ENREF_53" \o "Zhao, 2017 #42" </w:instrText>
      </w:r>
      <w:r>
        <w:fldChar w:fldCharType="separate"/>
      </w:r>
      <w:r>
        <w:rPr>
          <w:rFonts w:cs="Times New Roman"/>
          <w:szCs w:val="24"/>
          <w:vertAlign w:val="superscript"/>
        </w:rPr>
        <w:t>53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 xml:space="preserve"> Deeplab v3</w:t>
      </w:r>
      <w:r>
        <w:rPr>
          <w:rFonts w:cs="Times New Roman"/>
          <w:szCs w:val="24"/>
        </w:rPr>
        <w:fldChar w:fldCharType="begin"/>
      </w:r>
      <w:r>
        <w:rPr>
          <w:rFonts w:cs="Times New Roman"/>
          <w:szCs w:val="24"/>
        </w:rPr>
        <w:instrText xml:space="preserve"> ADDIN EN.CITE &lt;EndNote&gt;&lt;Cite&gt;&lt;Author&gt;Chen&lt;/Author&gt;&lt;Year&gt;2017&lt;/Year&gt;&lt;RecNum&gt;13&lt;/RecNum&gt;&lt;DisplayText&gt;&lt;style face="superscript"&gt;[17]&lt;/style&gt;&lt;/DisplayText&gt;&lt;record&gt;&lt;rec-number&gt;13&lt;/rec-number&gt;&lt;foreign-keys&gt;&lt;key app="EN" db-id="wt0f55tzdrr09ne0web5fwv9a2zaffp955av" timestamp="1677566018"&gt;13&lt;/key&gt;&lt;/foreign-keys&gt;&lt;ref-type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lt;/secondary-title&gt;&lt;/titles&gt;&lt;periodical&gt;&lt;full-title&gt;ArXiv&lt;/full-title&gt;&lt;/periodical&gt;&lt;volume&gt;abs/1706.05587&lt;/volume&gt;&lt;dates&gt;&lt;year&gt;2017&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"_ENREF_17" \o "Chen, 2017 #13" </w:instrText>
      </w:r>
      <w:r>
        <w:fldChar w:fldCharType="separate"/>
      </w:r>
      <w:r>
        <w:rPr>
          <w:rFonts w:cs="Times New Roman"/>
          <w:szCs w:val="24"/>
          <w:vertAlign w:val="superscript"/>
        </w:rPr>
        <w:t>17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 U</w:t>
      </w:r>
      <w:r>
        <w:rPr>
          <w:rFonts w:hint="eastAsia" w:cs="Times New Roman"/>
          <w:szCs w:val="24"/>
        </w:rPr>
        <w:t>N</w:t>
      </w:r>
      <w:r>
        <w:rPr>
          <w:rFonts w:cs="Times New Roman"/>
          <w:szCs w:val="24"/>
        </w:rPr>
        <w:t>et++</w:t>
      </w:r>
      <w:r>
        <w:rPr>
          <w:rFonts w:cs="Times New Roman"/>
          <w:szCs w:val="24"/>
        </w:rPr>
        <w:fldChar w:fldCharType="begin"/>
      </w:r>
      <w:r>
        <w:rPr>
          <w:rFonts w:cs="Times New Roman"/>
          <w:szCs w:val="24"/>
        </w:rPr>
        <w:instrText xml:space="preserve"> ADDIN EN.CITE &lt;EndNote&gt;&lt;Cite&gt;&lt;Author&gt;Zhou&lt;/Author&gt;&lt;Year&gt;2018&lt;/Year&gt;&lt;RecNum&gt;34&lt;/RecNum&gt;&lt;DisplayText&gt;&lt;style face="superscript"&gt;[44]&lt;/style&gt;&lt;/DisplayText&gt;&lt;record&gt;&lt;rec-number&gt;34&lt;/rec-number&gt;&lt;foreign-keys&gt;&lt;key app="EN" db-id="wt0f55tzdrr09ne0web5fwv9a2zaffp955av" timestamp="1677568613"&gt;34&lt;/key&gt;&lt;/foreign-keys&gt;&lt;ref-type name="Conference Proceedings"&gt;10&lt;/ref-type&gt;&lt;contributors&gt;&lt;authors&gt;&lt;author&gt;Zhou, Zongwei&lt;/author&gt;&lt;author&gt;Rahman Siddiquee, Md Mahfuzur&lt;/author&gt;&lt;author&gt;Tajbakhsh, Nima&lt;/author&gt;&lt;author&gt;Liang, Jianming&lt;/author&gt;&lt;/authors&gt;&lt;secondary-authors&gt;&lt;author&gt;Stoyanov, Danail&lt;/author&gt;&lt;author&gt;Taylor, Zeike&lt;/author&gt;&lt;author&gt;Carneiro, Gustavo&lt;/author&gt;&lt;author&gt;Syeda-Mahmood, Tanveer&lt;/author&gt;&lt;author&gt;Martel, Anne&lt;/author&gt;&lt;author&gt;Maier-Hein, Lena&lt;/author&gt;&lt;author&gt;Tavares, João Manuel R. S.&lt;/author&gt;&lt;author&gt;Bradley, Andrew&lt;/author&gt;&lt;author&gt;Papa, João Paulo&lt;/author&gt;&lt;author&gt;Belagiannis, Vasileios&lt;/author&gt;&lt;author&gt;Nascimento, Jacinto C.&lt;/author&gt;&lt;author&gt;Lu, Zhi&lt;/author&gt;&lt;author&gt;Conjeti, Sailesh&lt;/author&gt;&lt;author&gt;Moradi, Mehdi&lt;/author&gt;&lt;author&gt;Greenspan, Hayit&lt;/author&gt;&lt;author&gt;Madabhushi, Anant&lt;/author&gt;&lt;/secondary-authors&gt;&lt;/contributors&gt;&lt;titles&gt;&lt;title&gt;UNet++: A Nested U-Net Architecture for Medical Image Segmentation&lt;/title&gt;&lt;secondary-title&gt;Deep Learning in Medical Image Analysis and Multimodal Learning for Clinical Decision Support&lt;/secondary-title&gt;&lt;/titles&gt;&lt;pages&gt;3-11&lt;/pages&gt;&lt;dates&gt;&lt;year&gt;2018&lt;/year&gt;&lt;pub-dates&gt;&lt;date&gt;2018//&lt;/date&gt;&lt;/pub-dates&gt;&lt;/dates&gt;&lt;pub-location&gt;Cham&lt;/pub-location&gt;&lt;publisher&gt;Springer International Publishing&lt;/publisher&gt;&lt;isbn&gt;978-3-030-00889-5&lt;/isbn&gt;&lt;urls&gt;&lt;/urls&gt;&lt;/record&gt;&lt;/Cite&gt;&lt;/EndNote&gt;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"_ENREF_44" \o "Zhou, 2018 #34" </w:instrText>
      </w:r>
      <w:r>
        <w:fldChar w:fldCharType="separate"/>
      </w:r>
      <w:r>
        <w:rPr>
          <w:rFonts w:cs="Times New Roman"/>
          <w:szCs w:val="24"/>
          <w:vertAlign w:val="superscript"/>
        </w:rPr>
        <w:t>44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 xml:space="preserve"> 3D Unet</w:t>
      </w:r>
      <w:r>
        <w:rPr>
          <w:rFonts w:cs="Times New Roman"/>
          <w:szCs w:val="24"/>
        </w:rPr>
        <w:fldChar w:fldCharType="begin"/>
      </w:r>
      <w:r>
        <w:rPr>
          <w:rFonts w:cs="Times New Roman"/>
          <w:szCs w:val="24"/>
        </w:rPr>
        <w:instrText xml:space="preserve"> ADDIN EN.CITE &lt;EndNote&gt;&lt;Cite&gt;&lt;Author&gt;Çiçek&lt;/Author&gt;&lt;Year&gt;2016&lt;/Year&gt;&lt;RecNum&gt;59&lt;/RecNum&gt;&lt;DisplayText&gt;&lt;style face="superscript"&gt;[80]&lt;/style&gt;&lt;/DisplayText&gt;&lt;record&gt;&lt;rec-number&gt;59&lt;/rec-number&gt;&lt;foreign-keys&gt;&lt;key app="EN" db-id="wt0f55tzdrr09ne0web5fwv9a2zaffp955av" timestamp="1677576387"&gt;59&lt;/key&gt;&lt;/foreign-keys&gt;&lt;ref-type name="Conference Proceedings"&gt;10&lt;/ref-type&gt;&lt;contributors&gt;&lt;authors&gt;&lt;author&gt;Çiçek, Özgün&lt;/author&gt;&lt;author&gt;Abdulkadir, Ahmed&lt;/author&gt;&lt;author&gt;Lienkamp, Soeren S.&lt;/author&gt;&lt;author&gt;Brox, Thomas&lt;/author&gt;&lt;author&gt;Ronneberger, Olaf&lt;/author&gt;&lt;/authors&gt;&lt;secondary-authors&gt;&lt;author&gt;Ourselin, Sebastien&lt;/author&gt;&lt;author&gt;Joskowicz, Leo&lt;/author&gt;&lt;author&gt;Sabuncu, Mert R.&lt;/author&gt;&lt;author&gt;Unal, Gozde&lt;/author&gt;&lt;author&gt;Wells, William&lt;/author&gt;&lt;/secondary-authors&gt;&lt;/contributors&gt;&lt;titles&gt;&lt;title&gt;3D U-Net: Learning Dense Volumetric Segmentation from Sparse Annotation&lt;/title&gt;&lt;secondary-title&gt;Medical Image Computing and Computer-Assisted Intervention – MICCAI 2016&lt;/secondary-title&gt;&lt;/titles&gt;&lt;pages&gt;424-432&lt;/pages&gt;&lt;dates&gt;&lt;year&gt;2016&lt;/year&gt;&lt;pub-dates&gt;&lt;date&gt;2016//&lt;/date&gt;&lt;/pub-dates&gt;&lt;/dates&gt;&lt;pub-location&gt;Cham&lt;/pub-location&gt;&lt;publisher&gt;Springer International Publishing&lt;/publisher&gt;&lt;isbn&gt;978-3-319-46723-8&lt;/isbn&gt;&lt;urls&gt;&lt;/urls&gt;&lt;/record&gt;&lt;/Cite&gt;&lt;/EndNote&gt;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"_ENREF_80" \o "Çiçek, 2016 #59" </w:instrText>
      </w:r>
      <w:r>
        <w:fldChar w:fldCharType="separate"/>
      </w:r>
      <w:r>
        <w:rPr>
          <w:rFonts w:cs="Times New Roman"/>
          <w:szCs w:val="24"/>
          <w:vertAlign w:val="superscript"/>
        </w:rPr>
        <w:t>80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)、已有的脑卒中分割方法(</w:t>
      </w:r>
      <w:r>
        <w:rPr>
          <w:rFonts w:cs="Times New Roman"/>
          <w:szCs w:val="24"/>
        </w:rPr>
        <w:t>D-Unet</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 xml:space="preserve"> ClCI-Net</w:t>
      </w:r>
      <w:r>
        <w:rPr>
          <w:rFonts w:cs="Times New Roman"/>
          <w:szCs w:val="24"/>
        </w:rPr>
        <w:fldChar w:fldCharType="begin"/>
      </w:r>
      <w:r>
        <w:rPr>
          <w:rFonts w:cs="Times New Roman"/>
          <w:szCs w:val="24"/>
        </w:rPr>
        <w:instrText xml:space="preserve"> ADDIN EN.CITE &lt;EndNote&gt;&lt;Cite&gt;&lt;Author&gt;Yang&lt;/Author&gt;&lt;Year&gt;2019&lt;/Year&gt;&lt;RecNum&gt;12&lt;/RecNum&gt;&lt;DisplayText&gt;&lt;style face="superscript"&gt;[16]&lt;/style&gt;&lt;/DisplayText&gt;&lt;record&gt;&lt;rec-number&gt;12&lt;/rec-number&gt;&lt;foreign-keys&gt;&lt;key app="EN" db-id="wt0f55tzdrr09ne0web5fwv9a2zaffp955av" timestamp="1677565877"&gt;12&lt;/key&gt;&lt;/foreign-keys&gt;&lt;ref-type name="Conference Proceedings"&gt;10&lt;/ref-type&gt;&lt;contributors&gt;&lt;authors&gt;&lt;author&gt;Yang, Hao&lt;/author&gt;&lt;author&gt;Huang, Weijian&lt;/author&gt;&lt;author&gt;Qi, Kehan&lt;/author&gt;&lt;author&gt;Li, Cheng&lt;/author&gt;&lt;author&gt;Liu, Xinfeng&lt;/author&gt;&lt;author&gt;Wang, Meiyun&lt;/author&gt;&lt;author&gt;Zheng, Hairong&lt;/author&gt;&lt;author&gt;Wang, Shanshan&lt;/author&gt;&lt;/authors&gt;&lt;secondary-authors&gt;&lt;author&gt;Shen, Dinggang&lt;/author&gt;&lt;author&gt;Liu, Tianming&lt;/author&gt;&lt;author&gt;Peters, Terry M.&lt;/author&gt;&lt;author&gt;Staib, Lawrence H.&lt;/author&gt;&lt;author&gt;Essert, Caroline&lt;/author&gt;&lt;author&gt;Zhou, Sean&lt;/author&gt;&lt;author&gt;Yap, Pew-Thian&lt;/author&gt;&lt;author&gt;Khan, Ali&lt;/author&gt;&lt;/secondary-authors&gt;&lt;/contributors&gt;&lt;titles&gt;&lt;title&gt;CLCI-Net: Cross-Level Fusion and Context Inference Networks for Lesion Segmentation of Chronic Stroke&lt;/title&gt;&lt;secondary-title&gt;Medical Image Computing and Computer Assisted Intervention – MICCAI 2019&lt;/secondary-title&gt;&lt;/titles&gt;&lt;pages&gt;266-274&lt;/pages&gt;&lt;dates&gt;&lt;year&gt;2019&lt;/year&gt;&lt;pub-dates&gt;&lt;date&gt;2019//&lt;/date&gt;&lt;/pub-dates&gt;&lt;/dates&gt;&lt;pub-location&gt;Cham&lt;/pub-location&gt;&lt;publisher&gt;Springer International Publishing&lt;/publisher&gt;&lt;isbn&gt;978-3-030-32248-9&lt;/isbn&gt;&lt;urls&gt;&lt;/urls&gt;&lt;/record&gt;&lt;/Cite&gt;&lt;/EndNote&gt;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"_ENREF_16" \o "Yang, 2019 #12" </w:instrText>
      </w:r>
      <w:r>
        <w:fldChar w:fldCharType="separate"/>
      </w:r>
      <w:r>
        <w:rPr>
          <w:rFonts w:cs="Times New Roman"/>
          <w:szCs w:val="24"/>
          <w:vertAlign w:val="superscript"/>
        </w:rPr>
        <w:t>16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 xml:space="preserve"> XN</w:t>
      </w:r>
      <w:r>
        <w:rPr>
          <w:rFonts w:hint="eastAsia" w:cs="Times New Roman"/>
          <w:szCs w:val="24"/>
        </w:rPr>
        <w:t>et</w:t>
      </w:r>
      <w:r>
        <w:rPr>
          <w:rFonts w:cs="Times New Roman"/>
          <w:szCs w:val="24"/>
        </w:rPr>
        <w:fldChar w:fldCharType="begin"/>
      </w:r>
      <w:r>
        <w:rPr>
          <w:rFonts w:cs="Times New Roman"/>
          <w:szCs w:val="24"/>
        </w:rPr>
        <w:instrText xml:space="preserve"> ADDIN EN.CITE &lt;EndNote&gt;&lt;Cite&gt;&lt;Author&gt;Qi&lt;/Author&gt;&lt;Year&gt;2019&lt;/Year&gt;&lt;RecNum&gt;14&lt;/RecNum&gt;&lt;DisplayText&gt;&lt;style face="superscript"&gt;[20]&lt;/style&gt;&lt;/DisplayText&gt;&lt;record&gt;&lt;rec-number&gt;14&lt;/rec-number&gt;&lt;foreign-keys&gt;&lt;key app="EN" db-id="wt0f55tzdrr09ne0web5fwv9a2zaffp955av" timestamp="1677566057"&gt;14&lt;/key&gt;&lt;/foreign-keys&gt;&lt;ref-type name="Conference Proceedings"&gt;10&lt;/ref-type&gt;&lt;contributors&gt;&lt;authors&gt;&lt;author&gt;Qi, Kehan&lt;/author&gt;&lt;author&gt;Yang, Hao&lt;/author&gt;&lt;author&gt;Li, Cheng&lt;/author&gt;&lt;author&gt;Liu, Zaiyi&lt;/author&gt;&lt;author&gt;Wang, Meiyun&lt;/author&gt;&lt;author&gt;Liu, Qiegen&lt;/author&gt;&lt;author&gt;Wang, Shanshan&lt;/author&gt;&lt;/authors&gt;&lt;secondary-authors&gt;&lt;author&gt;Shen, Dinggang&lt;/author&gt;&lt;author&gt;Liu, Tianming&lt;/author&gt;&lt;author&gt;Peters, Terry M.&lt;/author&gt;&lt;author&gt;Staib, Lawrence H.&lt;/author&gt;&lt;author&gt;Essert, Caroline&lt;/author&gt;&lt;author&gt;Zhou, Sean&lt;/author&gt;&lt;author&gt;Yap, Pew-Thian&lt;/author&gt;&lt;author&gt;Khan, Ali&lt;/author&gt;&lt;/secondary-authors&gt;&lt;/contributors&gt;&lt;titles&gt;&lt;title&gt;X-Net: Brain Stroke Lesion Segmentation Based on Depthwise Separable Convolution and Long-Range Dependencies&lt;/title&gt;&lt;secondary-title&gt;Medical Image Computing and Computer Assisted Intervention – MICCAI 2019&lt;/secondary-title&gt;&lt;/titles&gt;&lt;pages&gt;247-255&lt;/pages&gt;&lt;dates&gt;&lt;year&gt;2019&lt;/year&gt;&lt;pub-dates&gt;&lt;date&gt;2019//&lt;/date&gt;&lt;/pub-dates&gt;&lt;/dates&gt;&lt;pub-location&gt;Cham&lt;/pub-location&gt;&lt;publisher&gt;Springer International Publishing&lt;/publisher&gt;&lt;isbn&gt;978-3-030-32248-9&lt;/isbn&gt;&lt;urls&gt;&lt;/urls&gt;&lt;/record&gt;&lt;/Cite&gt;&lt;/EndNote&gt;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"_ENREF_20" \o "Qi, 2019 #14" </w:instrText>
      </w:r>
      <w:r>
        <w:fldChar w:fldCharType="separate"/>
      </w:r>
      <w:r>
        <w:rPr>
          <w:rFonts w:cs="Times New Roman"/>
          <w:szCs w:val="24"/>
          <w:vertAlign w:val="superscript"/>
        </w:rPr>
        <w:t>20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)和嵌入了注意力的方法(</w:t>
      </w:r>
      <w:r>
        <w:rPr>
          <w:rFonts w:cs="Times New Roman"/>
          <w:szCs w:val="24"/>
        </w:rPr>
        <w:t>Attention Unet</w:t>
      </w:r>
      <w:r>
        <w:rPr>
          <w:rFonts w:cs="Times New Roman"/>
          <w:szCs w:val="24"/>
        </w:rPr>
        <w:fldChar w:fldCharType="begin"/>
      </w:r>
      <w:r>
        <w:rPr>
          <w:rFonts w:cs="Times New Roman"/>
          <w:szCs w:val="24"/>
        </w:rPr>
        <w:instrText xml:space="preserve"> ADDIN EN.CITE &lt;EndNote&gt;&lt;Cite&gt;&lt;Author&gt;Oktay&lt;/Author&gt;&lt;Year&gt;2018&lt;/Year&gt;&lt;RecNum&gt;39&lt;/RecNum&gt;&lt;DisplayText&gt;&lt;style face="superscript"&gt;[50]&lt;/style&gt;&lt;/DisplayText&gt;&lt;record&gt;&lt;rec-number&gt;39&lt;/rec-number&gt;&lt;foreign-keys&gt;&lt;key app="EN" db-id="wt0f55tzdrr09ne0web5fwv9a2zaffp955av" timestamp="1677569077"&gt;39&lt;/key&gt;&lt;/foreign-keys&gt;&lt;ref-type name="Journal Article"&gt;17&lt;/ref-type&gt;&lt;contributors&gt;&lt;authors&gt;&lt;author&gt;Oktay, Ozan&lt;/author&gt;&lt;author&gt;Schlemper, Jo&lt;/author&gt;&lt;author&gt;Folgoc, Loïc Le&lt;/author&gt;&lt;author&gt;Lee, M. J.&lt;/author&gt;&lt;author&gt;Heinrich, Mattias P.&lt;/author&gt;&lt;author&gt;Misawa, Kazunari&lt;/author&gt;&lt;author&gt;Mori, Kensaku&lt;/author&gt;&lt;author&gt;McDonagh, Steven G.&lt;/author&gt;&lt;author&gt;Hammerla, Nils Y.&lt;/author&gt;&lt;author&gt;Kainz, Bernhard&lt;/author&gt;&lt;author&gt;Glocker, Ben&lt;/author&gt;&lt;author&gt;Rueckert, Daniel&lt;/author&gt;&lt;/authors&gt;&lt;/contributors&gt;&lt;titles&gt;&lt;title&gt;Attention U-Net: Learning Where to Look for the Pancreas&lt;/title&gt;&lt;secondary-title&gt;ArXiv&lt;/secondary-title&gt;&lt;/titles&gt;&lt;periodical&gt;&lt;full-title&gt;ArXiv&lt;/full-title&gt;&lt;/periodical&gt;&lt;volume&gt;abs/1804.03999&lt;/volume&gt;&lt;dates&gt;&lt;year&gt;2018&lt;/year&gt;&lt;/dates&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"_ENREF_50" \o "Oktay, 2018 #39" </w:instrText>
      </w:r>
      <w:r>
        <w:fldChar w:fldCharType="separate"/>
      </w:r>
      <w:r>
        <w:rPr>
          <w:rFonts w:cs="Times New Roman"/>
          <w:szCs w:val="24"/>
          <w:vertAlign w:val="superscript"/>
        </w:rPr>
        <w:t>50</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 xml:space="preserve">   ACSNet</w:t>
      </w:r>
      <w:r>
        <w:rPr>
          <w:rFonts w:cs="Times New Roman"/>
          <w:szCs w:val="24"/>
        </w:rPr>
        <w:fldChar w:fldCharType="begin"/>
      </w:r>
      <w:r>
        <w:rPr>
          <w:rFonts w:cs="Times New Roman"/>
          <w:szCs w:val="24"/>
        </w:rPr>
        <w:instrText xml:space="preserve"> ADDIN EN.CITE &lt;EndNote&gt;&lt;Cite&gt;&lt;Author&gt;Zhang&lt;/Author&gt;&lt;Year&gt;2020&lt;/Year&gt;&lt;RecNum&gt;36&lt;/RecNum&gt;&lt;DisplayText&gt;&lt;style face="superscript"&gt;[47]&lt;/style&gt;&lt;/DisplayText&gt;&lt;record&gt;&lt;rec-number&gt;36&lt;/rec-number&gt;&lt;foreign-keys&gt;&lt;key app="EN" db-id="wt0f55tzdrr09ne0web5fwv9a2zaffp955av" timestamp="1677568742"&gt;36&lt;/key&gt;&lt;/foreign-keys&gt;&lt;ref-type name="Conference Proceedings"&gt;10&lt;/ref-type&gt;&lt;contributors&gt;&lt;authors&gt;&lt;author&gt;Zhang, Ruifei&lt;/author&gt;&lt;author&gt;Li, Guanbin&lt;/author&gt;&lt;author&gt;Li, Zhen&lt;/author&gt;&lt;author&gt;Cui, Shuguang&lt;/author&gt;&lt;author&gt;Qian, Dahong&lt;/author&gt;&lt;author&gt;Yu, Yizhou&lt;/author&gt;&lt;/authors&gt;&lt;secondary-authors&gt;&lt;author&gt;Martel, Anne L.&lt;/author&gt;&lt;author&gt;Abolmaesumi, Purang&lt;/author&gt;&lt;author&gt;Stoyanov, Danail&lt;/author&gt;&lt;author&gt;Mateus, Diana&lt;/author&gt;&lt;author&gt;Zuluaga, Maria A.&lt;/author&gt;&lt;author&gt;Zhou, S. Kevin&lt;/author&gt;&lt;author&gt;Racoceanu, Daniel&lt;/author&gt;&lt;author&gt;Joskowicz, Leo&lt;/author&gt;&lt;/secondary-authors&gt;&lt;/contributors&gt;&lt;titles&gt;&lt;title&gt;Adaptive Context Selection for Polyp Segmentation&lt;/title&gt;&lt;secondary-title&gt;Medical Image Computing and Computer Assisted Intervention – MICCAI 2020&lt;/secondary-title&gt;&lt;/titles&gt;&lt;pages&gt;253-262&lt;/pages&gt;&lt;dates&gt;&lt;year&gt;2020&lt;/year&gt;&lt;pub-dates&gt;&lt;date&gt;2020//&lt;/date&gt;&lt;/pub-dates&gt;&lt;/dates&gt;&lt;pub-location&gt;Cham&lt;/pub-location&gt;&lt;publisher&gt;Springer International Publishing&lt;/publisher&gt;&lt;isbn&gt;978-3-030-59725-2&lt;/isbn&gt;&lt;urls&gt;&lt;/urls&gt;&lt;/record&gt;&lt;/Cite&gt;&lt;/EndNote&gt;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"_ENREF_47" \o "Zhang, 2020 #36" </w:instrText>
      </w:r>
      <w:r>
        <w:fldChar w:fldCharType="separate"/>
      </w:r>
      <w:r>
        <w:rPr>
          <w:rFonts w:cs="Times New Roman"/>
          <w:szCs w:val="24"/>
          <w:vertAlign w:val="superscript"/>
        </w:rPr>
        <w:t>47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进行比较。</w:t>
      </w:r>
      <w:r>
        <w:rPr>
          <w:rFonts w:hint="eastAsia" w:cs="Times New Roman"/>
          <w:szCs w:val="24"/>
        </w:rPr>
        <w:t>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_Ref130467350 \h</w:instrText>
      </w:r>
      <w:r>
        <w:rPr>
          <w:rFonts w:cs="Times New Roman"/>
          <w:szCs w:val="24"/>
        </w:rPr>
        <w:instrText xml:space="preserve">  \* MERGEFORMAT </w:instrText>
      </w:r>
      <w:r>
        <w:rPr>
          <w:rFonts w:cs="Times New Roman"/>
          <w:szCs w:val="24"/>
        </w:rPr>
        <w:fldChar w:fldCharType="separate"/>
      </w:r>
      <w:r>
        <w:rPr>
          <w:rFonts w:cs="Times New Roman"/>
          <w:szCs w:val="24"/>
        </w:rPr>
        <w:t>表3.2</w:t>
      </w:r>
      <w:r>
        <w:rPr>
          <w:rFonts w:cs="Times New Roman"/>
          <w:szCs w:val="24"/>
        </w:rPr>
        <w:fldChar w:fldCharType="end"/>
      </w:r>
      <w:r>
        <w:rPr>
          <w:rFonts w:hint="eastAsia" w:cs="Times New Roman"/>
          <w:szCs w:val="24"/>
        </w:rPr>
        <w:t>所示，在A</w:t>
      </w:r>
      <w:r>
        <w:rPr>
          <w:rFonts w:cs="Times New Roman"/>
          <w:szCs w:val="24"/>
        </w:rPr>
        <w:t>TLAS</w:t>
      </w:r>
      <w:r>
        <w:rPr>
          <w:rFonts w:hint="eastAsia" w:cs="Times New Roman"/>
          <w:szCs w:val="24"/>
        </w:rPr>
        <w:t>数据集中，</w:t>
      </w:r>
      <w:r>
        <w:rPr>
          <w:rFonts w:cs="Times New Roman"/>
          <w:szCs w:val="24"/>
        </w:rPr>
        <w:t>AGMR-Net</w:t>
      </w:r>
      <w:r>
        <w:rPr>
          <w:rFonts w:hint="eastAsia" w:cs="Times New Roman"/>
          <w:szCs w:val="24"/>
        </w:rPr>
        <w:t>在D</w:t>
      </w:r>
      <w:r>
        <w:rPr>
          <w:rFonts w:cs="Times New Roman"/>
          <w:szCs w:val="24"/>
        </w:rPr>
        <w:t>-U</w:t>
      </w:r>
      <w:r>
        <w:rPr>
          <w:rFonts w:hint="eastAsia" w:cs="Times New Roman"/>
          <w:szCs w:val="24"/>
        </w:rPr>
        <w:t>net的基础上将脑卒中分割</w:t>
      </w:r>
      <w:r>
        <w:rPr>
          <w:rFonts w:cs="Times New Roman"/>
          <w:szCs w:val="24"/>
        </w:rPr>
        <w:t>的DSC为0.594，DSC</w:t>
      </w:r>
      <w:r>
        <w:rPr>
          <w:rFonts w:hint="eastAsia" w:cs="Times New Roman"/>
          <w:szCs w:val="24"/>
        </w:rPr>
        <w:t>(</w:t>
      </w:r>
      <w:r>
        <w:rPr>
          <w:rFonts w:cs="Times New Roman"/>
          <w:szCs w:val="24"/>
        </w:rPr>
        <w:t>G</w:t>
      </w:r>
      <w:r>
        <w:rPr>
          <w:rFonts w:hint="eastAsia" w:cs="Times New Roman"/>
          <w:szCs w:val="24"/>
        </w:rPr>
        <w:t>)</w:t>
      </w:r>
      <w:r>
        <w:rPr>
          <w:rFonts w:cs="Times New Roman"/>
          <w:szCs w:val="24"/>
        </w:rPr>
        <w:t>为0.754</w:t>
      </w:r>
      <w:r>
        <w:rPr>
          <w:rFonts w:hint="eastAsia" w:cs="Times New Roman"/>
          <w:szCs w:val="24"/>
        </w:rPr>
        <w:t>，Recall</w:t>
      </w:r>
      <w:r>
        <w:rPr>
          <w:rFonts w:cs="Times New Roman"/>
          <w:szCs w:val="24"/>
        </w:rPr>
        <w:t>为0.579，</w:t>
      </w:r>
      <w:r>
        <w:rPr>
          <w:rFonts w:hint="eastAsia" w:cs="Times New Roman"/>
          <w:szCs w:val="24"/>
        </w:rPr>
        <w:t>Precision</w:t>
      </w:r>
      <w:r>
        <w:rPr>
          <w:rFonts w:cs="Times New Roman"/>
          <w:szCs w:val="24"/>
        </w:rPr>
        <w:t>为0.713。</w:t>
      </w:r>
      <w:r>
        <w:rPr>
          <w:rFonts w:hint="eastAsia" w:cs="Times New Roman"/>
          <w:szCs w:val="24"/>
        </w:rPr>
        <w:t>在I</w:t>
      </w:r>
      <w:r>
        <w:rPr>
          <w:rFonts w:cs="Times New Roman"/>
          <w:szCs w:val="24"/>
        </w:rPr>
        <w:t>SLES</w:t>
      </w:r>
      <w:r>
        <w:rPr>
          <w:rFonts w:hint="eastAsia" w:cs="Times New Roman"/>
          <w:szCs w:val="24"/>
        </w:rPr>
        <w:t>数据集中，</w:t>
      </w:r>
      <w:r>
        <w:rPr>
          <w:rFonts w:cs="Times New Roman"/>
          <w:szCs w:val="24"/>
        </w:rPr>
        <w:t>AGMR-Net在分割</w:t>
      </w:r>
      <w:r>
        <w:rPr>
          <w:rFonts w:hint="eastAsia" w:cs="Times New Roman"/>
          <w:szCs w:val="24"/>
        </w:rPr>
        <w:t>脑卒中</w:t>
      </w:r>
      <w:r>
        <w:rPr>
          <w:rFonts w:cs="Times New Roman"/>
          <w:szCs w:val="24"/>
        </w:rPr>
        <w:t>的DSC为0.614，DSC</w:t>
      </w:r>
      <w:r>
        <w:rPr>
          <w:rFonts w:hint="eastAsia" w:cs="Times New Roman"/>
          <w:szCs w:val="24"/>
        </w:rPr>
        <w:t>(G)</w:t>
      </w:r>
      <w:r>
        <w:rPr>
          <w:rFonts w:cs="Times New Roman"/>
          <w:szCs w:val="24"/>
        </w:rPr>
        <w:t>为0.753，</w:t>
      </w:r>
      <w:r>
        <w:rPr>
          <w:rFonts w:hint="eastAsia" w:cs="Times New Roman"/>
          <w:szCs w:val="24"/>
        </w:rPr>
        <w:t>Recall</w:t>
      </w:r>
      <w:r>
        <w:rPr>
          <w:rFonts w:cs="Times New Roman"/>
          <w:szCs w:val="24"/>
        </w:rPr>
        <w:t>为0.623，</w:t>
      </w:r>
      <w:r>
        <w:rPr>
          <w:rFonts w:hint="eastAsia" w:cs="Times New Roman"/>
          <w:szCs w:val="24"/>
        </w:rPr>
        <w:t>Precision</w:t>
      </w:r>
      <w:r>
        <w:rPr>
          <w:rFonts w:cs="Times New Roman"/>
          <w:szCs w:val="24"/>
        </w:rPr>
        <w:t>为0.633</w:t>
      </w:r>
      <w:r>
        <w:rPr>
          <w:rFonts w:hint="eastAsia" w:cs="Times New Roman"/>
          <w:szCs w:val="24"/>
        </w:rPr>
        <w:t>。</w:t>
      </w:r>
    </w:p>
    <w:p>
      <w:pPr>
        <w:pStyle w:val="6"/>
        <w:keepNext/>
        <w:spacing w:line="240" w:lineRule="auto"/>
        <w:jc w:val="center"/>
        <w:rPr>
          <w:rFonts w:ascii="宋体" w:hAnsi="宋体" w:eastAsia="宋体"/>
          <w:b/>
          <w:bCs/>
          <w:sz w:val="21"/>
          <w:szCs w:val="21"/>
        </w:rPr>
      </w:pPr>
      <w:bookmarkStart w:id="126" w:name="_Ref130467350"/>
      <w:bookmarkStart w:id="127" w:name="_Toc129438541"/>
      <w:bookmarkStart w:id="128" w:name="_Toc130472043"/>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2</w:t>
      </w:r>
      <w:r>
        <w:rPr>
          <w:rFonts w:ascii="Times New Roman" w:hAnsi="Times New Roman" w:eastAsia="宋体" w:cs="Times New Roman"/>
          <w:b/>
          <w:bCs/>
          <w:sz w:val="21"/>
          <w:szCs w:val="21"/>
        </w:rPr>
        <w:fldChar w:fldCharType="end"/>
      </w:r>
      <w:bookmarkEnd w:id="126"/>
      <w:r>
        <w:rPr>
          <w:rFonts w:ascii="Times New Roman" w:hAnsi="Times New Roman" w:eastAsia="宋体" w:cs="Times New Roman"/>
          <w:b/>
          <w:bCs/>
          <w:sz w:val="21"/>
          <w:szCs w:val="21"/>
        </w:rPr>
        <w:t xml:space="preserve">  </w:t>
      </w:r>
      <w:r>
        <w:rPr>
          <w:rFonts w:hint="eastAsia" w:ascii="宋体" w:hAnsi="宋体" w:eastAsia="宋体"/>
          <w:b/>
          <w:bCs/>
          <w:sz w:val="21"/>
          <w:szCs w:val="21"/>
        </w:rPr>
        <w:t>我们的方法和先前的方法比较</w:t>
      </w:r>
      <w:bookmarkEnd w:id="127"/>
      <w:bookmarkEnd w:id="128"/>
    </w:p>
    <w:p>
      <w:pPr>
        <w:pStyle w:val="6"/>
        <w:keepNext/>
        <w:spacing w:line="240" w:lineRule="auto"/>
        <w:jc w:val="center"/>
        <w:rPr>
          <w:rFonts w:ascii="Times New Roman" w:hAnsi="Times New Roman" w:cs="Times New Roman"/>
          <w:b/>
          <w:bCs/>
          <w:sz w:val="21"/>
          <w:szCs w:val="21"/>
        </w:rPr>
      </w:pPr>
      <w:bookmarkStart w:id="129" w:name="_Toc129438557"/>
      <w:bookmarkStart w:id="130" w:name="_Toc130472059"/>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2</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Comparison of our method with previous methods</w:t>
      </w:r>
      <w:bookmarkEnd w:id="129"/>
      <w:bookmarkEnd w:id="130"/>
    </w:p>
    <w:tbl>
      <w:tblPr>
        <w:tblStyle w:val="19"/>
        <w:tblW w:w="821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
        <w:gridCol w:w="716"/>
        <w:gridCol w:w="696"/>
        <w:gridCol w:w="913"/>
        <w:gridCol w:w="694"/>
        <w:gridCol w:w="689"/>
        <w:gridCol w:w="689"/>
        <w:gridCol w:w="701"/>
        <w:gridCol w:w="708"/>
        <w:gridCol w:w="709"/>
        <w:gridCol w:w="7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4" w:space="0"/>
              <w:bottom w:val="single" w:color="auto" w:sz="4" w:space="0"/>
            </w:tcBorders>
            <w:vAlign w:val="center"/>
          </w:tcPr>
          <w:p>
            <w:pPr>
              <w:spacing w:line="240" w:lineRule="auto"/>
              <w:jc w:val="left"/>
              <w:rPr>
                <w:rFonts w:ascii="宋体" w:hAnsi="宋体" w:cs="Times New Roman"/>
                <w:sz w:val="21"/>
                <w:szCs w:val="21"/>
              </w:rPr>
            </w:pPr>
            <w:r>
              <w:rPr>
                <w:rFonts w:hint="eastAsia" w:ascii="宋体" w:hAnsi="宋体" w:cs="Times New Roman"/>
                <w:sz w:val="21"/>
                <w:szCs w:val="21"/>
              </w:rPr>
              <w:t>方法</w:t>
            </w:r>
          </w:p>
        </w:tc>
        <w:tc>
          <w:tcPr>
            <w:tcW w:w="3708" w:type="dxa"/>
            <w:gridSpan w:val="5"/>
            <w:tcBorders>
              <w:top w:val="single" w:color="auto" w:sz="4" w:space="0"/>
              <w:bottom w:val="single" w:color="auto" w:sz="4" w:space="0"/>
              <w:right w:val="single" w:color="auto" w:sz="4" w:space="0"/>
            </w:tcBorders>
            <w:vAlign w:val="center"/>
          </w:tcPr>
          <w:p>
            <w:pPr>
              <w:spacing w:line="240" w:lineRule="auto"/>
              <w:jc w:val="center"/>
              <w:rPr>
                <w:rFonts w:cs="Times New Roman"/>
                <w:sz w:val="21"/>
                <w:szCs w:val="21"/>
              </w:rPr>
            </w:pPr>
            <w:r>
              <w:rPr>
                <w:rFonts w:cs="Times New Roman"/>
                <w:sz w:val="21"/>
                <w:szCs w:val="21"/>
              </w:rPr>
              <w:t>ATLAS</w:t>
            </w:r>
          </w:p>
        </w:tc>
        <w:tc>
          <w:tcPr>
            <w:tcW w:w="3516" w:type="dxa"/>
            <w:gridSpan w:val="5"/>
            <w:tcBorders>
              <w:top w:val="single" w:color="auto" w:sz="4" w:space="0"/>
              <w:left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ISLES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4" w:space="0"/>
              <w:bottom w:val="single" w:color="auto" w:sz="4" w:space="0"/>
            </w:tcBorders>
            <w:vAlign w:val="center"/>
          </w:tcPr>
          <w:p>
            <w:pPr>
              <w:spacing w:line="240" w:lineRule="auto"/>
              <w:jc w:val="left"/>
              <w:rPr>
                <w:rFonts w:cs="Times New Roman"/>
                <w:sz w:val="21"/>
                <w:szCs w:val="21"/>
              </w:rPr>
            </w:pPr>
          </w:p>
        </w:tc>
        <w:tc>
          <w:tcPr>
            <w:tcW w:w="716"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DSC</w:t>
            </w:r>
          </w:p>
        </w:tc>
        <w:tc>
          <w:tcPr>
            <w:tcW w:w="696"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DSC</w:t>
            </w:r>
          </w:p>
          <w:p>
            <w:pPr>
              <w:spacing w:line="240" w:lineRule="auto"/>
              <w:jc w:val="center"/>
              <w:rPr>
                <w:rFonts w:cs="Times New Roman"/>
                <w:sz w:val="21"/>
                <w:szCs w:val="21"/>
              </w:rPr>
            </w:pPr>
            <w:r>
              <w:rPr>
                <w:rFonts w:cs="Times New Roman"/>
                <w:sz w:val="21"/>
                <w:szCs w:val="21"/>
              </w:rPr>
              <w:t>(G)</w:t>
            </w:r>
          </w:p>
        </w:tc>
        <w:tc>
          <w:tcPr>
            <w:tcW w:w="913"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Rec</w:t>
            </w:r>
          </w:p>
        </w:tc>
        <w:tc>
          <w:tcPr>
            <w:tcW w:w="694"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Prec</w:t>
            </w:r>
          </w:p>
        </w:tc>
        <w:tc>
          <w:tcPr>
            <w:tcW w:w="689" w:type="dxa"/>
            <w:tcBorders>
              <w:top w:val="single" w:color="auto" w:sz="4" w:space="0"/>
              <w:bottom w:val="single" w:color="auto" w:sz="4" w:space="0"/>
              <w:right w:val="single" w:color="auto" w:sz="4" w:space="0"/>
            </w:tcBorders>
            <w:vAlign w:val="center"/>
          </w:tcPr>
          <w:p>
            <w:pPr>
              <w:spacing w:line="240" w:lineRule="auto"/>
              <w:jc w:val="center"/>
              <w:rPr>
                <w:rFonts w:cs="Times New Roman"/>
                <w:sz w:val="21"/>
                <w:szCs w:val="21"/>
              </w:rPr>
            </w:pPr>
            <w:r>
              <w:rPr>
                <w:rFonts w:cs="Times New Roman"/>
                <w:sz w:val="21"/>
                <w:szCs w:val="21"/>
              </w:rPr>
              <w:t>Jac</w:t>
            </w:r>
          </w:p>
        </w:tc>
        <w:tc>
          <w:tcPr>
            <w:tcW w:w="689" w:type="dxa"/>
            <w:tcBorders>
              <w:top w:val="single" w:color="auto" w:sz="4" w:space="0"/>
              <w:left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DSC</w:t>
            </w:r>
          </w:p>
        </w:tc>
        <w:tc>
          <w:tcPr>
            <w:tcW w:w="701"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DSC</w:t>
            </w:r>
          </w:p>
          <w:p>
            <w:pPr>
              <w:spacing w:line="240" w:lineRule="auto"/>
              <w:jc w:val="center"/>
              <w:rPr>
                <w:rFonts w:cs="Times New Roman"/>
                <w:sz w:val="21"/>
                <w:szCs w:val="21"/>
              </w:rPr>
            </w:pPr>
            <w:r>
              <w:rPr>
                <w:rFonts w:cs="Times New Roman"/>
                <w:sz w:val="21"/>
                <w:szCs w:val="21"/>
              </w:rPr>
              <w:t>(G)</w:t>
            </w:r>
          </w:p>
        </w:tc>
        <w:tc>
          <w:tcPr>
            <w:tcW w:w="708"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Rec</w:t>
            </w:r>
          </w:p>
        </w:tc>
        <w:tc>
          <w:tcPr>
            <w:tcW w:w="709"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Prec</w:t>
            </w:r>
          </w:p>
        </w:tc>
        <w:tc>
          <w:tcPr>
            <w:tcW w:w="709" w:type="dxa"/>
            <w:tcBorders>
              <w:top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Jac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top w:val="single" w:color="auto" w:sz="4" w:space="0"/>
            </w:tcBorders>
            <w:vAlign w:val="center"/>
          </w:tcPr>
          <w:p>
            <w:pPr>
              <w:spacing w:line="240" w:lineRule="auto"/>
              <w:jc w:val="left"/>
              <w:rPr>
                <w:rFonts w:cs="Times New Roman"/>
                <w:sz w:val="21"/>
                <w:szCs w:val="21"/>
              </w:rPr>
            </w:pPr>
            <w:r>
              <w:rPr>
                <w:rFonts w:cs="Times New Roman"/>
                <w:sz w:val="21"/>
                <w:szCs w:val="21"/>
              </w:rPr>
              <w:t>2D U-Net</w:t>
            </w:r>
          </w:p>
        </w:tc>
        <w:tc>
          <w:tcPr>
            <w:tcW w:w="716"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0.485</w:t>
            </w:r>
          </w:p>
        </w:tc>
        <w:tc>
          <w:tcPr>
            <w:tcW w:w="696"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0.712</w:t>
            </w:r>
          </w:p>
        </w:tc>
        <w:tc>
          <w:tcPr>
            <w:tcW w:w="913"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0.469</w:t>
            </w:r>
          </w:p>
        </w:tc>
        <w:tc>
          <w:tcPr>
            <w:tcW w:w="694"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0.574</w:t>
            </w:r>
          </w:p>
        </w:tc>
        <w:tc>
          <w:tcPr>
            <w:tcW w:w="689" w:type="dxa"/>
            <w:tcBorders>
              <w:top w:val="single" w:color="auto" w:sz="4" w:space="0"/>
              <w:right w:val="single" w:color="auto" w:sz="4" w:space="0"/>
            </w:tcBorders>
            <w:vAlign w:val="center"/>
          </w:tcPr>
          <w:p>
            <w:pPr>
              <w:spacing w:line="240" w:lineRule="auto"/>
              <w:jc w:val="center"/>
              <w:rPr>
                <w:rFonts w:cs="Times New Roman"/>
                <w:sz w:val="21"/>
                <w:szCs w:val="21"/>
              </w:rPr>
            </w:pPr>
            <w:r>
              <w:rPr>
                <w:rFonts w:cs="Times New Roman"/>
                <w:sz w:val="21"/>
                <w:szCs w:val="21"/>
              </w:rPr>
              <w:t>0.368</w:t>
            </w:r>
          </w:p>
        </w:tc>
        <w:tc>
          <w:tcPr>
            <w:tcW w:w="689" w:type="dxa"/>
            <w:tcBorders>
              <w:top w:val="single" w:color="auto" w:sz="4" w:space="0"/>
              <w:left w:val="single" w:color="auto" w:sz="4" w:space="0"/>
            </w:tcBorders>
            <w:vAlign w:val="center"/>
          </w:tcPr>
          <w:p>
            <w:pPr>
              <w:spacing w:line="240" w:lineRule="auto"/>
              <w:jc w:val="center"/>
              <w:rPr>
                <w:rFonts w:cs="Times New Roman"/>
                <w:sz w:val="21"/>
                <w:szCs w:val="21"/>
              </w:rPr>
            </w:pPr>
            <w:r>
              <w:rPr>
                <w:rFonts w:cs="Times New Roman"/>
                <w:sz w:val="21"/>
                <w:szCs w:val="21"/>
              </w:rPr>
              <w:t>0.504</w:t>
            </w:r>
          </w:p>
        </w:tc>
        <w:tc>
          <w:tcPr>
            <w:tcW w:w="701"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0.658</w:t>
            </w:r>
          </w:p>
        </w:tc>
        <w:tc>
          <w:tcPr>
            <w:tcW w:w="708"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0.512</w:t>
            </w:r>
          </w:p>
        </w:tc>
        <w:tc>
          <w:tcPr>
            <w:tcW w:w="709"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0.601</w:t>
            </w:r>
          </w:p>
        </w:tc>
        <w:tc>
          <w:tcPr>
            <w:tcW w:w="709"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0.381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Segnet</w:t>
            </w:r>
          </w:p>
        </w:tc>
        <w:tc>
          <w:tcPr>
            <w:tcW w:w="716" w:type="dxa"/>
            <w:vAlign w:val="center"/>
          </w:tcPr>
          <w:p>
            <w:pPr>
              <w:spacing w:line="240" w:lineRule="auto"/>
              <w:jc w:val="center"/>
              <w:rPr>
                <w:rFonts w:cs="Times New Roman"/>
                <w:sz w:val="21"/>
                <w:szCs w:val="21"/>
              </w:rPr>
            </w:pPr>
            <w:r>
              <w:rPr>
                <w:rFonts w:cs="Times New Roman"/>
                <w:sz w:val="21"/>
                <w:szCs w:val="21"/>
              </w:rPr>
              <w:t>0.451</w:t>
            </w:r>
          </w:p>
        </w:tc>
        <w:tc>
          <w:tcPr>
            <w:tcW w:w="696" w:type="dxa"/>
            <w:vAlign w:val="center"/>
          </w:tcPr>
          <w:p>
            <w:pPr>
              <w:spacing w:line="240" w:lineRule="auto"/>
              <w:jc w:val="center"/>
              <w:rPr>
                <w:rFonts w:cs="Times New Roman"/>
                <w:sz w:val="21"/>
                <w:szCs w:val="21"/>
              </w:rPr>
            </w:pPr>
            <w:r>
              <w:rPr>
                <w:rFonts w:cs="Times New Roman"/>
                <w:sz w:val="21"/>
                <w:szCs w:val="21"/>
              </w:rPr>
              <w:t>0.662</w:t>
            </w:r>
          </w:p>
        </w:tc>
        <w:tc>
          <w:tcPr>
            <w:tcW w:w="913" w:type="dxa"/>
            <w:vAlign w:val="center"/>
          </w:tcPr>
          <w:p>
            <w:pPr>
              <w:spacing w:line="240" w:lineRule="auto"/>
              <w:jc w:val="center"/>
              <w:rPr>
                <w:rFonts w:cs="Times New Roman"/>
                <w:sz w:val="21"/>
                <w:szCs w:val="21"/>
              </w:rPr>
            </w:pPr>
            <w:r>
              <w:rPr>
                <w:rFonts w:cs="Times New Roman"/>
                <w:sz w:val="21"/>
                <w:szCs w:val="21"/>
              </w:rPr>
              <w:t>0.440</w:t>
            </w:r>
          </w:p>
        </w:tc>
        <w:tc>
          <w:tcPr>
            <w:tcW w:w="694" w:type="dxa"/>
            <w:vAlign w:val="center"/>
          </w:tcPr>
          <w:p>
            <w:pPr>
              <w:spacing w:line="240" w:lineRule="auto"/>
              <w:jc w:val="center"/>
              <w:rPr>
                <w:rFonts w:cs="Times New Roman"/>
                <w:sz w:val="21"/>
                <w:szCs w:val="21"/>
              </w:rPr>
            </w:pPr>
            <w:r>
              <w:rPr>
                <w:rFonts w:cs="Times New Roman"/>
                <w:sz w:val="21"/>
                <w:szCs w:val="21"/>
              </w:rPr>
              <w:t>0.545</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0.337</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0.256</w:t>
            </w:r>
          </w:p>
        </w:tc>
        <w:tc>
          <w:tcPr>
            <w:tcW w:w="701" w:type="dxa"/>
            <w:vAlign w:val="center"/>
          </w:tcPr>
          <w:p>
            <w:pPr>
              <w:spacing w:line="240" w:lineRule="auto"/>
              <w:jc w:val="center"/>
              <w:rPr>
                <w:rFonts w:cs="Times New Roman"/>
                <w:sz w:val="21"/>
                <w:szCs w:val="21"/>
              </w:rPr>
            </w:pPr>
            <w:r>
              <w:rPr>
                <w:rFonts w:cs="Times New Roman"/>
                <w:sz w:val="21"/>
                <w:szCs w:val="21"/>
              </w:rPr>
              <w:t>0.410</w:t>
            </w:r>
          </w:p>
        </w:tc>
        <w:tc>
          <w:tcPr>
            <w:tcW w:w="708" w:type="dxa"/>
            <w:vAlign w:val="center"/>
          </w:tcPr>
          <w:p>
            <w:pPr>
              <w:spacing w:line="240" w:lineRule="auto"/>
              <w:jc w:val="center"/>
              <w:rPr>
                <w:rFonts w:cs="Times New Roman"/>
                <w:sz w:val="21"/>
                <w:szCs w:val="21"/>
              </w:rPr>
            </w:pPr>
            <w:r>
              <w:rPr>
                <w:rFonts w:cs="Times New Roman"/>
                <w:sz w:val="21"/>
                <w:szCs w:val="21"/>
              </w:rPr>
              <w:t>0.242</w:t>
            </w:r>
          </w:p>
        </w:tc>
        <w:tc>
          <w:tcPr>
            <w:tcW w:w="709" w:type="dxa"/>
            <w:vAlign w:val="center"/>
          </w:tcPr>
          <w:p>
            <w:pPr>
              <w:spacing w:line="240" w:lineRule="auto"/>
              <w:jc w:val="center"/>
              <w:rPr>
                <w:rFonts w:cs="Times New Roman"/>
                <w:sz w:val="21"/>
                <w:szCs w:val="21"/>
              </w:rPr>
            </w:pPr>
            <w:r>
              <w:rPr>
                <w:rFonts w:cs="Times New Roman"/>
                <w:sz w:val="21"/>
                <w:szCs w:val="21"/>
              </w:rPr>
              <w:t>0.316</w:t>
            </w:r>
          </w:p>
        </w:tc>
        <w:tc>
          <w:tcPr>
            <w:tcW w:w="709" w:type="dxa"/>
            <w:vAlign w:val="center"/>
          </w:tcPr>
          <w:p>
            <w:pPr>
              <w:spacing w:line="240" w:lineRule="auto"/>
              <w:jc w:val="center"/>
              <w:rPr>
                <w:rFonts w:cs="Times New Roman"/>
                <w:sz w:val="21"/>
                <w:szCs w:val="21"/>
              </w:rPr>
            </w:pPr>
            <w:r>
              <w:rPr>
                <w:rFonts w:cs="Times New Roman"/>
                <w:sz w:val="21"/>
                <w:szCs w:val="21"/>
              </w:rPr>
              <w:t>0.331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Pspnet</w:t>
            </w:r>
          </w:p>
        </w:tc>
        <w:tc>
          <w:tcPr>
            <w:tcW w:w="716" w:type="dxa"/>
            <w:vAlign w:val="center"/>
          </w:tcPr>
          <w:p>
            <w:pPr>
              <w:spacing w:line="240" w:lineRule="auto"/>
              <w:jc w:val="center"/>
              <w:rPr>
                <w:rFonts w:cs="Times New Roman"/>
                <w:sz w:val="21"/>
                <w:szCs w:val="21"/>
              </w:rPr>
            </w:pPr>
            <w:r>
              <w:rPr>
                <w:rFonts w:cs="Times New Roman"/>
                <w:sz w:val="21"/>
                <w:szCs w:val="21"/>
              </w:rPr>
              <w:t>0.468</w:t>
            </w:r>
          </w:p>
        </w:tc>
        <w:tc>
          <w:tcPr>
            <w:tcW w:w="696" w:type="dxa"/>
            <w:vAlign w:val="center"/>
          </w:tcPr>
          <w:p>
            <w:pPr>
              <w:spacing w:line="240" w:lineRule="auto"/>
              <w:jc w:val="center"/>
              <w:rPr>
                <w:rFonts w:cs="Times New Roman"/>
                <w:sz w:val="21"/>
                <w:szCs w:val="21"/>
              </w:rPr>
            </w:pPr>
            <w:r>
              <w:rPr>
                <w:rFonts w:cs="Times New Roman"/>
                <w:sz w:val="21"/>
                <w:szCs w:val="21"/>
              </w:rPr>
              <w:t>0.672</w:t>
            </w:r>
          </w:p>
        </w:tc>
        <w:tc>
          <w:tcPr>
            <w:tcW w:w="913" w:type="dxa"/>
            <w:vAlign w:val="center"/>
          </w:tcPr>
          <w:p>
            <w:pPr>
              <w:spacing w:line="240" w:lineRule="auto"/>
              <w:jc w:val="center"/>
              <w:rPr>
                <w:rFonts w:cs="Times New Roman"/>
                <w:sz w:val="21"/>
                <w:szCs w:val="21"/>
              </w:rPr>
            </w:pPr>
            <w:r>
              <w:rPr>
                <w:rFonts w:cs="Times New Roman"/>
                <w:sz w:val="21"/>
                <w:szCs w:val="21"/>
              </w:rPr>
              <w:t>0.443</w:t>
            </w:r>
          </w:p>
        </w:tc>
        <w:tc>
          <w:tcPr>
            <w:tcW w:w="694" w:type="dxa"/>
            <w:vAlign w:val="center"/>
          </w:tcPr>
          <w:p>
            <w:pPr>
              <w:spacing w:line="240" w:lineRule="auto"/>
              <w:jc w:val="center"/>
              <w:rPr>
                <w:rFonts w:cs="Times New Roman"/>
                <w:sz w:val="21"/>
                <w:szCs w:val="21"/>
              </w:rPr>
            </w:pPr>
            <w:r>
              <w:rPr>
                <w:rFonts w:cs="Times New Roman"/>
                <w:sz w:val="21"/>
                <w:szCs w:val="21"/>
              </w:rPr>
              <w:t>0.539</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0.348</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0.393</w:t>
            </w:r>
          </w:p>
        </w:tc>
        <w:tc>
          <w:tcPr>
            <w:tcW w:w="701" w:type="dxa"/>
            <w:vAlign w:val="center"/>
          </w:tcPr>
          <w:p>
            <w:pPr>
              <w:spacing w:line="240" w:lineRule="auto"/>
              <w:jc w:val="center"/>
              <w:rPr>
                <w:rFonts w:cs="Times New Roman"/>
                <w:sz w:val="21"/>
                <w:szCs w:val="21"/>
              </w:rPr>
            </w:pPr>
            <w:r>
              <w:rPr>
                <w:rFonts w:cs="Times New Roman"/>
                <w:sz w:val="21"/>
                <w:szCs w:val="21"/>
              </w:rPr>
              <w:t>0.480</w:t>
            </w:r>
          </w:p>
        </w:tc>
        <w:tc>
          <w:tcPr>
            <w:tcW w:w="708" w:type="dxa"/>
            <w:vAlign w:val="center"/>
          </w:tcPr>
          <w:p>
            <w:pPr>
              <w:spacing w:line="240" w:lineRule="auto"/>
              <w:jc w:val="center"/>
              <w:rPr>
                <w:rFonts w:cs="Times New Roman"/>
                <w:sz w:val="21"/>
                <w:szCs w:val="21"/>
              </w:rPr>
            </w:pPr>
            <w:r>
              <w:rPr>
                <w:rFonts w:cs="Times New Roman"/>
                <w:sz w:val="21"/>
                <w:szCs w:val="21"/>
              </w:rPr>
              <w:t>0.607</w:t>
            </w:r>
          </w:p>
        </w:tc>
        <w:tc>
          <w:tcPr>
            <w:tcW w:w="709" w:type="dxa"/>
            <w:vAlign w:val="center"/>
          </w:tcPr>
          <w:p>
            <w:pPr>
              <w:spacing w:line="240" w:lineRule="auto"/>
              <w:jc w:val="center"/>
              <w:rPr>
                <w:rFonts w:cs="Times New Roman"/>
                <w:sz w:val="21"/>
                <w:szCs w:val="21"/>
              </w:rPr>
            </w:pPr>
            <w:r>
              <w:rPr>
                <w:rFonts w:cs="Times New Roman"/>
                <w:sz w:val="21"/>
                <w:szCs w:val="21"/>
              </w:rPr>
              <w:t>0.316</w:t>
            </w:r>
          </w:p>
        </w:tc>
        <w:tc>
          <w:tcPr>
            <w:tcW w:w="709" w:type="dxa"/>
            <w:vAlign w:val="center"/>
          </w:tcPr>
          <w:p>
            <w:pPr>
              <w:spacing w:line="240" w:lineRule="auto"/>
              <w:jc w:val="center"/>
              <w:rPr>
                <w:rFonts w:cs="Times New Roman"/>
                <w:sz w:val="21"/>
                <w:szCs w:val="21"/>
              </w:rPr>
            </w:pPr>
            <w:r>
              <w:rPr>
                <w:rFonts w:cs="Times New Roman"/>
                <w:sz w:val="21"/>
                <w:szCs w:val="21"/>
              </w:rPr>
              <w:t>0.191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Deeplab v3</w:t>
            </w:r>
          </w:p>
        </w:tc>
        <w:tc>
          <w:tcPr>
            <w:tcW w:w="716" w:type="dxa"/>
            <w:vAlign w:val="center"/>
          </w:tcPr>
          <w:p>
            <w:pPr>
              <w:spacing w:line="240" w:lineRule="auto"/>
              <w:jc w:val="center"/>
              <w:rPr>
                <w:rFonts w:cs="Times New Roman"/>
                <w:sz w:val="21"/>
                <w:szCs w:val="21"/>
              </w:rPr>
            </w:pPr>
            <w:r>
              <w:rPr>
                <w:rFonts w:cs="Times New Roman"/>
                <w:sz w:val="21"/>
                <w:szCs w:val="21"/>
              </w:rPr>
              <w:t>0.415</w:t>
            </w:r>
          </w:p>
        </w:tc>
        <w:tc>
          <w:tcPr>
            <w:tcW w:w="696" w:type="dxa"/>
            <w:vAlign w:val="center"/>
          </w:tcPr>
          <w:p>
            <w:pPr>
              <w:spacing w:line="240" w:lineRule="auto"/>
              <w:jc w:val="center"/>
              <w:rPr>
                <w:rFonts w:cs="Times New Roman"/>
                <w:sz w:val="21"/>
                <w:szCs w:val="21"/>
              </w:rPr>
            </w:pPr>
            <w:r>
              <w:rPr>
                <w:rFonts w:cs="Times New Roman"/>
                <w:sz w:val="21"/>
                <w:szCs w:val="21"/>
              </w:rPr>
              <w:t>0.641</w:t>
            </w:r>
          </w:p>
        </w:tc>
        <w:tc>
          <w:tcPr>
            <w:tcW w:w="913" w:type="dxa"/>
            <w:vAlign w:val="center"/>
          </w:tcPr>
          <w:p>
            <w:pPr>
              <w:spacing w:line="240" w:lineRule="auto"/>
              <w:jc w:val="center"/>
              <w:rPr>
                <w:rFonts w:cs="Times New Roman"/>
                <w:sz w:val="21"/>
                <w:szCs w:val="21"/>
              </w:rPr>
            </w:pPr>
            <w:r>
              <w:rPr>
                <w:rFonts w:cs="Times New Roman"/>
                <w:sz w:val="21"/>
                <w:szCs w:val="21"/>
              </w:rPr>
              <w:t>0.399</w:t>
            </w:r>
          </w:p>
        </w:tc>
        <w:tc>
          <w:tcPr>
            <w:tcW w:w="694" w:type="dxa"/>
            <w:vAlign w:val="center"/>
          </w:tcPr>
          <w:p>
            <w:pPr>
              <w:spacing w:line="240" w:lineRule="auto"/>
              <w:jc w:val="center"/>
              <w:rPr>
                <w:rFonts w:cs="Times New Roman"/>
                <w:sz w:val="21"/>
                <w:szCs w:val="21"/>
              </w:rPr>
            </w:pPr>
            <w:r>
              <w:rPr>
                <w:rFonts w:cs="Times New Roman"/>
                <w:sz w:val="21"/>
                <w:szCs w:val="21"/>
              </w:rPr>
              <w:t>0.492</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0.296</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0.414</w:t>
            </w:r>
          </w:p>
        </w:tc>
        <w:tc>
          <w:tcPr>
            <w:tcW w:w="701" w:type="dxa"/>
            <w:vAlign w:val="center"/>
          </w:tcPr>
          <w:p>
            <w:pPr>
              <w:spacing w:line="240" w:lineRule="auto"/>
              <w:jc w:val="center"/>
              <w:rPr>
                <w:rFonts w:cs="Times New Roman"/>
                <w:sz w:val="21"/>
                <w:szCs w:val="21"/>
              </w:rPr>
            </w:pPr>
            <w:r>
              <w:rPr>
                <w:rFonts w:cs="Times New Roman"/>
                <w:sz w:val="21"/>
                <w:szCs w:val="21"/>
              </w:rPr>
              <w:t>0.632</w:t>
            </w:r>
          </w:p>
        </w:tc>
        <w:tc>
          <w:tcPr>
            <w:tcW w:w="708" w:type="dxa"/>
            <w:vAlign w:val="center"/>
          </w:tcPr>
          <w:p>
            <w:pPr>
              <w:spacing w:line="240" w:lineRule="auto"/>
              <w:jc w:val="center"/>
              <w:rPr>
                <w:rFonts w:cs="Times New Roman"/>
                <w:sz w:val="21"/>
                <w:szCs w:val="21"/>
              </w:rPr>
            </w:pPr>
            <w:r>
              <w:rPr>
                <w:rFonts w:cs="Times New Roman"/>
                <w:sz w:val="21"/>
                <w:szCs w:val="21"/>
              </w:rPr>
              <w:t>0.421</w:t>
            </w:r>
          </w:p>
        </w:tc>
        <w:tc>
          <w:tcPr>
            <w:tcW w:w="709" w:type="dxa"/>
            <w:vAlign w:val="center"/>
          </w:tcPr>
          <w:p>
            <w:pPr>
              <w:spacing w:line="240" w:lineRule="auto"/>
              <w:jc w:val="center"/>
              <w:rPr>
                <w:rFonts w:cs="Times New Roman"/>
                <w:sz w:val="21"/>
                <w:szCs w:val="21"/>
              </w:rPr>
            </w:pPr>
            <w:r>
              <w:rPr>
                <w:rFonts w:cs="Times New Roman"/>
                <w:sz w:val="21"/>
                <w:szCs w:val="21"/>
              </w:rPr>
              <w:t>0.642</w:t>
            </w:r>
          </w:p>
        </w:tc>
        <w:tc>
          <w:tcPr>
            <w:tcW w:w="709" w:type="dxa"/>
            <w:vAlign w:val="center"/>
          </w:tcPr>
          <w:p>
            <w:pPr>
              <w:spacing w:line="240" w:lineRule="auto"/>
              <w:jc w:val="center"/>
              <w:rPr>
                <w:rFonts w:cs="Times New Roman"/>
                <w:sz w:val="21"/>
                <w:szCs w:val="21"/>
              </w:rPr>
            </w:pPr>
            <w:r>
              <w:rPr>
                <w:rFonts w:cs="Times New Roman"/>
                <w:sz w:val="21"/>
                <w:szCs w:val="21"/>
              </w:rPr>
              <w:t>0.234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Unet++</w:t>
            </w:r>
          </w:p>
        </w:tc>
        <w:tc>
          <w:tcPr>
            <w:tcW w:w="716" w:type="dxa"/>
            <w:vAlign w:val="center"/>
          </w:tcPr>
          <w:p>
            <w:pPr>
              <w:spacing w:line="240" w:lineRule="auto"/>
              <w:jc w:val="center"/>
              <w:rPr>
                <w:rFonts w:cs="Times New Roman"/>
                <w:sz w:val="21"/>
                <w:szCs w:val="21"/>
              </w:rPr>
            </w:pPr>
            <w:r>
              <w:rPr>
                <w:rFonts w:cs="Times New Roman"/>
                <w:sz w:val="21"/>
                <w:szCs w:val="21"/>
              </w:rPr>
              <w:t>0.511</w:t>
            </w:r>
          </w:p>
        </w:tc>
        <w:tc>
          <w:tcPr>
            <w:tcW w:w="696" w:type="dxa"/>
            <w:vAlign w:val="center"/>
          </w:tcPr>
          <w:p>
            <w:pPr>
              <w:spacing w:line="240" w:lineRule="auto"/>
              <w:jc w:val="center"/>
              <w:rPr>
                <w:rFonts w:cs="Times New Roman"/>
                <w:sz w:val="21"/>
                <w:szCs w:val="21"/>
              </w:rPr>
            </w:pPr>
            <w:r>
              <w:rPr>
                <w:rFonts w:cs="Times New Roman"/>
                <w:sz w:val="21"/>
                <w:szCs w:val="21"/>
              </w:rPr>
              <w:t>0.728</w:t>
            </w:r>
          </w:p>
        </w:tc>
        <w:tc>
          <w:tcPr>
            <w:tcW w:w="913" w:type="dxa"/>
            <w:vAlign w:val="center"/>
          </w:tcPr>
          <w:p>
            <w:pPr>
              <w:spacing w:line="240" w:lineRule="auto"/>
              <w:jc w:val="center"/>
              <w:rPr>
                <w:rFonts w:cs="Times New Roman"/>
                <w:sz w:val="21"/>
                <w:szCs w:val="21"/>
              </w:rPr>
            </w:pPr>
            <w:r>
              <w:rPr>
                <w:rFonts w:cs="Times New Roman"/>
                <w:sz w:val="21"/>
                <w:szCs w:val="21"/>
              </w:rPr>
              <w:t>0.494</w:t>
            </w:r>
          </w:p>
        </w:tc>
        <w:tc>
          <w:tcPr>
            <w:tcW w:w="694" w:type="dxa"/>
            <w:vAlign w:val="center"/>
          </w:tcPr>
          <w:p>
            <w:pPr>
              <w:spacing w:line="240" w:lineRule="auto"/>
              <w:jc w:val="center"/>
              <w:rPr>
                <w:rFonts w:cs="Times New Roman"/>
                <w:sz w:val="21"/>
                <w:szCs w:val="21"/>
              </w:rPr>
            </w:pPr>
            <w:r>
              <w:rPr>
                <w:rFonts w:cs="Times New Roman"/>
                <w:sz w:val="21"/>
                <w:szCs w:val="21"/>
              </w:rPr>
              <w:t>0.638</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0.400</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0.316</w:t>
            </w:r>
          </w:p>
        </w:tc>
        <w:tc>
          <w:tcPr>
            <w:tcW w:w="701" w:type="dxa"/>
            <w:vAlign w:val="center"/>
          </w:tcPr>
          <w:p>
            <w:pPr>
              <w:spacing w:line="240" w:lineRule="auto"/>
              <w:jc w:val="center"/>
              <w:rPr>
                <w:rFonts w:cs="Times New Roman"/>
                <w:sz w:val="21"/>
                <w:szCs w:val="21"/>
              </w:rPr>
            </w:pPr>
            <w:r>
              <w:rPr>
                <w:rFonts w:cs="Times New Roman"/>
                <w:sz w:val="21"/>
                <w:szCs w:val="21"/>
              </w:rPr>
              <w:t>0.384</w:t>
            </w:r>
          </w:p>
        </w:tc>
        <w:tc>
          <w:tcPr>
            <w:tcW w:w="708" w:type="dxa"/>
            <w:vAlign w:val="center"/>
          </w:tcPr>
          <w:p>
            <w:pPr>
              <w:spacing w:line="240" w:lineRule="auto"/>
              <w:jc w:val="center"/>
              <w:rPr>
                <w:rFonts w:cs="Times New Roman"/>
                <w:sz w:val="21"/>
                <w:szCs w:val="21"/>
              </w:rPr>
            </w:pPr>
            <w:r>
              <w:rPr>
                <w:rFonts w:cs="Times New Roman"/>
                <w:sz w:val="21"/>
                <w:szCs w:val="21"/>
              </w:rPr>
              <w:t>0.617</w:t>
            </w:r>
          </w:p>
        </w:tc>
        <w:tc>
          <w:tcPr>
            <w:tcW w:w="709" w:type="dxa"/>
            <w:vAlign w:val="center"/>
          </w:tcPr>
          <w:p>
            <w:pPr>
              <w:spacing w:line="240" w:lineRule="auto"/>
              <w:jc w:val="center"/>
              <w:rPr>
                <w:rFonts w:cs="Times New Roman"/>
                <w:sz w:val="21"/>
                <w:szCs w:val="21"/>
              </w:rPr>
            </w:pPr>
            <w:r>
              <w:rPr>
                <w:rFonts w:cs="Times New Roman"/>
                <w:sz w:val="21"/>
                <w:szCs w:val="21"/>
              </w:rPr>
              <w:t>0.218</w:t>
            </w:r>
          </w:p>
        </w:tc>
        <w:tc>
          <w:tcPr>
            <w:tcW w:w="709" w:type="dxa"/>
            <w:vAlign w:val="center"/>
          </w:tcPr>
          <w:p>
            <w:pPr>
              <w:spacing w:line="240" w:lineRule="auto"/>
              <w:jc w:val="center"/>
              <w:rPr>
                <w:rFonts w:cs="Times New Roman"/>
                <w:sz w:val="21"/>
                <w:szCs w:val="21"/>
              </w:rPr>
            </w:pPr>
            <w:r>
              <w:rPr>
                <w:rFonts w:cs="Times New Roman"/>
                <w:sz w:val="21"/>
                <w:szCs w:val="21"/>
              </w:rPr>
              <w:t>0.205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ACSNet</w:t>
            </w:r>
          </w:p>
        </w:tc>
        <w:tc>
          <w:tcPr>
            <w:tcW w:w="716" w:type="dxa"/>
            <w:vAlign w:val="center"/>
          </w:tcPr>
          <w:p>
            <w:pPr>
              <w:spacing w:line="240" w:lineRule="auto"/>
              <w:jc w:val="center"/>
              <w:rPr>
                <w:rFonts w:cs="Times New Roman"/>
                <w:sz w:val="21"/>
                <w:szCs w:val="21"/>
              </w:rPr>
            </w:pPr>
            <w:r>
              <w:rPr>
                <w:rFonts w:cs="Times New Roman"/>
                <w:sz w:val="21"/>
                <w:szCs w:val="21"/>
              </w:rPr>
              <w:t>0.520</w:t>
            </w:r>
          </w:p>
        </w:tc>
        <w:tc>
          <w:tcPr>
            <w:tcW w:w="696" w:type="dxa"/>
            <w:vAlign w:val="center"/>
          </w:tcPr>
          <w:p>
            <w:pPr>
              <w:spacing w:line="240" w:lineRule="auto"/>
              <w:jc w:val="center"/>
              <w:rPr>
                <w:rFonts w:cs="Times New Roman"/>
                <w:sz w:val="21"/>
                <w:szCs w:val="21"/>
              </w:rPr>
            </w:pPr>
            <w:r>
              <w:rPr>
                <w:rFonts w:cs="Times New Roman"/>
                <w:sz w:val="21"/>
                <w:szCs w:val="21"/>
              </w:rPr>
              <w:t>0.703</w:t>
            </w:r>
          </w:p>
        </w:tc>
        <w:tc>
          <w:tcPr>
            <w:tcW w:w="913" w:type="dxa"/>
            <w:vAlign w:val="center"/>
          </w:tcPr>
          <w:p>
            <w:pPr>
              <w:spacing w:line="240" w:lineRule="auto"/>
              <w:jc w:val="center"/>
              <w:rPr>
                <w:rFonts w:cs="Times New Roman"/>
                <w:sz w:val="21"/>
                <w:szCs w:val="21"/>
              </w:rPr>
            </w:pPr>
            <w:r>
              <w:rPr>
                <w:rFonts w:cs="Times New Roman"/>
                <w:sz w:val="21"/>
                <w:szCs w:val="21"/>
              </w:rPr>
              <w:t>0.462</w:t>
            </w:r>
          </w:p>
        </w:tc>
        <w:tc>
          <w:tcPr>
            <w:tcW w:w="694" w:type="dxa"/>
            <w:vAlign w:val="center"/>
          </w:tcPr>
          <w:p>
            <w:pPr>
              <w:spacing w:line="240" w:lineRule="auto"/>
              <w:jc w:val="center"/>
              <w:rPr>
                <w:rFonts w:cs="Times New Roman"/>
                <w:sz w:val="21"/>
                <w:szCs w:val="21"/>
              </w:rPr>
            </w:pPr>
            <w:r>
              <w:rPr>
                <w:rFonts w:cs="Times New Roman"/>
                <w:sz w:val="21"/>
                <w:szCs w:val="21"/>
              </w:rPr>
              <w:t>0.706</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0.401</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0.442</w:t>
            </w:r>
          </w:p>
        </w:tc>
        <w:tc>
          <w:tcPr>
            <w:tcW w:w="701" w:type="dxa"/>
            <w:vAlign w:val="center"/>
          </w:tcPr>
          <w:p>
            <w:pPr>
              <w:spacing w:line="240" w:lineRule="auto"/>
              <w:jc w:val="center"/>
              <w:rPr>
                <w:rFonts w:cs="Times New Roman"/>
                <w:sz w:val="21"/>
                <w:szCs w:val="21"/>
              </w:rPr>
            </w:pPr>
            <w:r>
              <w:rPr>
                <w:rFonts w:cs="Times New Roman"/>
                <w:sz w:val="21"/>
                <w:szCs w:val="21"/>
              </w:rPr>
              <w:t>0.550</w:t>
            </w:r>
          </w:p>
        </w:tc>
        <w:tc>
          <w:tcPr>
            <w:tcW w:w="708" w:type="dxa"/>
            <w:vAlign w:val="center"/>
          </w:tcPr>
          <w:p>
            <w:pPr>
              <w:spacing w:line="240" w:lineRule="auto"/>
              <w:jc w:val="center"/>
              <w:rPr>
                <w:rFonts w:cs="Times New Roman"/>
                <w:sz w:val="21"/>
                <w:szCs w:val="21"/>
              </w:rPr>
            </w:pPr>
            <w:r>
              <w:rPr>
                <w:rFonts w:cs="Times New Roman"/>
                <w:sz w:val="21"/>
                <w:szCs w:val="21"/>
              </w:rPr>
              <w:t>0.448</w:t>
            </w:r>
          </w:p>
        </w:tc>
        <w:tc>
          <w:tcPr>
            <w:tcW w:w="709" w:type="dxa"/>
            <w:vAlign w:val="center"/>
          </w:tcPr>
          <w:p>
            <w:pPr>
              <w:spacing w:line="240" w:lineRule="auto"/>
              <w:jc w:val="center"/>
              <w:rPr>
                <w:rFonts w:cs="Times New Roman"/>
                <w:sz w:val="21"/>
                <w:szCs w:val="21"/>
              </w:rPr>
            </w:pPr>
            <w:r>
              <w:rPr>
                <w:rFonts w:cs="Times New Roman"/>
                <w:sz w:val="21"/>
                <w:szCs w:val="21"/>
              </w:rPr>
              <w:t>0.554</w:t>
            </w:r>
          </w:p>
        </w:tc>
        <w:tc>
          <w:tcPr>
            <w:tcW w:w="709" w:type="dxa"/>
            <w:vAlign w:val="center"/>
          </w:tcPr>
          <w:p>
            <w:pPr>
              <w:spacing w:line="240" w:lineRule="auto"/>
              <w:jc w:val="center"/>
              <w:rPr>
                <w:rFonts w:cs="Times New Roman"/>
                <w:sz w:val="21"/>
                <w:szCs w:val="21"/>
              </w:rPr>
            </w:pPr>
            <w:r>
              <w:rPr>
                <w:rFonts w:cs="Times New Roman"/>
                <w:sz w:val="21"/>
                <w:szCs w:val="21"/>
              </w:rPr>
              <w:t>0.219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Attention Unet</w:t>
            </w:r>
          </w:p>
        </w:tc>
        <w:tc>
          <w:tcPr>
            <w:tcW w:w="716" w:type="dxa"/>
            <w:vAlign w:val="center"/>
          </w:tcPr>
          <w:p>
            <w:pPr>
              <w:spacing w:line="240" w:lineRule="auto"/>
              <w:jc w:val="center"/>
              <w:rPr>
                <w:rFonts w:cs="Times New Roman"/>
                <w:sz w:val="21"/>
                <w:szCs w:val="21"/>
              </w:rPr>
            </w:pPr>
            <w:r>
              <w:rPr>
                <w:rFonts w:cs="Times New Roman"/>
                <w:sz w:val="21"/>
                <w:szCs w:val="21"/>
              </w:rPr>
              <w:t>0.536</w:t>
            </w:r>
          </w:p>
        </w:tc>
        <w:tc>
          <w:tcPr>
            <w:tcW w:w="696" w:type="dxa"/>
            <w:vAlign w:val="center"/>
          </w:tcPr>
          <w:p>
            <w:pPr>
              <w:spacing w:line="240" w:lineRule="auto"/>
              <w:jc w:val="center"/>
              <w:rPr>
                <w:rFonts w:cs="Times New Roman"/>
                <w:sz w:val="21"/>
                <w:szCs w:val="21"/>
              </w:rPr>
            </w:pPr>
            <w:r>
              <w:rPr>
                <w:rFonts w:cs="Times New Roman"/>
                <w:sz w:val="21"/>
                <w:szCs w:val="21"/>
              </w:rPr>
              <w:t>0.706</w:t>
            </w:r>
          </w:p>
        </w:tc>
        <w:tc>
          <w:tcPr>
            <w:tcW w:w="913" w:type="dxa"/>
            <w:vAlign w:val="center"/>
          </w:tcPr>
          <w:p>
            <w:pPr>
              <w:spacing w:line="240" w:lineRule="auto"/>
              <w:jc w:val="center"/>
              <w:rPr>
                <w:rFonts w:cs="Times New Roman"/>
                <w:sz w:val="21"/>
                <w:szCs w:val="21"/>
              </w:rPr>
            </w:pPr>
            <w:r>
              <w:rPr>
                <w:rFonts w:cs="Times New Roman"/>
                <w:sz w:val="21"/>
                <w:szCs w:val="21"/>
              </w:rPr>
              <w:t>0.482</w:t>
            </w:r>
          </w:p>
        </w:tc>
        <w:tc>
          <w:tcPr>
            <w:tcW w:w="694" w:type="dxa"/>
            <w:vAlign w:val="center"/>
          </w:tcPr>
          <w:p>
            <w:pPr>
              <w:spacing w:line="240" w:lineRule="auto"/>
              <w:jc w:val="center"/>
              <w:rPr>
                <w:rFonts w:cs="Times New Roman"/>
                <w:b/>
                <w:bCs/>
                <w:sz w:val="21"/>
                <w:szCs w:val="21"/>
              </w:rPr>
            </w:pPr>
            <w:r>
              <w:rPr>
                <w:rFonts w:cs="Times New Roman"/>
                <w:b/>
                <w:bCs/>
                <w:sz w:val="21"/>
                <w:szCs w:val="21"/>
              </w:rPr>
              <w:t>0.721</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0.406</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0.516</w:t>
            </w:r>
          </w:p>
        </w:tc>
        <w:tc>
          <w:tcPr>
            <w:tcW w:w="701" w:type="dxa"/>
            <w:vAlign w:val="center"/>
          </w:tcPr>
          <w:p>
            <w:pPr>
              <w:spacing w:line="240" w:lineRule="auto"/>
              <w:jc w:val="center"/>
              <w:rPr>
                <w:rFonts w:cs="Times New Roman"/>
                <w:sz w:val="21"/>
                <w:szCs w:val="21"/>
              </w:rPr>
            </w:pPr>
            <w:r>
              <w:rPr>
                <w:rFonts w:cs="Times New Roman"/>
                <w:sz w:val="21"/>
                <w:szCs w:val="21"/>
              </w:rPr>
              <w:t>0.685</w:t>
            </w:r>
          </w:p>
        </w:tc>
        <w:tc>
          <w:tcPr>
            <w:tcW w:w="708" w:type="dxa"/>
            <w:vAlign w:val="center"/>
          </w:tcPr>
          <w:p>
            <w:pPr>
              <w:spacing w:line="240" w:lineRule="auto"/>
              <w:jc w:val="center"/>
              <w:rPr>
                <w:rFonts w:cs="Times New Roman"/>
                <w:sz w:val="21"/>
                <w:szCs w:val="21"/>
              </w:rPr>
            </w:pPr>
            <w:r>
              <w:rPr>
                <w:rFonts w:cs="Times New Roman"/>
                <w:sz w:val="21"/>
                <w:szCs w:val="21"/>
              </w:rPr>
              <w:t>0.559</w:t>
            </w:r>
          </w:p>
        </w:tc>
        <w:tc>
          <w:tcPr>
            <w:tcW w:w="709" w:type="dxa"/>
            <w:vAlign w:val="center"/>
          </w:tcPr>
          <w:p>
            <w:pPr>
              <w:spacing w:line="240" w:lineRule="auto"/>
              <w:jc w:val="center"/>
              <w:rPr>
                <w:rFonts w:cs="Times New Roman"/>
                <w:sz w:val="21"/>
                <w:szCs w:val="21"/>
              </w:rPr>
            </w:pPr>
            <w:r>
              <w:rPr>
                <w:rFonts w:cs="Times New Roman"/>
                <w:sz w:val="21"/>
                <w:szCs w:val="21"/>
              </w:rPr>
              <w:t>0.531</w:t>
            </w:r>
          </w:p>
        </w:tc>
        <w:tc>
          <w:tcPr>
            <w:tcW w:w="709" w:type="dxa"/>
            <w:vAlign w:val="center"/>
          </w:tcPr>
          <w:p>
            <w:pPr>
              <w:spacing w:line="240" w:lineRule="auto"/>
              <w:jc w:val="center"/>
              <w:rPr>
                <w:rFonts w:cs="Times New Roman"/>
                <w:sz w:val="21"/>
                <w:szCs w:val="21"/>
              </w:rPr>
            </w:pPr>
            <w:r>
              <w:rPr>
                <w:rFonts w:cs="Times New Roman"/>
                <w:sz w:val="21"/>
                <w:szCs w:val="21"/>
              </w:rPr>
              <w:t>0.396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D-UNet</w:t>
            </w:r>
          </w:p>
        </w:tc>
        <w:tc>
          <w:tcPr>
            <w:tcW w:w="716" w:type="dxa"/>
            <w:vAlign w:val="center"/>
          </w:tcPr>
          <w:p>
            <w:pPr>
              <w:spacing w:line="240" w:lineRule="auto"/>
              <w:jc w:val="center"/>
              <w:rPr>
                <w:rFonts w:cs="Times New Roman"/>
                <w:sz w:val="21"/>
                <w:szCs w:val="21"/>
              </w:rPr>
            </w:pPr>
            <w:r>
              <w:rPr>
                <w:rFonts w:cs="Times New Roman"/>
                <w:sz w:val="21"/>
                <w:szCs w:val="21"/>
              </w:rPr>
              <w:t>0.548</w:t>
            </w:r>
          </w:p>
        </w:tc>
        <w:tc>
          <w:tcPr>
            <w:tcW w:w="696" w:type="dxa"/>
            <w:vAlign w:val="center"/>
          </w:tcPr>
          <w:p>
            <w:pPr>
              <w:spacing w:line="240" w:lineRule="auto"/>
              <w:jc w:val="center"/>
              <w:rPr>
                <w:rFonts w:cs="Times New Roman"/>
                <w:sz w:val="21"/>
                <w:szCs w:val="21"/>
              </w:rPr>
            </w:pPr>
            <w:r>
              <w:rPr>
                <w:rFonts w:cs="Times New Roman"/>
                <w:sz w:val="21"/>
                <w:szCs w:val="21"/>
              </w:rPr>
              <w:t>0.726</w:t>
            </w:r>
          </w:p>
        </w:tc>
        <w:tc>
          <w:tcPr>
            <w:tcW w:w="913" w:type="dxa"/>
            <w:vAlign w:val="center"/>
          </w:tcPr>
          <w:p>
            <w:pPr>
              <w:spacing w:line="240" w:lineRule="auto"/>
              <w:jc w:val="center"/>
              <w:rPr>
                <w:rFonts w:cs="Times New Roman"/>
                <w:sz w:val="21"/>
                <w:szCs w:val="21"/>
              </w:rPr>
            </w:pPr>
            <w:r>
              <w:rPr>
                <w:rFonts w:cs="Times New Roman"/>
                <w:sz w:val="21"/>
                <w:szCs w:val="21"/>
              </w:rPr>
              <w:t>0.530</w:t>
            </w:r>
          </w:p>
        </w:tc>
        <w:tc>
          <w:tcPr>
            <w:tcW w:w="694" w:type="dxa"/>
            <w:vAlign w:val="center"/>
          </w:tcPr>
          <w:p>
            <w:pPr>
              <w:spacing w:line="240" w:lineRule="auto"/>
              <w:jc w:val="center"/>
              <w:rPr>
                <w:rFonts w:cs="Times New Roman"/>
                <w:sz w:val="21"/>
                <w:szCs w:val="21"/>
              </w:rPr>
            </w:pPr>
            <w:r>
              <w:rPr>
                <w:rFonts w:cs="Times New Roman"/>
                <w:sz w:val="21"/>
                <w:szCs w:val="21"/>
              </w:rPr>
              <w:t>0.665</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0.407</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0.595</w:t>
            </w:r>
          </w:p>
        </w:tc>
        <w:tc>
          <w:tcPr>
            <w:tcW w:w="701" w:type="dxa"/>
            <w:vAlign w:val="center"/>
          </w:tcPr>
          <w:p>
            <w:pPr>
              <w:spacing w:line="240" w:lineRule="auto"/>
              <w:jc w:val="center"/>
              <w:rPr>
                <w:rFonts w:cs="Times New Roman"/>
                <w:sz w:val="21"/>
                <w:szCs w:val="21"/>
              </w:rPr>
            </w:pPr>
            <w:r>
              <w:rPr>
                <w:rFonts w:cs="Times New Roman"/>
                <w:sz w:val="21"/>
                <w:szCs w:val="21"/>
              </w:rPr>
              <w:t>0.736</w:t>
            </w:r>
          </w:p>
        </w:tc>
        <w:tc>
          <w:tcPr>
            <w:tcW w:w="708" w:type="dxa"/>
            <w:vAlign w:val="center"/>
          </w:tcPr>
          <w:p>
            <w:pPr>
              <w:spacing w:line="240" w:lineRule="auto"/>
              <w:jc w:val="center"/>
              <w:rPr>
                <w:rFonts w:cs="Times New Roman"/>
                <w:sz w:val="21"/>
                <w:szCs w:val="21"/>
              </w:rPr>
            </w:pPr>
            <w:r>
              <w:rPr>
                <w:rFonts w:cs="Times New Roman"/>
                <w:sz w:val="21"/>
                <w:szCs w:val="21"/>
              </w:rPr>
              <w:t>0.593</w:t>
            </w:r>
          </w:p>
        </w:tc>
        <w:tc>
          <w:tcPr>
            <w:tcW w:w="709" w:type="dxa"/>
            <w:vAlign w:val="center"/>
          </w:tcPr>
          <w:p>
            <w:pPr>
              <w:spacing w:line="240" w:lineRule="auto"/>
              <w:jc w:val="center"/>
              <w:rPr>
                <w:rFonts w:cs="Times New Roman"/>
                <w:b/>
                <w:bCs/>
                <w:sz w:val="21"/>
                <w:szCs w:val="21"/>
              </w:rPr>
            </w:pPr>
            <w:r>
              <w:rPr>
                <w:rFonts w:cs="Times New Roman"/>
                <w:b/>
                <w:bCs/>
                <w:sz w:val="21"/>
                <w:szCs w:val="21"/>
              </w:rPr>
              <w:t>0.774</w:t>
            </w:r>
          </w:p>
        </w:tc>
        <w:tc>
          <w:tcPr>
            <w:tcW w:w="709" w:type="dxa"/>
            <w:vAlign w:val="center"/>
          </w:tcPr>
          <w:p>
            <w:pPr>
              <w:spacing w:line="240" w:lineRule="auto"/>
              <w:jc w:val="center"/>
              <w:rPr>
                <w:rFonts w:cs="Times New Roman"/>
                <w:b/>
                <w:bCs/>
                <w:sz w:val="21"/>
                <w:szCs w:val="21"/>
              </w:rPr>
            </w:pPr>
            <w:r>
              <w:rPr>
                <w:rFonts w:cs="Times New Roman"/>
                <w:b/>
                <w:bCs/>
                <w:sz w:val="21"/>
                <w:szCs w:val="21"/>
              </w:rPr>
              <w:t>0.466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X-Net</w:t>
            </w:r>
          </w:p>
        </w:tc>
        <w:tc>
          <w:tcPr>
            <w:tcW w:w="716" w:type="dxa"/>
            <w:vAlign w:val="center"/>
          </w:tcPr>
          <w:p>
            <w:pPr>
              <w:spacing w:line="240" w:lineRule="auto"/>
              <w:jc w:val="center"/>
              <w:rPr>
                <w:rFonts w:cs="Times New Roman"/>
                <w:sz w:val="21"/>
                <w:szCs w:val="21"/>
              </w:rPr>
            </w:pPr>
            <w:r>
              <w:rPr>
                <w:rFonts w:cs="Times New Roman"/>
                <w:sz w:val="21"/>
                <w:szCs w:val="21"/>
              </w:rPr>
              <w:t>0.499</w:t>
            </w:r>
          </w:p>
        </w:tc>
        <w:tc>
          <w:tcPr>
            <w:tcW w:w="696" w:type="dxa"/>
            <w:vAlign w:val="center"/>
          </w:tcPr>
          <w:p>
            <w:pPr>
              <w:spacing w:line="240" w:lineRule="auto"/>
              <w:jc w:val="center"/>
              <w:rPr>
                <w:rFonts w:cs="Times New Roman"/>
                <w:sz w:val="21"/>
                <w:szCs w:val="21"/>
              </w:rPr>
            </w:pPr>
            <w:r>
              <w:rPr>
                <w:rFonts w:cs="Times New Roman"/>
                <w:sz w:val="21"/>
                <w:szCs w:val="21"/>
              </w:rPr>
              <w:t>0.672</w:t>
            </w:r>
          </w:p>
        </w:tc>
        <w:tc>
          <w:tcPr>
            <w:tcW w:w="913" w:type="dxa"/>
            <w:vAlign w:val="center"/>
          </w:tcPr>
          <w:p>
            <w:pPr>
              <w:spacing w:line="240" w:lineRule="auto"/>
              <w:jc w:val="center"/>
              <w:rPr>
                <w:rFonts w:cs="Times New Roman"/>
                <w:sz w:val="21"/>
                <w:szCs w:val="21"/>
              </w:rPr>
            </w:pPr>
            <w:r>
              <w:rPr>
                <w:rFonts w:cs="Times New Roman"/>
                <w:sz w:val="21"/>
                <w:szCs w:val="21"/>
              </w:rPr>
              <w:t>0.466</w:t>
            </w:r>
          </w:p>
        </w:tc>
        <w:tc>
          <w:tcPr>
            <w:tcW w:w="694" w:type="dxa"/>
            <w:vAlign w:val="center"/>
          </w:tcPr>
          <w:p>
            <w:pPr>
              <w:spacing w:line="240" w:lineRule="auto"/>
              <w:jc w:val="center"/>
              <w:rPr>
                <w:rFonts w:cs="Times New Roman"/>
                <w:sz w:val="21"/>
                <w:szCs w:val="21"/>
              </w:rPr>
            </w:pPr>
            <w:r>
              <w:rPr>
                <w:rFonts w:cs="Times New Roman"/>
                <w:sz w:val="21"/>
                <w:szCs w:val="21"/>
              </w:rPr>
              <w:t>0.633</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0.382</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0.437</w:t>
            </w:r>
          </w:p>
        </w:tc>
        <w:tc>
          <w:tcPr>
            <w:tcW w:w="701" w:type="dxa"/>
            <w:vAlign w:val="center"/>
          </w:tcPr>
          <w:p>
            <w:pPr>
              <w:spacing w:line="240" w:lineRule="auto"/>
              <w:jc w:val="center"/>
              <w:rPr>
                <w:rFonts w:cs="Times New Roman"/>
                <w:sz w:val="21"/>
                <w:szCs w:val="21"/>
              </w:rPr>
            </w:pPr>
            <w:r>
              <w:rPr>
                <w:rFonts w:cs="Times New Roman"/>
                <w:sz w:val="21"/>
                <w:szCs w:val="21"/>
              </w:rPr>
              <w:t>0.601</w:t>
            </w:r>
          </w:p>
        </w:tc>
        <w:tc>
          <w:tcPr>
            <w:tcW w:w="708" w:type="dxa"/>
            <w:vAlign w:val="center"/>
          </w:tcPr>
          <w:p>
            <w:pPr>
              <w:spacing w:line="240" w:lineRule="auto"/>
              <w:jc w:val="center"/>
              <w:rPr>
                <w:rFonts w:cs="Times New Roman"/>
                <w:sz w:val="21"/>
                <w:szCs w:val="21"/>
              </w:rPr>
            </w:pPr>
            <w:r>
              <w:rPr>
                <w:rFonts w:cs="Times New Roman"/>
                <w:sz w:val="21"/>
                <w:szCs w:val="21"/>
              </w:rPr>
              <w:t>0.418</w:t>
            </w:r>
          </w:p>
        </w:tc>
        <w:tc>
          <w:tcPr>
            <w:tcW w:w="709" w:type="dxa"/>
            <w:vAlign w:val="center"/>
          </w:tcPr>
          <w:p>
            <w:pPr>
              <w:spacing w:line="240" w:lineRule="auto"/>
              <w:jc w:val="center"/>
              <w:rPr>
                <w:rFonts w:cs="Times New Roman"/>
                <w:sz w:val="21"/>
                <w:szCs w:val="21"/>
              </w:rPr>
            </w:pPr>
            <w:r>
              <w:rPr>
                <w:rFonts w:cs="Times New Roman"/>
                <w:sz w:val="21"/>
                <w:szCs w:val="21"/>
              </w:rPr>
              <w:t>0.552</w:t>
            </w:r>
          </w:p>
        </w:tc>
        <w:tc>
          <w:tcPr>
            <w:tcW w:w="709" w:type="dxa"/>
            <w:vAlign w:val="center"/>
          </w:tcPr>
          <w:p>
            <w:pPr>
              <w:spacing w:line="240" w:lineRule="auto"/>
              <w:jc w:val="center"/>
              <w:rPr>
                <w:rFonts w:cs="Times New Roman"/>
                <w:sz w:val="21"/>
                <w:szCs w:val="21"/>
              </w:rPr>
            </w:pPr>
            <w:r>
              <w:rPr>
                <w:rFonts w:cs="Times New Roman"/>
                <w:sz w:val="21"/>
                <w:szCs w:val="21"/>
              </w:rPr>
              <w:t>0.315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CLCI-Net</w:t>
            </w:r>
          </w:p>
        </w:tc>
        <w:tc>
          <w:tcPr>
            <w:tcW w:w="716" w:type="dxa"/>
            <w:vAlign w:val="center"/>
          </w:tcPr>
          <w:p>
            <w:pPr>
              <w:spacing w:line="240" w:lineRule="auto"/>
              <w:jc w:val="center"/>
              <w:rPr>
                <w:rFonts w:cs="Times New Roman"/>
                <w:sz w:val="21"/>
                <w:szCs w:val="21"/>
              </w:rPr>
            </w:pPr>
            <w:r>
              <w:rPr>
                <w:rFonts w:cs="Times New Roman"/>
                <w:sz w:val="21"/>
                <w:szCs w:val="21"/>
              </w:rPr>
              <w:t>0.581</w:t>
            </w:r>
          </w:p>
        </w:tc>
        <w:tc>
          <w:tcPr>
            <w:tcW w:w="696" w:type="dxa"/>
            <w:vAlign w:val="center"/>
          </w:tcPr>
          <w:p>
            <w:pPr>
              <w:spacing w:line="240" w:lineRule="auto"/>
              <w:jc w:val="center"/>
              <w:rPr>
                <w:rFonts w:cs="Times New Roman"/>
                <w:sz w:val="21"/>
                <w:szCs w:val="21"/>
              </w:rPr>
            </w:pPr>
            <w:r>
              <w:rPr>
                <w:rFonts w:cs="Times New Roman"/>
                <w:sz w:val="21"/>
                <w:szCs w:val="21"/>
              </w:rPr>
              <w:t>-</w:t>
            </w:r>
          </w:p>
        </w:tc>
        <w:tc>
          <w:tcPr>
            <w:tcW w:w="913" w:type="dxa"/>
            <w:vAlign w:val="center"/>
          </w:tcPr>
          <w:p>
            <w:pPr>
              <w:spacing w:line="240" w:lineRule="auto"/>
              <w:jc w:val="center"/>
              <w:rPr>
                <w:rFonts w:cs="Times New Roman"/>
                <w:sz w:val="21"/>
                <w:szCs w:val="21"/>
              </w:rPr>
            </w:pPr>
            <w:r>
              <w:rPr>
                <w:rFonts w:cs="Times New Roman"/>
                <w:sz w:val="21"/>
                <w:szCs w:val="21"/>
              </w:rPr>
              <w:t>0.581</w:t>
            </w:r>
          </w:p>
        </w:tc>
        <w:tc>
          <w:tcPr>
            <w:tcW w:w="694" w:type="dxa"/>
            <w:vAlign w:val="center"/>
          </w:tcPr>
          <w:p>
            <w:pPr>
              <w:spacing w:line="240" w:lineRule="auto"/>
              <w:jc w:val="center"/>
              <w:rPr>
                <w:rFonts w:cs="Times New Roman"/>
                <w:sz w:val="21"/>
                <w:szCs w:val="21"/>
              </w:rPr>
            </w:pPr>
            <w:r>
              <w:rPr>
                <w:rFonts w:cs="Times New Roman"/>
                <w:sz w:val="21"/>
                <w:szCs w:val="21"/>
              </w:rPr>
              <w:t>0.649</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0.405</w:t>
            </w:r>
          </w:p>
        </w:tc>
        <w:tc>
          <w:tcPr>
            <w:tcW w:w="701" w:type="dxa"/>
            <w:vAlign w:val="center"/>
          </w:tcPr>
          <w:p>
            <w:pPr>
              <w:spacing w:line="240" w:lineRule="auto"/>
              <w:jc w:val="center"/>
              <w:rPr>
                <w:rFonts w:cs="Times New Roman"/>
                <w:sz w:val="21"/>
                <w:szCs w:val="21"/>
              </w:rPr>
            </w:pPr>
            <w:r>
              <w:rPr>
                <w:rFonts w:cs="Times New Roman"/>
                <w:sz w:val="21"/>
                <w:szCs w:val="21"/>
              </w:rPr>
              <w:t>0.643</w:t>
            </w:r>
          </w:p>
        </w:tc>
        <w:tc>
          <w:tcPr>
            <w:tcW w:w="708" w:type="dxa"/>
            <w:vAlign w:val="center"/>
          </w:tcPr>
          <w:p>
            <w:pPr>
              <w:spacing w:line="240" w:lineRule="auto"/>
              <w:jc w:val="center"/>
              <w:rPr>
                <w:rFonts w:cs="Times New Roman"/>
                <w:sz w:val="21"/>
                <w:szCs w:val="21"/>
              </w:rPr>
            </w:pPr>
            <w:r>
              <w:rPr>
                <w:rFonts w:cs="Times New Roman"/>
                <w:sz w:val="21"/>
                <w:szCs w:val="21"/>
              </w:rPr>
              <w:t>0.423</w:t>
            </w:r>
          </w:p>
        </w:tc>
        <w:tc>
          <w:tcPr>
            <w:tcW w:w="709" w:type="dxa"/>
            <w:vAlign w:val="center"/>
          </w:tcPr>
          <w:p>
            <w:pPr>
              <w:spacing w:line="240" w:lineRule="auto"/>
              <w:jc w:val="center"/>
              <w:rPr>
                <w:rFonts w:cs="Times New Roman"/>
                <w:sz w:val="21"/>
                <w:szCs w:val="21"/>
              </w:rPr>
            </w:pPr>
            <w:r>
              <w:rPr>
                <w:rFonts w:cs="Times New Roman"/>
                <w:sz w:val="21"/>
                <w:szCs w:val="21"/>
              </w:rPr>
              <w:t>0.453</w:t>
            </w:r>
          </w:p>
        </w:tc>
        <w:tc>
          <w:tcPr>
            <w:tcW w:w="709" w:type="dxa"/>
            <w:vAlign w:val="center"/>
          </w:tcPr>
          <w:p>
            <w:pPr>
              <w:spacing w:line="240" w:lineRule="auto"/>
              <w:jc w:val="center"/>
              <w:rPr>
                <w:rFonts w:cs="Times New Roman"/>
                <w:sz w:val="21"/>
                <w:szCs w:val="21"/>
              </w:rPr>
            </w:pPr>
            <w:r>
              <w:rPr>
                <w:rFonts w:cs="Times New Roman"/>
                <w:sz w:val="21"/>
                <w:szCs w:val="21"/>
              </w:rPr>
              <w:t>0.305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vAlign w:val="center"/>
          </w:tcPr>
          <w:p>
            <w:pPr>
              <w:spacing w:line="240" w:lineRule="auto"/>
              <w:jc w:val="left"/>
              <w:rPr>
                <w:rFonts w:cs="Times New Roman"/>
                <w:sz w:val="21"/>
                <w:szCs w:val="21"/>
              </w:rPr>
            </w:pPr>
            <w:r>
              <w:rPr>
                <w:rFonts w:cs="Times New Roman"/>
                <w:sz w:val="21"/>
                <w:szCs w:val="21"/>
              </w:rPr>
              <w:t>3D UNet</w:t>
            </w:r>
          </w:p>
        </w:tc>
        <w:tc>
          <w:tcPr>
            <w:tcW w:w="716" w:type="dxa"/>
            <w:vAlign w:val="center"/>
          </w:tcPr>
          <w:p>
            <w:pPr>
              <w:spacing w:line="240" w:lineRule="auto"/>
              <w:jc w:val="center"/>
              <w:rPr>
                <w:rFonts w:cs="Times New Roman"/>
                <w:sz w:val="21"/>
                <w:szCs w:val="21"/>
              </w:rPr>
            </w:pPr>
            <w:r>
              <w:rPr>
                <w:rFonts w:cs="Times New Roman"/>
                <w:sz w:val="21"/>
                <w:szCs w:val="21"/>
              </w:rPr>
              <w:t>0.471</w:t>
            </w:r>
          </w:p>
        </w:tc>
        <w:tc>
          <w:tcPr>
            <w:tcW w:w="696" w:type="dxa"/>
            <w:vAlign w:val="center"/>
          </w:tcPr>
          <w:p>
            <w:pPr>
              <w:spacing w:line="240" w:lineRule="auto"/>
              <w:jc w:val="center"/>
              <w:rPr>
                <w:rFonts w:cs="Times New Roman"/>
                <w:sz w:val="21"/>
                <w:szCs w:val="21"/>
              </w:rPr>
            </w:pPr>
            <w:r>
              <w:rPr>
                <w:rFonts w:cs="Times New Roman"/>
                <w:sz w:val="21"/>
                <w:szCs w:val="21"/>
              </w:rPr>
              <w:t>0.710</w:t>
            </w:r>
          </w:p>
        </w:tc>
        <w:tc>
          <w:tcPr>
            <w:tcW w:w="913" w:type="dxa"/>
            <w:vAlign w:val="center"/>
          </w:tcPr>
          <w:p>
            <w:pPr>
              <w:spacing w:line="240" w:lineRule="auto"/>
              <w:jc w:val="center"/>
              <w:rPr>
                <w:rFonts w:cs="Times New Roman"/>
                <w:sz w:val="21"/>
                <w:szCs w:val="21"/>
              </w:rPr>
            </w:pPr>
            <w:r>
              <w:rPr>
                <w:rFonts w:cs="Times New Roman"/>
                <w:sz w:val="21"/>
                <w:szCs w:val="21"/>
              </w:rPr>
              <w:t>0.474</w:t>
            </w:r>
          </w:p>
        </w:tc>
        <w:tc>
          <w:tcPr>
            <w:tcW w:w="694" w:type="dxa"/>
            <w:vAlign w:val="center"/>
          </w:tcPr>
          <w:p>
            <w:pPr>
              <w:spacing w:line="240" w:lineRule="auto"/>
              <w:jc w:val="center"/>
              <w:rPr>
                <w:rFonts w:cs="Times New Roman"/>
                <w:sz w:val="21"/>
                <w:szCs w:val="21"/>
              </w:rPr>
            </w:pPr>
            <w:r>
              <w:rPr>
                <w:rFonts w:cs="Times New Roman"/>
                <w:sz w:val="21"/>
                <w:szCs w:val="21"/>
              </w:rPr>
              <w:t>0.553</w:t>
            </w:r>
          </w:p>
        </w:tc>
        <w:tc>
          <w:tcPr>
            <w:tcW w:w="689"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689"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0.569</w:t>
            </w:r>
          </w:p>
        </w:tc>
        <w:tc>
          <w:tcPr>
            <w:tcW w:w="701" w:type="dxa"/>
            <w:vAlign w:val="center"/>
          </w:tcPr>
          <w:p>
            <w:pPr>
              <w:spacing w:line="240" w:lineRule="auto"/>
              <w:jc w:val="center"/>
              <w:rPr>
                <w:rFonts w:cs="Times New Roman"/>
                <w:sz w:val="21"/>
                <w:szCs w:val="21"/>
              </w:rPr>
            </w:pPr>
            <w:r>
              <w:rPr>
                <w:rFonts w:cs="Times New Roman"/>
                <w:sz w:val="21"/>
                <w:szCs w:val="21"/>
              </w:rPr>
              <w:t>0737</w:t>
            </w:r>
          </w:p>
        </w:tc>
        <w:tc>
          <w:tcPr>
            <w:tcW w:w="708" w:type="dxa"/>
            <w:vAlign w:val="center"/>
          </w:tcPr>
          <w:p>
            <w:pPr>
              <w:spacing w:line="240" w:lineRule="auto"/>
              <w:jc w:val="center"/>
              <w:rPr>
                <w:rFonts w:cs="Times New Roman"/>
                <w:sz w:val="21"/>
                <w:szCs w:val="21"/>
              </w:rPr>
            </w:pPr>
            <w:r>
              <w:rPr>
                <w:rFonts w:cs="Times New Roman"/>
                <w:sz w:val="21"/>
                <w:szCs w:val="21"/>
              </w:rPr>
              <w:t>0.577</w:t>
            </w:r>
          </w:p>
        </w:tc>
        <w:tc>
          <w:tcPr>
            <w:tcW w:w="709" w:type="dxa"/>
            <w:vAlign w:val="center"/>
          </w:tcPr>
          <w:p>
            <w:pPr>
              <w:spacing w:line="240" w:lineRule="auto"/>
              <w:jc w:val="center"/>
              <w:rPr>
                <w:rFonts w:cs="Times New Roman"/>
                <w:sz w:val="21"/>
                <w:szCs w:val="21"/>
              </w:rPr>
            </w:pPr>
            <w:r>
              <w:rPr>
                <w:rFonts w:cs="Times New Roman"/>
                <w:sz w:val="21"/>
                <w:szCs w:val="21"/>
              </w:rPr>
              <w:t>0.527</w:t>
            </w:r>
          </w:p>
        </w:tc>
        <w:tc>
          <w:tcPr>
            <w:tcW w:w="709" w:type="dxa"/>
            <w:vAlign w:val="center"/>
          </w:tcPr>
          <w:p>
            <w:pPr>
              <w:spacing w:line="240" w:lineRule="auto"/>
              <w:jc w:val="center"/>
              <w:rPr>
                <w:rFonts w:cs="Times New Roman"/>
                <w:sz w:val="21"/>
                <w:szCs w:val="21"/>
              </w:rPr>
            </w:pPr>
            <w:r>
              <w:rPr>
                <w:rFonts w:cs="Times New Roman"/>
                <w:sz w:val="21"/>
                <w:szCs w:val="21"/>
              </w:rPr>
              <w:t>0.401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93" w:type="dxa"/>
            <w:tcBorders>
              <w:bottom w:val="single" w:color="auto" w:sz="4" w:space="0"/>
            </w:tcBorders>
            <w:vAlign w:val="center"/>
          </w:tcPr>
          <w:p>
            <w:pPr>
              <w:spacing w:line="240" w:lineRule="auto"/>
              <w:jc w:val="left"/>
              <w:rPr>
                <w:rFonts w:cs="Times New Roman"/>
                <w:sz w:val="21"/>
                <w:szCs w:val="21"/>
              </w:rPr>
            </w:pPr>
            <w:r>
              <w:rPr>
                <w:rFonts w:cs="Times New Roman"/>
                <w:sz w:val="21"/>
                <w:szCs w:val="21"/>
              </w:rPr>
              <w:t>AGMR-Net</w:t>
            </w:r>
          </w:p>
        </w:tc>
        <w:tc>
          <w:tcPr>
            <w:tcW w:w="716"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0.594</w:t>
            </w:r>
          </w:p>
        </w:tc>
        <w:tc>
          <w:tcPr>
            <w:tcW w:w="696"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0.754</w:t>
            </w:r>
          </w:p>
        </w:tc>
        <w:tc>
          <w:tcPr>
            <w:tcW w:w="913"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0.579</w:t>
            </w:r>
          </w:p>
        </w:tc>
        <w:tc>
          <w:tcPr>
            <w:tcW w:w="694" w:type="dxa"/>
            <w:tcBorders>
              <w:bottom w:val="single" w:color="auto" w:sz="4" w:space="0"/>
            </w:tcBorders>
            <w:vAlign w:val="center"/>
          </w:tcPr>
          <w:p>
            <w:pPr>
              <w:spacing w:line="240" w:lineRule="auto"/>
              <w:jc w:val="center"/>
              <w:rPr>
                <w:rFonts w:cs="Times New Roman"/>
                <w:sz w:val="21"/>
                <w:szCs w:val="21"/>
              </w:rPr>
            </w:pPr>
            <w:r>
              <w:rPr>
                <w:rFonts w:cs="Times New Roman"/>
                <w:sz w:val="21"/>
                <w:szCs w:val="21"/>
              </w:rPr>
              <w:t>0.713</w:t>
            </w:r>
          </w:p>
        </w:tc>
        <w:tc>
          <w:tcPr>
            <w:tcW w:w="689" w:type="dxa"/>
            <w:tcBorders>
              <w:bottom w:val="single" w:color="auto" w:sz="4" w:space="0"/>
              <w:right w:val="single" w:color="auto" w:sz="4" w:space="0"/>
            </w:tcBorders>
            <w:vAlign w:val="center"/>
          </w:tcPr>
          <w:p>
            <w:pPr>
              <w:spacing w:line="240" w:lineRule="auto"/>
              <w:jc w:val="center"/>
              <w:rPr>
                <w:rFonts w:cs="Times New Roman"/>
                <w:b/>
                <w:bCs/>
                <w:sz w:val="21"/>
                <w:szCs w:val="21"/>
              </w:rPr>
            </w:pPr>
            <w:r>
              <w:rPr>
                <w:rFonts w:cs="Times New Roman"/>
                <w:b/>
                <w:bCs/>
                <w:sz w:val="21"/>
                <w:szCs w:val="21"/>
              </w:rPr>
              <w:t>0.468</w:t>
            </w:r>
          </w:p>
        </w:tc>
        <w:tc>
          <w:tcPr>
            <w:tcW w:w="689" w:type="dxa"/>
            <w:tcBorders>
              <w:left w:val="single" w:color="auto" w:sz="4" w:space="0"/>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0.614</w:t>
            </w:r>
          </w:p>
        </w:tc>
        <w:tc>
          <w:tcPr>
            <w:tcW w:w="701"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0.753</w:t>
            </w:r>
          </w:p>
        </w:tc>
        <w:tc>
          <w:tcPr>
            <w:tcW w:w="708"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0.623</w:t>
            </w:r>
          </w:p>
        </w:tc>
        <w:tc>
          <w:tcPr>
            <w:tcW w:w="709" w:type="dxa"/>
            <w:tcBorders>
              <w:bottom w:val="single" w:color="auto" w:sz="4" w:space="0"/>
            </w:tcBorders>
            <w:vAlign w:val="center"/>
          </w:tcPr>
          <w:p>
            <w:pPr>
              <w:spacing w:line="240" w:lineRule="auto"/>
              <w:jc w:val="center"/>
              <w:rPr>
                <w:rFonts w:cs="Times New Roman"/>
                <w:sz w:val="21"/>
                <w:szCs w:val="21"/>
              </w:rPr>
            </w:pPr>
            <w:r>
              <w:rPr>
                <w:rFonts w:cs="Times New Roman"/>
                <w:sz w:val="21"/>
                <w:szCs w:val="21"/>
              </w:rPr>
              <w:t>0.633</w:t>
            </w:r>
          </w:p>
        </w:tc>
        <w:tc>
          <w:tcPr>
            <w:tcW w:w="709" w:type="dxa"/>
            <w:tcBorders>
              <w:bottom w:val="single" w:color="auto" w:sz="4" w:space="0"/>
            </w:tcBorders>
            <w:vAlign w:val="center"/>
          </w:tcPr>
          <w:p>
            <w:pPr>
              <w:spacing w:line="240" w:lineRule="auto"/>
              <w:jc w:val="center"/>
              <w:rPr>
                <w:rFonts w:cs="Times New Roman"/>
                <w:sz w:val="21"/>
                <w:szCs w:val="21"/>
              </w:rPr>
            </w:pPr>
            <w:r>
              <w:rPr>
                <w:rFonts w:cs="Times New Roman"/>
                <w:sz w:val="21"/>
                <w:szCs w:val="21"/>
              </w:rPr>
              <w:t>0.443</w:t>
            </w:r>
          </w:p>
        </w:tc>
      </w:tr>
    </w:tbl>
    <w:p>
      <w:pPr>
        <w:overflowPunct w:val="0"/>
        <w:ind w:firstLine="420"/>
        <w:rPr>
          <w:rFonts w:cs="Times New Roman"/>
          <w:szCs w:val="24"/>
        </w:rPr>
      </w:pPr>
      <w:bookmarkStart w:id="131" w:name="_Hlk109325668"/>
      <w:r>
        <w:rPr>
          <w:rFonts w:cs="Times New Roman"/>
          <w:szCs w:val="24"/>
        </w:rPr>
        <w:fldChar w:fldCharType="begin"/>
      </w:r>
      <w:r>
        <w:rPr>
          <w:rFonts w:cs="Times New Roman"/>
          <w:szCs w:val="24"/>
        </w:rPr>
        <w:instrText xml:space="preserve"> REF _Ref130469587 \h </w:instrText>
      </w:r>
      <w:r>
        <w:rPr>
          <w:rFonts w:cs="Times New Roman"/>
          <w:szCs w:val="24"/>
        </w:rPr>
        <w:fldChar w:fldCharType="separate"/>
      </w:r>
      <w:r>
        <w:rPr>
          <w:szCs w:val="21"/>
        </w:rPr>
        <w:t>图3.6</w:t>
      </w:r>
      <w:r>
        <w:rPr>
          <w:rFonts w:cs="Times New Roman"/>
          <w:szCs w:val="24"/>
        </w:rPr>
        <w:fldChar w:fldCharType="end"/>
      </w:r>
      <w:r>
        <w:rPr>
          <w:rFonts w:cs="Times New Roman"/>
          <w:szCs w:val="24"/>
        </w:rPr>
        <w:t>显示了</w:t>
      </w:r>
      <w:r>
        <w:rPr>
          <w:rFonts w:hint="eastAsia" w:cs="Times New Roman"/>
          <w:szCs w:val="24"/>
        </w:rPr>
        <w:t>七</w:t>
      </w:r>
      <w:r>
        <w:rPr>
          <w:rFonts w:cs="Times New Roman"/>
          <w:szCs w:val="24"/>
        </w:rPr>
        <w:t>种方法的预测结果与</w:t>
      </w:r>
      <w:r>
        <w:rPr>
          <w:rFonts w:hint="eastAsia" w:cs="Times New Roman"/>
          <w:szCs w:val="24"/>
        </w:rPr>
        <w:t>金标准</w:t>
      </w:r>
      <w:r>
        <w:rPr>
          <w:rFonts w:cs="Times New Roman"/>
          <w:szCs w:val="24"/>
        </w:rPr>
        <w:t>的差异，</w:t>
      </w:r>
      <w:r>
        <w:rPr>
          <w:rFonts w:hint="eastAsia" w:cs="Times New Roman"/>
          <w:szCs w:val="24"/>
        </w:rPr>
        <w:t>我们将预测结果与金标准做作减法运算得到差异图，差异图中黄色为假阴性，黑色为假阳性，这样</w:t>
      </w:r>
      <w:r>
        <w:rPr>
          <w:rFonts w:cs="Times New Roman"/>
          <w:szCs w:val="24"/>
        </w:rPr>
        <w:t>更方便地显示我们的方法对类内不一致和</w:t>
      </w:r>
      <w:r>
        <w:rPr>
          <w:rFonts w:hint="eastAsia" w:cs="Times New Roman"/>
          <w:szCs w:val="24"/>
        </w:rPr>
        <w:t>类间模糊</w:t>
      </w:r>
      <w:r>
        <w:rPr>
          <w:rFonts w:cs="Times New Roman"/>
          <w:szCs w:val="24"/>
        </w:rPr>
        <w:t>的影响。由于类内不一致，网络在差异图的黄色区域预测</w:t>
      </w:r>
      <w:r>
        <w:rPr>
          <w:rFonts w:hint="eastAsia" w:cs="Times New Roman"/>
          <w:szCs w:val="24"/>
        </w:rPr>
        <w:t>了错误的</w:t>
      </w:r>
      <w:r>
        <w:rPr>
          <w:rFonts w:cs="Times New Roman"/>
          <w:szCs w:val="24"/>
        </w:rPr>
        <w:t>假阴性，而由于</w:t>
      </w:r>
      <w:r>
        <w:rPr>
          <w:rFonts w:hint="eastAsia" w:cs="Times New Roman"/>
          <w:szCs w:val="24"/>
        </w:rPr>
        <w:t>类间模糊</w:t>
      </w:r>
      <w:r>
        <w:rPr>
          <w:rFonts w:cs="Times New Roman"/>
          <w:szCs w:val="24"/>
        </w:rPr>
        <w:t>，在黑色区域预测</w:t>
      </w:r>
      <w:r>
        <w:rPr>
          <w:rFonts w:hint="eastAsia" w:cs="Times New Roman"/>
          <w:szCs w:val="24"/>
        </w:rPr>
        <w:t>了错误的</w:t>
      </w:r>
      <w:r>
        <w:rPr>
          <w:rFonts w:cs="Times New Roman"/>
          <w:szCs w:val="24"/>
        </w:rPr>
        <w:t>假阳性。可以看出，我们的</w:t>
      </w:r>
      <w:r>
        <w:rPr>
          <w:rFonts w:hint="eastAsia" w:cs="Times New Roman"/>
          <w:szCs w:val="24"/>
        </w:rPr>
        <w:t>方法</w:t>
      </w:r>
      <w:r>
        <w:rPr>
          <w:rFonts w:cs="Times New Roman"/>
          <w:szCs w:val="24"/>
        </w:rPr>
        <w:t>产生了最少的假阴性和假阳性区域，有效提高了网络的分割性能。</w:t>
      </w:r>
    </w:p>
    <w:p>
      <w:pPr>
        <w:overflowPunct w:val="0"/>
        <w:ind w:firstLine="480" w:firstLineChars="200"/>
        <w:rPr>
          <w:rFonts w:cs="Times New Roman"/>
          <w:szCs w:val="24"/>
        </w:rPr>
      </w:pPr>
      <w:r>
        <w:rPr>
          <w:rFonts w:cs="Times New Roman"/>
          <w:szCs w:val="24"/>
        </w:rPr>
        <w:fldChar w:fldCharType="begin"/>
      </w:r>
      <w:r>
        <w:rPr>
          <w:rFonts w:cs="Times New Roman"/>
          <w:szCs w:val="24"/>
        </w:rPr>
        <w:instrText xml:space="preserve"> REF _Ref130469671 \h </w:instrText>
      </w:r>
      <w:r>
        <w:rPr>
          <w:rFonts w:cs="Times New Roman"/>
          <w:szCs w:val="24"/>
        </w:rPr>
        <w:fldChar w:fldCharType="separate"/>
      </w:r>
      <w:r>
        <w:rPr>
          <w:szCs w:val="21"/>
        </w:rPr>
        <w:t>图3.7</w:t>
      </w:r>
      <w:r>
        <w:rPr>
          <w:rFonts w:cs="Times New Roman"/>
          <w:szCs w:val="24"/>
        </w:rPr>
        <w:fldChar w:fldCharType="end"/>
      </w:r>
      <w:r>
        <w:rPr>
          <w:rFonts w:cs="Times New Roman"/>
          <w:szCs w:val="24"/>
        </w:rPr>
        <w:t>直观地比较了我们和其他方法</w:t>
      </w:r>
      <w:r>
        <w:rPr>
          <w:rFonts w:hint="eastAsia" w:cs="Times New Roman"/>
          <w:szCs w:val="24"/>
        </w:rPr>
        <w:t>在脑卒中</w:t>
      </w:r>
      <w:r>
        <w:rPr>
          <w:rFonts w:cs="Times New Roman"/>
          <w:szCs w:val="24"/>
        </w:rPr>
        <w:t>分割边界分割</w:t>
      </w:r>
      <w:r>
        <w:rPr>
          <w:rFonts w:hint="eastAsia" w:cs="Times New Roman"/>
          <w:szCs w:val="24"/>
        </w:rPr>
        <w:t>效果上的比较</w:t>
      </w:r>
      <w:r>
        <w:rPr>
          <w:rFonts w:cs="Times New Roman"/>
          <w:szCs w:val="24"/>
        </w:rPr>
        <w:t>，其中红线</w:t>
      </w:r>
      <w:r>
        <w:rPr>
          <w:rFonts w:hint="eastAsia" w:cs="Times New Roman"/>
          <w:szCs w:val="24"/>
        </w:rPr>
        <w:t>代表金标准</w:t>
      </w:r>
      <w:r>
        <w:rPr>
          <w:rFonts w:cs="Times New Roman"/>
          <w:szCs w:val="24"/>
        </w:rPr>
        <w:t>的边界。为了更好地恢复目标边界，U</w:t>
      </w:r>
      <w:r>
        <w:rPr>
          <w:rFonts w:hint="eastAsia" w:cs="Times New Roman"/>
          <w:szCs w:val="24"/>
        </w:rPr>
        <w:t>N</w:t>
      </w:r>
      <w:r>
        <w:rPr>
          <w:rFonts w:cs="Times New Roman"/>
          <w:szCs w:val="24"/>
        </w:rPr>
        <w:t>et++和CLCI-Net在编码阶段修改了跳连接，Deeplab V3使用了多尺度信息，但边界分割效果仍然不如我们的好。</w:t>
      </w:r>
      <w:r>
        <w:rPr>
          <w:rFonts w:hint="eastAsia" w:cs="Times New Roman"/>
          <w:szCs w:val="24"/>
        </w:rPr>
        <w:t>这是</w:t>
      </w:r>
      <w:r>
        <w:rPr>
          <w:rFonts w:cs="Times New Roman"/>
          <w:szCs w:val="24"/>
        </w:rPr>
        <w:t>由于</w:t>
      </w:r>
      <w:r>
        <w:rPr>
          <w:rFonts w:hint="eastAsia" w:cs="Times New Roman"/>
          <w:szCs w:val="24"/>
        </w:rPr>
        <w:t>跨维度特征融合模块</w:t>
      </w:r>
      <w:r>
        <w:rPr>
          <w:rFonts w:cs="Times New Roman"/>
          <w:szCs w:val="24"/>
        </w:rPr>
        <w:t>在编码阶段</w:t>
      </w:r>
      <w:r>
        <w:rPr>
          <w:rFonts w:hint="eastAsia" w:cs="Times New Roman"/>
          <w:szCs w:val="24"/>
        </w:rPr>
        <w:t>捕获</w:t>
      </w:r>
      <w:r>
        <w:rPr>
          <w:rFonts w:cs="Times New Roman"/>
          <w:szCs w:val="24"/>
        </w:rPr>
        <w:t>了更准确的边界特征，</w:t>
      </w:r>
      <w:r>
        <w:rPr>
          <w:rFonts w:hint="eastAsia" w:cs="Times New Roman"/>
          <w:szCs w:val="24"/>
        </w:rPr>
        <w:t>而且多尺度反卷积上采样</w:t>
      </w:r>
      <w:r>
        <w:rPr>
          <w:rFonts w:cs="Times New Roman"/>
          <w:szCs w:val="24"/>
        </w:rPr>
        <w:t>在解码阶段很好地恢复了边界特征，我们可以看到我们的分割结果最接近真实边界。</w:t>
      </w:r>
    </w:p>
    <w:p>
      <w:pPr>
        <w:overflowPunct w:val="0"/>
        <w:jc w:val="center"/>
        <w:rPr>
          <w:rFonts w:cs="Times New Roman"/>
          <w:szCs w:val="24"/>
        </w:rPr>
      </w:pPr>
      <w:r>
        <w:drawing>
          <wp:inline distT="0" distB="0" distL="0" distR="0">
            <wp:extent cx="5175885" cy="314452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3" cstate="print">
                      <a:extLst>
                        <a:ext uri="{28A0092B-C50C-407E-A947-70E740481C1C}">
                          <a14:useLocalDpi xmlns:a14="http://schemas.microsoft.com/office/drawing/2010/main" val="0"/>
                        </a:ext>
                      </a:extLst>
                    </a:blip>
                    <a:srcRect r="3512"/>
                    <a:stretch>
                      <a:fillRect/>
                    </a:stretch>
                  </pic:blipFill>
                  <pic:spPr>
                    <a:xfrm>
                      <a:off x="0" y="0"/>
                      <a:ext cx="5187835" cy="3151806"/>
                    </a:xfrm>
                    <a:prstGeom prst="rect">
                      <a:avLst/>
                    </a:prstGeom>
                    <a:noFill/>
                    <a:ln>
                      <a:noFill/>
                    </a:ln>
                  </pic:spPr>
                </pic:pic>
              </a:graphicData>
            </a:graphic>
          </wp:inline>
        </w:drawing>
      </w:r>
      <w:bookmarkEnd w:id="131"/>
    </w:p>
    <w:p>
      <w:pPr>
        <w:pStyle w:val="44"/>
        <w:spacing w:line="240" w:lineRule="auto"/>
        <w:rPr>
          <w:szCs w:val="21"/>
        </w:rPr>
      </w:pPr>
      <w:bookmarkStart w:id="132" w:name="_Ref130469587"/>
      <w:bookmarkStart w:id="133" w:name="_Toc129440492"/>
      <w:bookmarkStart w:id="134" w:name="_Toc129439056"/>
      <w:bookmarkStart w:id="135" w:name="_Toc130472002"/>
      <w:r>
        <w:rPr>
          <w:szCs w:val="21"/>
        </w:rPr>
        <w:t>图3.</w:t>
      </w:r>
      <w:r>
        <w:rPr>
          <w:szCs w:val="21"/>
        </w:rPr>
        <w:fldChar w:fldCharType="begin"/>
      </w:r>
      <w:r>
        <w:rPr>
          <w:szCs w:val="21"/>
        </w:rPr>
        <w:instrText xml:space="preserve"> SEQ 图 \* ARABIC \s 1 </w:instrText>
      </w:r>
      <w:r>
        <w:rPr>
          <w:szCs w:val="21"/>
        </w:rPr>
        <w:fldChar w:fldCharType="separate"/>
      </w:r>
      <w:r>
        <w:rPr>
          <w:szCs w:val="21"/>
        </w:rPr>
        <w:t>6</w:t>
      </w:r>
      <w:r>
        <w:rPr>
          <w:szCs w:val="21"/>
        </w:rPr>
        <w:fldChar w:fldCharType="end"/>
      </w:r>
      <w:bookmarkEnd w:id="132"/>
      <w:r>
        <w:rPr>
          <w:szCs w:val="21"/>
        </w:rPr>
        <w:t xml:space="preserve">  </w:t>
      </w:r>
      <w:bookmarkEnd w:id="133"/>
      <w:bookmarkEnd w:id="134"/>
      <w:r>
        <w:rPr>
          <w:rFonts w:hint="eastAsia"/>
          <w:szCs w:val="21"/>
        </w:rPr>
        <w:t>不同方法的分割结果图</w:t>
      </w:r>
      <w:bookmarkEnd w:id="135"/>
    </w:p>
    <w:p>
      <w:pPr>
        <w:pStyle w:val="51"/>
        <w:spacing w:line="240" w:lineRule="auto"/>
        <w:rPr>
          <w:sz w:val="21"/>
          <w:szCs w:val="21"/>
        </w:rPr>
      </w:pPr>
      <w:bookmarkStart w:id="136" w:name="_Toc129439226"/>
      <w:bookmarkStart w:id="137" w:name="_Toc130759027"/>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6</w:t>
      </w:r>
      <w:r>
        <w:rPr>
          <w:sz w:val="21"/>
          <w:szCs w:val="21"/>
        </w:rPr>
        <w:fldChar w:fldCharType="end"/>
      </w:r>
      <w:r>
        <w:rPr>
          <w:sz w:val="21"/>
          <w:szCs w:val="21"/>
        </w:rPr>
        <w:t xml:space="preserve">  </w:t>
      </w:r>
      <w:bookmarkEnd w:id="136"/>
      <w:r>
        <w:rPr>
          <w:sz w:val="21"/>
          <w:szCs w:val="21"/>
        </w:rPr>
        <w:t>Figure of segmentation results of different methods</w:t>
      </w:r>
      <w:bookmarkEnd w:id="137"/>
    </w:p>
    <w:p>
      <w:pPr>
        <w:keepNext/>
        <w:overflowPunct w:val="0"/>
        <w:jc w:val="center"/>
      </w:pPr>
      <w:r>
        <w:drawing>
          <wp:inline distT="0" distB="0" distL="0" distR="0">
            <wp:extent cx="5062220" cy="267144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095657" cy="2689002"/>
                    </a:xfrm>
                    <a:prstGeom prst="rect">
                      <a:avLst/>
                    </a:prstGeom>
                    <a:noFill/>
                  </pic:spPr>
                </pic:pic>
              </a:graphicData>
            </a:graphic>
          </wp:inline>
        </w:drawing>
      </w:r>
    </w:p>
    <w:p>
      <w:pPr>
        <w:pStyle w:val="44"/>
        <w:spacing w:line="240" w:lineRule="auto"/>
        <w:rPr>
          <w:szCs w:val="21"/>
        </w:rPr>
      </w:pPr>
      <w:bookmarkStart w:id="138" w:name="_Ref130469671"/>
      <w:bookmarkStart w:id="139" w:name="_Toc129440493"/>
      <w:bookmarkStart w:id="140" w:name="_Toc129439057"/>
      <w:bookmarkStart w:id="141" w:name="_Toc130472003"/>
      <w:r>
        <w:rPr>
          <w:szCs w:val="21"/>
        </w:rPr>
        <w:t>图3.</w:t>
      </w:r>
      <w:r>
        <w:rPr>
          <w:szCs w:val="21"/>
        </w:rPr>
        <w:fldChar w:fldCharType="begin"/>
      </w:r>
      <w:r>
        <w:rPr>
          <w:szCs w:val="21"/>
        </w:rPr>
        <w:instrText xml:space="preserve"> SEQ 图 \* ARABIC \s 1 </w:instrText>
      </w:r>
      <w:r>
        <w:rPr>
          <w:szCs w:val="21"/>
        </w:rPr>
        <w:fldChar w:fldCharType="separate"/>
      </w:r>
      <w:r>
        <w:rPr>
          <w:szCs w:val="21"/>
        </w:rPr>
        <w:t>7</w:t>
      </w:r>
      <w:r>
        <w:rPr>
          <w:szCs w:val="21"/>
        </w:rPr>
        <w:fldChar w:fldCharType="end"/>
      </w:r>
      <w:bookmarkEnd w:id="138"/>
      <w:r>
        <w:rPr>
          <w:szCs w:val="21"/>
        </w:rPr>
        <w:t xml:space="preserve">  </w:t>
      </w:r>
      <w:r>
        <w:rPr>
          <w:rFonts w:hint="eastAsia"/>
          <w:szCs w:val="21"/>
        </w:rPr>
        <w:t>边界分割结果对比</w:t>
      </w:r>
      <w:bookmarkEnd w:id="139"/>
      <w:bookmarkEnd w:id="140"/>
      <w:bookmarkEnd w:id="141"/>
    </w:p>
    <w:p>
      <w:pPr>
        <w:pStyle w:val="51"/>
        <w:spacing w:line="240" w:lineRule="auto"/>
        <w:rPr>
          <w:rFonts w:eastAsia="宋体"/>
          <w:sz w:val="21"/>
          <w:szCs w:val="21"/>
        </w:rPr>
      </w:pPr>
      <w:bookmarkStart w:id="142" w:name="_Toc129439227"/>
      <w:bookmarkStart w:id="143" w:name="_Toc130759028"/>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7</w:t>
      </w:r>
      <w:r>
        <w:rPr>
          <w:sz w:val="21"/>
          <w:szCs w:val="21"/>
        </w:rPr>
        <w:fldChar w:fldCharType="end"/>
      </w:r>
      <w:r>
        <w:rPr>
          <w:sz w:val="21"/>
          <w:szCs w:val="21"/>
        </w:rPr>
        <w:t xml:space="preserve">  Comparison of boundary segmentation results</w:t>
      </w:r>
      <w:bookmarkEnd w:id="142"/>
      <w:bookmarkEnd w:id="143"/>
    </w:p>
    <w:p>
      <w:pPr>
        <w:overflowPunct w:val="0"/>
        <w:ind w:firstLine="480" w:firstLineChars="200"/>
        <w:rPr>
          <w:rFonts w:cs="Times New Roman"/>
          <w:szCs w:val="24"/>
        </w:rPr>
      </w:pPr>
      <w:bookmarkStart w:id="144" w:name="_Hlk109325701"/>
      <w:r>
        <w:rPr>
          <w:rFonts w:cs="Times New Roman"/>
          <w:szCs w:val="24"/>
        </w:rPr>
        <w:fldChar w:fldCharType="begin"/>
      </w:r>
      <w:r>
        <w:rPr>
          <w:rFonts w:cs="Times New Roman"/>
          <w:szCs w:val="24"/>
        </w:rPr>
        <w:instrText xml:space="preserve"> REF _Ref130467389 \h  \* MERGEFORMAT </w:instrText>
      </w:r>
      <w:r>
        <w:rPr>
          <w:rFonts w:cs="Times New Roman"/>
          <w:szCs w:val="24"/>
        </w:rPr>
        <w:fldChar w:fldCharType="separate"/>
      </w:r>
      <w:r>
        <w:rPr>
          <w:rFonts w:cs="Times New Roman"/>
          <w:szCs w:val="24"/>
        </w:rPr>
        <w:t>表3.3</w:t>
      </w:r>
      <w:r>
        <w:rPr>
          <w:rFonts w:cs="Times New Roman"/>
          <w:szCs w:val="24"/>
        </w:rPr>
        <w:fldChar w:fldCharType="end"/>
      </w:r>
      <w:r>
        <w:rPr>
          <w:rFonts w:hint="eastAsia" w:cs="Times New Roman"/>
          <w:szCs w:val="24"/>
        </w:rPr>
        <w:t>呈现了</w:t>
      </w:r>
      <w:r>
        <w:rPr>
          <w:rFonts w:cs="Times New Roman"/>
          <w:szCs w:val="24"/>
        </w:rPr>
        <w:t>我们的方法与其他方法在边界分割</w:t>
      </w:r>
      <w:r>
        <w:rPr>
          <w:rFonts w:hint="eastAsia" w:cs="Times New Roman"/>
          <w:szCs w:val="24"/>
        </w:rPr>
        <w:t>结果的</w:t>
      </w:r>
      <w:r>
        <w:rPr>
          <w:rFonts w:cs="Times New Roman"/>
          <w:szCs w:val="24"/>
        </w:rPr>
        <w:t>定量比较。我们得到的ASD为7.137，95HD为27.005。此外，我们将AGMR-Net的ASD和95HD分数</w:t>
      </w:r>
      <w:r>
        <w:rPr>
          <w:rFonts w:hint="eastAsia" w:cs="Times New Roman"/>
          <w:szCs w:val="24"/>
        </w:rPr>
        <w:t>减去</w:t>
      </w:r>
      <w:r>
        <w:rPr>
          <w:rFonts w:cs="Times New Roman"/>
          <w:szCs w:val="24"/>
        </w:rPr>
        <w:t>其他网络的ASD和95HD分数。如</w:t>
      </w:r>
      <w:r>
        <w:rPr>
          <w:rFonts w:cs="Times New Roman"/>
          <w:szCs w:val="24"/>
        </w:rPr>
        <w:fldChar w:fldCharType="begin"/>
      </w:r>
      <w:r>
        <w:rPr>
          <w:rFonts w:cs="Times New Roman"/>
          <w:szCs w:val="24"/>
        </w:rPr>
        <w:instrText xml:space="preserve"> REF _Ref130467389 \h  \* MERGEFORMAT </w:instrText>
      </w:r>
      <w:r>
        <w:rPr>
          <w:rFonts w:cs="Times New Roman"/>
          <w:szCs w:val="24"/>
        </w:rPr>
        <w:fldChar w:fldCharType="separate"/>
      </w:r>
      <w:r>
        <w:rPr>
          <w:rFonts w:cs="Times New Roman"/>
          <w:szCs w:val="24"/>
        </w:rPr>
        <w:t>表3.3</w:t>
      </w:r>
      <w:r>
        <w:rPr>
          <w:rFonts w:cs="Times New Roman"/>
          <w:szCs w:val="24"/>
        </w:rPr>
        <w:fldChar w:fldCharType="end"/>
      </w:r>
      <w:r>
        <w:rPr>
          <w:rFonts w:cs="Times New Roman"/>
          <w:szCs w:val="24"/>
        </w:rPr>
        <w:t>所示，ASD</w:t>
      </w:r>
      <w:r>
        <w:rPr>
          <w:rFonts w:hint="eastAsia" w:cs="Times New Roman"/>
          <w:szCs w:val="24"/>
        </w:rPr>
        <w:t>精度</w:t>
      </w:r>
      <w:r>
        <w:rPr>
          <w:rFonts w:cs="Times New Roman"/>
          <w:szCs w:val="24"/>
        </w:rPr>
        <w:t>比我们的基线D-U</w:t>
      </w:r>
      <w:r>
        <w:rPr>
          <w:rFonts w:hint="eastAsia" w:cs="Times New Roman"/>
          <w:szCs w:val="24"/>
        </w:rPr>
        <w:t>N</w:t>
      </w:r>
      <w:r>
        <w:rPr>
          <w:rFonts w:cs="Times New Roman"/>
          <w:szCs w:val="24"/>
        </w:rPr>
        <w:t>et</w:t>
      </w:r>
      <w:r>
        <w:rPr>
          <w:rFonts w:hint="eastAsia" w:cs="Times New Roman"/>
          <w:szCs w:val="24"/>
        </w:rPr>
        <w:t>高</w:t>
      </w:r>
      <w:r>
        <w:rPr>
          <w:rFonts w:cs="Times New Roman"/>
          <w:szCs w:val="24"/>
        </w:rPr>
        <w:t>1.795分，95HD</w:t>
      </w:r>
      <w:r>
        <w:rPr>
          <w:rFonts w:hint="eastAsia" w:cs="Times New Roman"/>
          <w:szCs w:val="24"/>
        </w:rPr>
        <w:t>高</w:t>
      </w:r>
      <w:r>
        <w:rPr>
          <w:rFonts w:cs="Times New Roman"/>
          <w:szCs w:val="24"/>
        </w:rPr>
        <w:t>9.550分。与其他网络相比，证明了我们的方法获得了更好的边界分割效果。我们用DSC分数在我们的模型和其他传统模型之间进行了显著性分析，如</w:t>
      </w:r>
      <w:r>
        <w:rPr>
          <w:rFonts w:cs="Times New Roman"/>
          <w:szCs w:val="24"/>
        </w:rPr>
        <w:fldChar w:fldCharType="begin"/>
      </w:r>
      <w:r>
        <w:rPr>
          <w:rFonts w:cs="Times New Roman"/>
          <w:szCs w:val="24"/>
        </w:rPr>
        <w:instrText xml:space="preserve"> REF _Ref130467389 \h  \* MERGEFORMAT </w:instrText>
      </w:r>
      <w:r>
        <w:rPr>
          <w:rFonts w:cs="Times New Roman"/>
          <w:szCs w:val="24"/>
        </w:rPr>
        <w:fldChar w:fldCharType="separate"/>
      </w:r>
      <w:r>
        <w:rPr>
          <w:rFonts w:cs="Times New Roman"/>
          <w:szCs w:val="24"/>
        </w:rPr>
        <w:t>表3.3</w:t>
      </w:r>
      <w:r>
        <w:rPr>
          <w:rFonts w:cs="Times New Roman"/>
          <w:szCs w:val="24"/>
        </w:rPr>
        <w:fldChar w:fldCharType="end"/>
      </w:r>
      <w:r>
        <w:rPr>
          <w:rFonts w:cs="Times New Roman"/>
          <w:szCs w:val="24"/>
        </w:rPr>
        <w:t>所示。实验后的p</w:t>
      </w:r>
      <w:r>
        <w:rPr>
          <w:rFonts w:hint="eastAsia" w:cs="Times New Roman"/>
          <w:szCs w:val="24"/>
        </w:rPr>
        <w:t>-value</w:t>
      </w:r>
      <w:r>
        <w:rPr>
          <w:rFonts w:cs="Times New Roman"/>
          <w:szCs w:val="24"/>
        </w:rPr>
        <w:t>都小于0.05，此外，与</w:t>
      </w:r>
      <w:r>
        <w:rPr>
          <w:rFonts w:hint="eastAsia" w:cs="Times New Roman"/>
          <w:szCs w:val="24"/>
        </w:rPr>
        <w:t>骨干网络</w:t>
      </w:r>
      <w:r>
        <w:rPr>
          <w:rFonts w:cs="Times New Roman"/>
          <w:szCs w:val="24"/>
        </w:rPr>
        <w:t>D-UNet相比，我们方法的</w:t>
      </w:r>
      <w:r>
        <w:rPr>
          <w:rFonts w:hint="eastAsia" w:cs="Times New Roman"/>
          <w:szCs w:val="24"/>
        </w:rPr>
        <w:t>p-value远远</w:t>
      </w:r>
      <w:r>
        <w:rPr>
          <w:rFonts w:cs="Times New Roman"/>
          <w:szCs w:val="24"/>
        </w:rPr>
        <w:t>小于0.05。小于0.05的p</w:t>
      </w:r>
      <w:r>
        <w:rPr>
          <w:rFonts w:hint="eastAsia" w:cs="Times New Roman"/>
          <w:szCs w:val="24"/>
        </w:rPr>
        <w:t>-value</w:t>
      </w:r>
      <w:r>
        <w:rPr>
          <w:rFonts w:cs="Times New Roman"/>
          <w:szCs w:val="24"/>
        </w:rPr>
        <w:t>被认为是DSC</w:t>
      </w:r>
      <w:r>
        <w:rPr>
          <w:rFonts w:hint="eastAsia" w:cs="Times New Roman"/>
          <w:szCs w:val="24"/>
        </w:rPr>
        <w:t>提升</w:t>
      </w:r>
      <w:r>
        <w:rPr>
          <w:rFonts w:cs="Times New Roman"/>
          <w:szCs w:val="24"/>
        </w:rPr>
        <w:t>显著的，证明了我们的</w:t>
      </w:r>
      <w:r>
        <w:rPr>
          <w:rFonts w:hint="eastAsia" w:cs="Times New Roman"/>
          <w:szCs w:val="24"/>
        </w:rPr>
        <w:t>方法</w:t>
      </w:r>
      <w:r>
        <w:rPr>
          <w:rFonts w:cs="Times New Roman"/>
          <w:szCs w:val="24"/>
        </w:rPr>
        <w:t>与其他模型相比是有效的。</w:t>
      </w:r>
      <w:bookmarkEnd w:id="144"/>
    </w:p>
    <w:p>
      <w:pPr>
        <w:pStyle w:val="6"/>
        <w:keepNext/>
        <w:spacing w:line="240" w:lineRule="auto"/>
        <w:jc w:val="center"/>
        <w:rPr>
          <w:rFonts w:ascii="宋体" w:hAnsi="宋体" w:eastAsia="宋体"/>
          <w:b/>
          <w:bCs/>
          <w:sz w:val="21"/>
          <w:szCs w:val="21"/>
        </w:rPr>
      </w:pPr>
      <w:bookmarkStart w:id="145" w:name="_Ref130467389"/>
      <w:bookmarkStart w:id="146" w:name="_Toc129438542"/>
      <w:bookmarkStart w:id="147" w:name="_Toc130472044"/>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end"/>
      </w:r>
      <w:bookmarkEnd w:id="145"/>
      <w:r>
        <w:rPr>
          <w:rFonts w:ascii="宋体" w:hAnsi="宋体" w:eastAsia="宋体"/>
          <w:b/>
          <w:bCs/>
          <w:sz w:val="21"/>
          <w:szCs w:val="21"/>
        </w:rPr>
        <w:t xml:space="preserve">  </w:t>
      </w:r>
      <w:bookmarkEnd w:id="146"/>
      <w:r>
        <w:rPr>
          <w:rFonts w:hint="eastAsia" w:ascii="宋体" w:hAnsi="宋体" w:eastAsia="宋体"/>
          <w:b/>
          <w:bCs/>
          <w:sz w:val="21"/>
          <w:szCs w:val="21"/>
        </w:rPr>
        <w:t>边界分割结果对比</w:t>
      </w:r>
      <w:bookmarkEnd w:id="147"/>
    </w:p>
    <w:p>
      <w:pPr>
        <w:pStyle w:val="6"/>
        <w:keepNext/>
        <w:spacing w:line="240" w:lineRule="auto"/>
        <w:jc w:val="center"/>
        <w:rPr>
          <w:rFonts w:ascii="Times New Roman" w:hAnsi="Times New Roman" w:cs="Times New Roman"/>
          <w:b/>
          <w:bCs/>
          <w:sz w:val="21"/>
          <w:szCs w:val="21"/>
        </w:rPr>
      </w:pPr>
      <w:bookmarkStart w:id="148" w:name="_Toc129438558"/>
      <w:bookmarkStart w:id="149" w:name="_Toc130472060"/>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3</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w:t>
      </w:r>
      <w:bookmarkEnd w:id="148"/>
      <w:r>
        <w:rPr>
          <w:rFonts w:ascii="Times New Roman" w:hAnsi="Times New Roman" w:cs="Times New Roman"/>
          <w:b/>
          <w:bCs/>
          <w:sz w:val="21"/>
          <w:szCs w:val="21"/>
        </w:rPr>
        <w:t>Comparison of boundary segmentation results</w:t>
      </w:r>
      <w:bookmarkEnd w:id="149"/>
    </w:p>
    <w:tbl>
      <w:tblPr>
        <w:tblStyle w:val="19"/>
        <w:tblW w:w="8296" w:type="dxa"/>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694"/>
        <w:gridCol w:w="1497"/>
        <w:gridCol w:w="1979"/>
        <w:gridCol w:w="212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bottom w:val="single" w:color="auto" w:sz="4" w:space="0"/>
            </w:tcBorders>
          </w:tcPr>
          <w:p>
            <w:pPr>
              <w:overflowPunct w:val="0"/>
              <w:spacing w:line="240" w:lineRule="auto"/>
              <w:ind w:firstLine="420" w:firstLineChars="200"/>
              <w:jc w:val="center"/>
              <w:rPr>
                <w:rFonts w:cs="Times New Roman"/>
                <w:sz w:val="21"/>
                <w:szCs w:val="21"/>
              </w:rPr>
            </w:pPr>
            <w:r>
              <w:rPr>
                <w:rFonts w:hint="eastAsia" w:ascii="宋体" w:hAnsi="宋体" w:cs="Times New Roman"/>
                <w:sz w:val="21"/>
                <w:szCs w:val="21"/>
              </w:rPr>
              <w:t>方法</w:t>
            </w:r>
          </w:p>
        </w:tc>
        <w:tc>
          <w:tcPr>
            <w:tcW w:w="1497"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ASD</w:t>
            </w:r>
          </w:p>
        </w:tc>
        <w:tc>
          <w:tcPr>
            <w:tcW w:w="1979"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95HD</w:t>
            </w:r>
          </w:p>
        </w:tc>
        <w:tc>
          <w:tcPr>
            <w:tcW w:w="2126"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P-value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Ours-Unet</w:t>
            </w:r>
          </w:p>
        </w:tc>
        <w:tc>
          <w:tcPr>
            <w:tcW w:w="1497" w:type="dxa"/>
            <w:tcBorders>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−8.008</w:t>
            </w:r>
          </w:p>
        </w:tc>
        <w:tc>
          <w:tcPr>
            <w:tcW w:w="1979" w:type="dxa"/>
            <w:tcBorders>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−25.970</w:t>
            </w:r>
          </w:p>
        </w:tc>
        <w:tc>
          <w:tcPr>
            <w:tcW w:w="2126" w:type="dxa"/>
            <w:tcBorders>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1.35E−5</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Ours-Segnet</w:t>
            </w:r>
          </w:p>
        </w:tc>
        <w:tc>
          <w:tcPr>
            <w:tcW w:w="1497"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−5.089</w:t>
            </w:r>
          </w:p>
        </w:tc>
        <w:tc>
          <w:tcPr>
            <w:tcW w:w="1979"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−18.669</w:t>
            </w:r>
          </w:p>
        </w:tc>
        <w:tc>
          <w:tcPr>
            <w:tcW w:w="2126"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1.92E−6</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Ours-PSPNet</w:t>
            </w:r>
          </w:p>
        </w:tc>
        <w:tc>
          <w:tcPr>
            <w:tcW w:w="1497"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−8.269</w:t>
            </w:r>
          </w:p>
        </w:tc>
        <w:tc>
          <w:tcPr>
            <w:tcW w:w="1979"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−17.908</w:t>
            </w:r>
          </w:p>
        </w:tc>
        <w:tc>
          <w:tcPr>
            <w:tcW w:w="2126"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4.34E−7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Ours-Deeplab v3</w:t>
            </w:r>
          </w:p>
        </w:tc>
        <w:tc>
          <w:tcPr>
            <w:tcW w:w="1497"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−7.058</w:t>
            </w:r>
          </w:p>
        </w:tc>
        <w:tc>
          <w:tcPr>
            <w:tcW w:w="1979"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−14.594</w:t>
            </w:r>
          </w:p>
        </w:tc>
        <w:tc>
          <w:tcPr>
            <w:tcW w:w="2126"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4.77E−7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Ours-Attention Unet</w:t>
            </w:r>
          </w:p>
        </w:tc>
        <w:tc>
          <w:tcPr>
            <w:tcW w:w="1497"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−0.811</w:t>
            </w:r>
          </w:p>
        </w:tc>
        <w:tc>
          <w:tcPr>
            <w:tcW w:w="1979"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−14.637</w:t>
            </w:r>
          </w:p>
        </w:tc>
        <w:tc>
          <w:tcPr>
            <w:tcW w:w="2126"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0.002</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Ours-Unet++</w:t>
            </w:r>
          </w:p>
        </w:tc>
        <w:tc>
          <w:tcPr>
            <w:tcW w:w="1497"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−6.827</w:t>
            </w:r>
          </w:p>
        </w:tc>
        <w:tc>
          <w:tcPr>
            <w:tcW w:w="1979"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−10.542</w:t>
            </w:r>
          </w:p>
        </w:tc>
        <w:tc>
          <w:tcPr>
            <w:tcW w:w="2126"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4.06E−4</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Ours-D-UNet</w:t>
            </w:r>
          </w:p>
        </w:tc>
        <w:tc>
          <w:tcPr>
            <w:tcW w:w="1497"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−1.795</w:t>
            </w:r>
          </w:p>
        </w:tc>
        <w:tc>
          <w:tcPr>
            <w:tcW w:w="1979"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−9.550</w:t>
            </w:r>
          </w:p>
        </w:tc>
        <w:tc>
          <w:tcPr>
            <w:tcW w:w="2126"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0.001</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94" w:type="dxa"/>
            <w:tcBorders>
              <w:top w:val="nil"/>
            </w:tcBorders>
          </w:tcPr>
          <w:p>
            <w:pPr>
              <w:overflowPunct w:val="0"/>
              <w:spacing w:line="240" w:lineRule="auto"/>
              <w:ind w:firstLine="420" w:firstLineChars="200"/>
              <w:jc w:val="center"/>
              <w:rPr>
                <w:rFonts w:cs="Times New Roman"/>
                <w:sz w:val="21"/>
                <w:szCs w:val="21"/>
              </w:rPr>
            </w:pPr>
            <w:r>
              <w:rPr>
                <w:rFonts w:cs="Times New Roman"/>
                <w:sz w:val="21"/>
                <w:szCs w:val="21"/>
              </w:rPr>
              <w:t>Ours-X-net</w:t>
            </w:r>
          </w:p>
        </w:tc>
        <w:tc>
          <w:tcPr>
            <w:tcW w:w="1497" w:type="dxa"/>
            <w:tcBorders>
              <w:top w:val="nil"/>
            </w:tcBorders>
          </w:tcPr>
          <w:p>
            <w:pPr>
              <w:overflowPunct w:val="0"/>
              <w:spacing w:line="240" w:lineRule="auto"/>
              <w:ind w:firstLine="420" w:firstLineChars="200"/>
              <w:jc w:val="center"/>
              <w:rPr>
                <w:rFonts w:cs="Times New Roman"/>
                <w:sz w:val="21"/>
                <w:szCs w:val="21"/>
              </w:rPr>
            </w:pPr>
            <w:r>
              <w:rPr>
                <w:rFonts w:cs="Times New Roman"/>
                <w:sz w:val="21"/>
                <w:szCs w:val="21"/>
              </w:rPr>
              <w:t>−4.474</w:t>
            </w:r>
          </w:p>
        </w:tc>
        <w:tc>
          <w:tcPr>
            <w:tcW w:w="1979" w:type="dxa"/>
            <w:tcBorders>
              <w:top w:val="nil"/>
            </w:tcBorders>
          </w:tcPr>
          <w:p>
            <w:pPr>
              <w:overflowPunct w:val="0"/>
              <w:spacing w:line="240" w:lineRule="auto"/>
              <w:ind w:firstLine="420" w:firstLineChars="200"/>
              <w:jc w:val="center"/>
              <w:rPr>
                <w:rFonts w:cs="Times New Roman"/>
                <w:sz w:val="21"/>
                <w:szCs w:val="21"/>
              </w:rPr>
            </w:pPr>
            <w:r>
              <w:rPr>
                <w:rFonts w:cs="Times New Roman"/>
                <w:sz w:val="21"/>
                <w:szCs w:val="21"/>
              </w:rPr>
              <w:t>−19.497</w:t>
            </w:r>
          </w:p>
        </w:tc>
        <w:tc>
          <w:tcPr>
            <w:tcW w:w="2126" w:type="dxa"/>
            <w:tcBorders>
              <w:top w:val="nil"/>
            </w:tcBorders>
          </w:tcPr>
          <w:p>
            <w:pPr>
              <w:overflowPunct w:val="0"/>
              <w:spacing w:line="240" w:lineRule="auto"/>
              <w:ind w:firstLine="420" w:firstLineChars="200"/>
              <w:jc w:val="center"/>
              <w:rPr>
                <w:rFonts w:cs="Times New Roman"/>
                <w:sz w:val="21"/>
                <w:szCs w:val="21"/>
              </w:rPr>
            </w:pPr>
            <w:r>
              <w:rPr>
                <w:rFonts w:cs="Times New Roman"/>
                <w:sz w:val="21"/>
                <w:szCs w:val="21"/>
              </w:rPr>
              <w:t>9.40E−5</w:t>
            </w:r>
          </w:p>
        </w:tc>
      </w:tr>
    </w:tbl>
    <w:p>
      <w:pPr>
        <w:keepNext/>
        <w:overflowPunct w:val="0"/>
        <w:ind w:firstLine="420"/>
        <w:jc w:val="left"/>
      </w:pPr>
      <w:r>
        <w:rPr>
          <w:rFonts w:cs="Times New Roman"/>
          <w:szCs w:val="24"/>
        </w:rPr>
        <w:fldChar w:fldCharType="begin"/>
      </w:r>
      <w:r>
        <w:rPr>
          <w:rFonts w:cs="Times New Roman"/>
          <w:szCs w:val="24"/>
        </w:rPr>
        <w:instrText xml:space="preserve"> REF _Ref130469708 \h </w:instrText>
      </w:r>
      <w:r>
        <w:rPr>
          <w:rFonts w:cs="Times New Roman"/>
          <w:szCs w:val="24"/>
        </w:rPr>
        <w:fldChar w:fldCharType="separate"/>
      </w:r>
      <w:r>
        <w:rPr>
          <w:szCs w:val="21"/>
        </w:rPr>
        <w:t>图3.8</w:t>
      </w:r>
      <w:r>
        <w:rPr>
          <w:rFonts w:cs="Times New Roman"/>
          <w:szCs w:val="24"/>
        </w:rPr>
        <w:fldChar w:fldCharType="end"/>
      </w:r>
      <w:r>
        <w:rPr>
          <w:rFonts w:cs="Times New Roman"/>
          <w:szCs w:val="24"/>
        </w:rPr>
        <w:t>显示了使用DSC来评估测试集的箱形图。我们的模型具有最高的DSC中值，即0.594，表明与其他模型相比，它的表现很好，并且具有最高的DSC分数，表明它的</w:t>
      </w:r>
      <w:r>
        <w:rPr>
          <w:rFonts w:hint="eastAsia" w:cs="Times New Roman"/>
          <w:szCs w:val="24"/>
        </w:rPr>
        <w:t>上限很高</w:t>
      </w:r>
      <w:r>
        <w:rPr>
          <w:rFonts w:cs="Times New Roman"/>
          <w:szCs w:val="24"/>
        </w:rPr>
        <w:t>。</w:t>
      </w:r>
      <w:r>
        <w:rPr>
          <w:rFonts w:hint="eastAsia" w:cs="Times New Roman"/>
          <w:szCs w:val="24"/>
        </w:rPr>
        <w:t>而且</w:t>
      </w:r>
      <w:r>
        <w:rPr>
          <w:rFonts w:cs="Times New Roman"/>
          <w:szCs w:val="24"/>
        </w:rPr>
        <w:t>DSC</w:t>
      </w:r>
      <w:r>
        <w:rPr>
          <w:rFonts w:hint="eastAsia" w:cs="Times New Roman"/>
          <w:szCs w:val="24"/>
        </w:rPr>
        <w:t>得分的四分位相较于其他网络也在更高的位置，说明我们方法在每个案例上都取得了不错的分割结果，所以</w:t>
      </w:r>
      <w:r>
        <w:rPr>
          <w:rFonts w:cs="Times New Roman"/>
          <w:szCs w:val="24"/>
        </w:rPr>
        <w:t>DSC得分经常集中在</w:t>
      </w:r>
      <w:r>
        <w:rPr>
          <w:rFonts w:hint="eastAsia" w:cs="Times New Roman"/>
          <w:szCs w:val="24"/>
        </w:rPr>
        <w:t>精度</w:t>
      </w:r>
      <w:r>
        <w:rPr>
          <w:rFonts w:cs="Times New Roman"/>
          <w:szCs w:val="24"/>
        </w:rPr>
        <w:t>较高的位置</w:t>
      </w:r>
      <w:r>
        <w:rPr>
          <w:rFonts w:hint="eastAsia" w:cs="Times New Roman"/>
          <w:szCs w:val="24"/>
        </w:rPr>
        <w:t>。</w:t>
      </w:r>
      <w:r>
        <w:rPr>
          <w:rFonts w:cs="Times New Roman"/>
          <w:szCs w:val="24"/>
        </w:rPr>
        <w:drawing>
          <wp:inline distT="0" distB="0" distL="0" distR="0">
            <wp:extent cx="5263515" cy="2541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59541" cy="2587682"/>
                    </a:xfrm>
                    <a:prstGeom prst="rect">
                      <a:avLst/>
                    </a:prstGeom>
                    <a:noFill/>
                    <a:ln>
                      <a:noFill/>
                    </a:ln>
                  </pic:spPr>
                </pic:pic>
              </a:graphicData>
            </a:graphic>
          </wp:inline>
        </w:drawing>
      </w:r>
    </w:p>
    <w:p>
      <w:pPr>
        <w:pStyle w:val="44"/>
        <w:spacing w:line="240" w:lineRule="auto"/>
        <w:rPr>
          <w:szCs w:val="21"/>
        </w:rPr>
      </w:pPr>
      <w:bookmarkStart w:id="150" w:name="_Ref130469708"/>
      <w:bookmarkStart w:id="151" w:name="_Toc130472004"/>
      <w:bookmarkStart w:id="152" w:name="_Toc129440494"/>
      <w:bookmarkStart w:id="153" w:name="_Toc129439058"/>
      <w:r>
        <w:rPr>
          <w:szCs w:val="21"/>
        </w:rPr>
        <w:t>图3.</w:t>
      </w:r>
      <w:r>
        <w:rPr>
          <w:szCs w:val="21"/>
        </w:rPr>
        <w:fldChar w:fldCharType="begin"/>
      </w:r>
      <w:r>
        <w:rPr>
          <w:szCs w:val="21"/>
        </w:rPr>
        <w:instrText xml:space="preserve"> SEQ 图 \* ARABIC \s 1 </w:instrText>
      </w:r>
      <w:r>
        <w:rPr>
          <w:szCs w:val="21"/>
        </w:rPr>
        <w:fldChar w:fldCharType="separate"/>
      </w:r>
      <w:r>
        <w:rPr>
          <w:szCs w:val="21"/>
        </w:rPr>
        <w:t>8</w:t>
      </w:r>
      <w:r>
        <w:rPr>
          <w:szCs w:val="21"/>
        </w:rPr>
        <w:fldChar w:fldCharType="end"/>
      </w:r>
      <w:bookmarkEnd w:id="150"/>
      <w:r>
        <w:rPr>
          <w:szCs w:val="21"/>
        </w:rPr>
        <w:t xml:space="preserve">  AGMR-Net与其他模型的箱型图</w:t>
      </w:r>
      <w:bookmarkEnd w:id="151"/>
      <w:bookmarkEnd w:id="152"/>
      <w:bookmarkEnd w:id="153"/>
    </w:p>
    <w:p>
      <w:pPr>
        <w:pStyle w:val="51"/>
        <w:spacing w:line="240" w:lineRule="auto"/>
        <w:rPr>
          <w:sz w:val="21"/>
          <w:szCs w:val="21"/>
        </w:rPr>
      </w:pPr>
      <w:bookmarkStart w:id="154" w:name="_Toc130759029"/>
      <w:bookmarkStart w:id="155" w:name="_Toc129439228"/>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8</w:t>
      </w:r>
      <w:r>
        <w:rPr>
          <w:sz w:val="21"/>
          <w:szCs w:val="21"/>
        </w:rPr>
        <w:fldChar w:fldCharType="end"/>
      </w:r>
      <w:r>
        <w:rPr>
          <w:sz w:val="21"/>
          <w:szCs w:val="21"/>
        </w:rPr>
        <w:t xml:space="preserve">  Box plot of AGMR-Net with other models</w:t>
      </w:r>
      <w:bookmarkEnd w:id="154"/>
      <w:bookmarkEnd w:id="155"/>
      <w:bookmarkStart w:id="156" w:name="_Ref130468785"/>
      <w:bookmarkStart w:id="157" w:name="_Ref130468772"/>
      <w:bookmarkStart w:id="158" w:name="_Ref130468795"/>
      <w:bookmarkStart w:id="159" w:name="_Ref130468788"/>
      <w:bookmarkStart w:id="160" w:name="_Ref130468767"/>
    </w:p>
    <w:p>
      <w:pPr>
        <w:pStyle w:val="4"/>
        <w:spacing w:before="156" w:after="156"/>
        <w:rPr>
          <w:sz w:val="21"/>
          <w:szCs w:val="21"/>
        </w:rPr>
      </w:pPr>
      <w:bookmarkStart w:id="161" w:name="_Toc130735763"/>
      <w:r>
        <w:t xml:space="preserve">3.6.3 </w:t>
      </w:r>
      <w:r>
        <w:rPr>
          <w:rFonts w:hint="eastAsia"/>
        </w:rPr>
        <w:t>粗粒度图像块注意力模块的实验分析</w:t>
      </w:r>
      <w:bookmarkEnd w:id="156"/>
      <w:bookmarkEnd w:id="157"/>
      <w:bookmarkEnd w:id="158"/>
      <w:bookmarkEnd w:id="159"/>
      <w:bookmarkEnd w:id="160"/>
      <w:bookmarkEnd w:id="161"/>
    </w:p>
    <w:p>
      <w:pPr>
        <w:overflowPunct w:val="0"/>
        <w:ind w:firstLine="482" w:firstLineChars="200"/>
        <w:rPr>
          <w:rFonts w:cs="Times New Roman"/>
          <w:szCs w:val="24"/>
        </w:rPr>
      </w:pPr>
      <w:r>
        <w:rPr>
          <w:rFonts w:cs="Times New Roman"/>
          <w:b/>
          <w:bCs/>
          <w:szCs w:val="24"/>
        </w:rPr>
        <w:t>(1)</w:t>
      </w:r>
      <w:r>
        <w:rPr>
          <w:rFonts w:hint="eastAsia" w:cs="Times New Roman"/>
          <w:b/>
          <w:bCs/>
          <w:szCs w:val="24"/>
        </w:rPr>
        <w:t>粗粒度</w:t>
      </w:r>
      <w:r>
        <w:rPr>
          <w:rFonts w:cs="Times New Roman"/>
          <w:b/>
          <w:bCs/>
          <w:szCs w:val="24"/>
        </w:rPr>
        <w:t>与细粒度注意</w:t>
      </w:r>
      <w:r>
        <w:rPr>
          <w:rFonts w:hint="eastAsia" w:cs="Times New Roman"/>
          <w:b/>
          <w:bCs/>
          <w:szCs w:val="24"/>
        </w:rPr>
        <w:t>力</w:t>
      </w:r>
      <w:r>
        <w:rPr>
          <w:rFonts w:cs="Times New Roman"/>
          <w:b/>
          <w:bCs/>
          <w:szCs w:val="24"/>
        </w:rPr>
        <w:t>的比较。</w:t>
      </w:r>
      <w:bookmarkStart w:id="162" w:name="_Hlk109325871"/>
      <w:r>
        <w:rPr>
          <w:rFonts w:cs="Times New Roman"/>
          <w:szCs w:val="24"/>
        </w:rPr>
        <w:t>为了评估我们的</w:t>
      </w:r>
      <w:r>
        <w:rPr>
          <w:rFonts w:hint="eastAsia" w:cs="Times New Roman"/>
          <w:szCs w:val="24"/>
        </w:rPr>
        <w:t>粗粒度图像块注意力</w:t>
      </w:r>
      <w:r>
        <w:rPr>
          <w:rFonts w:cs="Times New Roman"/>
          <w:szCs w:val="24"/>
        </w:rPr>
        <w:t>模块的有效性，我们将其与</w:t>
      </w:r>
      <w:r>
        <w:rPr>
          <w:rFonts w:hint="eastAsia" w:cs="Times New Roman"/>
          <w:szCs w:val="24"/>
        </w:rPr>
        <w:t>细粒度像素级</w:t>
      </w:r>
      <w:r>
        <w:rPr>
          <w:rFonts w:cs="Times New Roman"/>
          <w:szCs w:val="24"/>
        </w:rPr>
        <w:t>空间注意方法进行了比较：经典的Attention-Unet和D-UN</w:t>
      </w:r>
      <w:r>
        <w:rPr>
          <w:rFonts w:hint="eastAsia" w:cs="Times New Roman"/>
          <w:szCs w:val="24"/>
        </w:rPr>
        <w:t>et</w:t>
      </w:r>
      <w:r>
        <w:rPr>
          <w:rFonts w:cs="Times New Roman"/>
          <w:szCs w:val="24"/>
        </w:rPr>
        <w:t xml:space="preserve"> + FA</w:t>
      </w:r>
      <w:r>
        <w:rPr>
          <w:rFonts w:hint="eastAsia" w:cs="Times New Roman"/>
          <w:szCs w:val="24"/>
        </w:rPr>
        <w:t>(</w:t>
      </w:r>
      <w:r>
        <w:rPr>
          <w:rFonts w:cs="Times New Roman"/>
          <w:szCs w:val="24"/>
        </w:rPr>
        <w:t>Fine attention)。</w:t>
      </w:r>
      <w:r>
        <w:rPr>
          <w:rFonts w:cs="Times New Roman"/>
          <w:szCs w:val="24"/>
        </w:rPr>
        <w:fldChar w:fldCharType="begin"/>
      </w:r>
      <w:r>
        <w:rPr>
          <w:rFonts w:cs="Times New Roman"/>
          <w:szCs w:val="24"/>
        </w:rPr>
        <w:instrText xml:space="preserve"> REF _Ref130467485 \h  \* MERGEFORMAT </w:instrText>
      </w:r>
      <w:r>
        <w:rPr>
          <w:rFonts w:cs="Times New Roman"/>
          <w:szCs w:val="24"/>
        </w:rPr>
        <w:fldChar w:fldCharType="separate"/>
      </w:r>
      <w:r>
        <w:rPr>
          <w:rFonts w:cs="Times New Roman"/>
          <w:szCs w:val="24"/>
        </w:rPr>
        <w:t>表3.4</w:t>
      </w:r>
      <w:r>
        <w:rPr>
          <w:rFonts w:cs="Times New Roman"/>
          <w:szCs w:val="24"/>
        </w:rPr>
        <w:fldChar w:fldCharType="end"/>
      </w:r>
      <w:r>
        <w:rPr>
          <w:rFonts w:cs="Times New Roman"/>
          <w:szCs w:val="24"/>
        </w:rPr>
        <w:t>的结果显示，与其他两种细粒度方法相比，我们的</w:t>
      </w:r>
      <w:r>
        <w:rPr>
          <w:rFonts w:hint="eastAsia" w:cs="Times New Roman"/>
          <w:szCs w:val="24"/>
        </w:rPr>
        <w:t>粗粒度图像块注意力</w:t>
      </w:r>
      <w:r>
        <w:rPr>
          <w:rFonts w:cs="Times New Roman"/>
          <w:szCs w:val="24"/>
        </w:rPr>
        <w:t>方法获得了最好的性能，DSC和DSC</w:t>
      </w:r>
      <w:r>
        <w:rPr>
          <w:rFonts w:hint="eastAsia" w:cs="Times New Roman"/>
          <w:szCs w:val="24"/>
        </w:rPr>
        <w:t>(G)</w:t>
      </w:r>
      <w:r>
        <w:rPr>
          <w:rFonts w:cs="Times New Roman"/>
          <w:szCs w:val="24"/>
        </w:rPr>
        <w:t>得分比D-UN</w:t>
      </w:r>
      <w:r>
        <w:rPr>
          <w:rFonts w:hint="eastAsia" w:cs="Times New Roman"/>
          <w:szCs w:val="24"/>
        </w:rPr>
        <w:t>et</w:t>
      </w:r>
      <w:r>
        <w:rPr>
          <w:rFonts w:cs="Times New Roman"/>
          <w:szCs w:val="24"/>
        </w:rPr>
        <w:t xml:space="preserve"> + FA高0.023和0.017。</w:t>
      </w:r>
      <w:r>
        <w:rPr>
          <w:rFonts w:hint="eastAsia" w:cs="Times New Roman"/>
          <w:szCs w:val="24"/>
        </w:rPr>
        <w:t>这是因为我们的粗粒度图像块注意力方法在编码阶段是通过监督的方式进行学习的，保证了注意力图的准确性。而细粒度的注意力图正如</w:t>
      </w:r>
      <w:r>
        <w:rPr>
          <w:rFonts w:cs="Times New Roman"/>
          <w:szCs w:val="24"/>
        </w:rPr>
        <w:fldChar w:fldCharType="begin"/>
      </w:r>
      <w:r>
        <w:rPr>
          <w:rFonts w:cs="Times New Roman"/>
          <w:szCs w:val="24"/>
        </w:rPr>
        <w:instrText xml:space="preserve"> REF _Ref130463470 \h </w:instrText>
      </w:r>
      <w:r>
        <w:rPr>
          <w:rFonts w:cs="Times New Roman"/>
          <w:szCs w:val="24"/>
        </w:rPr>
        <w:fldChar w:fldCharType="separate"/>
      </w:r>
      <w:r>
        <w:t>图1.2</w:t>
      </w:r>
      <w:r>
        <w:rPr>
          <w:rFonts w:cs="Times New Roman"/>
          <w:szCs w:val="24"/>
        </w:rPr>
        <w:fldChar w:fldCharType="end"/>
      </w:r>
      <w:r>
        <w:rPr>
          <w:rFonts w:hint="eastAsia" w:cs="Times New Roman"/>
          <w:szCs w:val="24"/>
        </w:rPr>
        <w:t>所示，由于在编码阶段注意力的不准确限制了它的性能。</w:t>
      </w:r>
    </w:p>
    <w:bookmarkEnd w:id="162"/>
    <w:p>
      <w:pPr>
        <w:pStyle w:val="6"/>
        <w:keepNext/>
        <w:spacing w:line="240" w:lineRule="auto"/>
        <w:jc w:val="center"/>
        <w:rPr>
          <w:rFonts w:ascii="宋体" w:hAnsi="宋体" w:eastAsia="宋体"/>
          <w:b/>
          <w:bCs/>
          <w:sz w:val="21"/>
          <w:szCs w:val="21"/>
        </w:rPr>
      </w:pPr>
      <w:bookmarkStart w:id="163" w:name="_Ref130467485"/>
      <w:bookmarkStart w:id="164" w:name="_Toc129438543"/>
      <w:bookmarkStart w:id="165" w:name="_Toc130472045"/>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end"/>
      </w:r>
      <w:bookmarkEnd w:id="163"/>
      <w:r>
        <w:rPr>
          <w:rFonts w:ascii="Times New Roman" w:hAnsi="Times New Roman" w:eastAsia="宋体" w:cs="Times New Roman"/>
          <w:b/>
          <w:bCs/>
          <w:sz w:val="21"/>
          <w:szCs w:val="21"/>
        </w:rPr>
        <w:t xml:space="preserve">  </w:t>
      </w:r>
      <w:r>
        <w:rPr>
          <w:rFonts w:ascii="宋体" w:hAnsi="宋体" w:eastAsia="宋体"/>
          <w:b/>
          <w:bCs/>
          <w:sz w:val="21"/>
          <w:szCs w:val="21"/>
        </w:rPr>
        <w:t>空间注意方法的比较</w:t>
      </w:r>
      <w:bookmarkEnd w:id="164"/>
      <w:bookmarkEnd w:id="165"/>
    </w:p>
    <w:p>
      <w:pPr>
        <w:pStyle w:val="6"/>
        <w:keepNext/>
        <w:spacing w:line="240" w:lineRule="auto"/>
        <w:jc w:val="center"/>
        <w:rPr>
          <w:rFonts w:ascii="Times New Roman" w:hAnsi="Times New Roman" w:cs="Times New Roman"/>
        </w:rPr>
      </w:pPr>
      <w:bookmarkStart w:id="166" w:name="_Toc129438559"/>
      <w:bookmarkStart w:id="167" w:name="_Toc130472061"/>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4</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w:t>
      </w:r>
      <w:bookmarkEnd w:id="166"/>
      <w:r>
        <w:rPr>
          <w:rFonts w:ascii="Times New Roman" w:hAnsi="Times New Roman" w:cs="Times New Roman"/>
          <w:b/>
          <w:bCs/>
          <w:sz w:val="21"/>
          <w:szCs w:val="21"/>
        </w:rPr>
        <w:t>Comparison of spatial attention methods</w:t>
      </w:r>
      <w:bookmarkEnd w:id="167"/>
    </w:p>
    <w:tbl>
      <w:tblPr>
        <w:tblStyle w:val="19"/>
        <w:tblW w:w="82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4" w:space="0"/>
              <w:bottom w:val="single" w:color="auto" w:sz="4" w:space="0"/>
            </w:tcBorders>
          </w:tcPr>
          <w:p>
            <w:pPr>
              <w:spacing w:line="240" w:lineRule="auto"/>
              <w:jc w:val="center"/>
              <w:rPr>
                <w:sz w:val="21"/>
                <w:szCs w:val="21"/>
              </w:rPr>
            </w:pPr>
            <w:r>
              <w:rPr>
                <w:rFonts w:hint="eastAsia" w:ascii="宋体" w:hAnsi="宋体" w:cs="Times New Roman"/>
                <w:sz w:val="21"/>
                <w:szCs w:val="21"/>
              </w:rPr>
              <w:t>方法</w:t>
            </w:r>
          </w:p>
        </w:tc>
        <w:tc>
          <w:tcPr>
            <w:tcW w:w="2765" w:type="dxa"/>
            <w:tcBorders>
              <w:top w:val="single" w:color="auto" w:sz="4" w:space="0"/>
              <w:bottom w:val="single" w:color="auto" w:sz="4" w:space="0"/>
            </w:tcBorders>
          </w:tcPr>
          <w:p>
            <w:pPr>
              <w:spacing w:line="240" w:lineRule="auto"/>
              <w:jc w:val="center"/>
              <w:rPr>
                <w:sz w:val="21"/>
                <w:szCs w:val="21"/>
              </w:rPr>
            </w:pPr>
            <w:r>
              <w:rPr>
                <w:rFonts w:cs="Times New Roman"/>
                <w:sz w:val="21"/>
                <w:szCs w:val="21"/>
              </w:rPr>
              <w:t>DSC</w:t>
            </w:r>
          </w:p>
        </w:tc>
        <w:tc>
          <w:tcPr>
            <w:tcW w:w="2765" w:type="dxa"/>
            <w:tcBorders>
              <w:top w:val="single" w:color="auto" w:sz="4" w:space="0"/>
              <w:bottom w:val="single" w:color="auto" w:sz="4" w:space="0"/>
            </w:tcBorders>
          </w:tcPr>
          <w:p>
            <w:pPr>
              <w:spacing w:line="240" w:lineRule="auto"/>
              <w:jc w:val="center"/>
              <w:rPr>
                <w:sz w:val="21"/>
                <w:szCs w:val="21"/>
              </w:rPr>
            </w:pPr>
            <w:r>
              <w:rPr>
                <w:rFonts w:cs="Times New Roman"/>
                <w:sz w:val="21"/>
                <w:szCs w:val="21"/>
              </w:rPr>
              <w:t>DSC(G)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4" w:space="0"/>
            </w:tcBorders>
          </w:tcPr>
          <w:p>
            <w:pPr>
              <w:spacing w:line="240" w:lineRule="auto"/>
              <w:jc w:val="center"/>
              <w:rPr>
                <w:sz w:val="21"/>
                <w:szCs w:val="21"/>
              </w:rPr>
            </w:pPr>
            <w:r>
              <w:rPr>
                <w:rFonts w:cs="Times New Roman"/>
                <w:sz w:val="21"/>
                <w:szCs w:val="21"/>
              </w:rPr>
              <w:t>Attention-Unet</w:t>
            </w:r>
          </w:p>
        </w:tc>
        <w:tc>
          <w:tcPr>
            <w:tcW w:w="2765" w:type="dxa"/>
            <w:tcBorders>
              <w:top w:val="single" w:color="auto" w:sz="4" w:space="0"/>
            </w:tcBorders>
          </w:tcPr>
          <w:p>
            <w:pPr>
              <w:spacing w:line="240" w:lineRule="auto"/>
              <w:jc w:val="center"/>
              <w:rPr>
                <w:sz w:val="21"/>
                <w:szCs w:val="21"/>
              </w:rPr>
            </w:pPr>
            <w:r>
              <w:rPr>
                <w:rFonts w:cs="Times New Roman"/>
                <w:sz w:val="21"/>
                <w:szCs w:val="21"/>
              </w:rPr>
              <w:t>0.536±0.261</w:t>
            </w:r>
          </w:p>
        </w:tc>
        <w:tc>
          <w:tcPr>
            <w:tcW w:w="2765" w:type="dxa"/>
            <w:tcBorders>
              <w:top w:val="single" w:color="auto" w:sz="4" w:space="0"/>
            </w:tcBorders>
          </w:tcPr>
          <w:p>
            <w:pPr>
              <w:spacing w:line="240" w:lineRule="auto"/>
              <w:jc w:val="center"/>
              <w:rPr>
                <w:sz w:val="21"/>
                <w:szCs w:val="21"/>
              </w:rPr>
            </w:pPr>
            <w:r>
              <w:rPr>
                <w:rFonts w:cs="Times New Roman"/>
                <w:sz w:val="21"/>
                <w:szCs w:val="21"/>
              </w:rPr>
              <w:t>0.706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Pr>
          <w:p>
            <w:pPr>
              <w:spacing w:line="240" w:lineRule="auto"/>
              <w:jc w:val="center"/>
              <w:rPr>
                <w:sz w:val="21"/>
                <w:szCs w:val="21"/>
              </w:rPr>
            </w:pPr>
            <w:r>
              <w:rPr>
                <w:rFonts w:cs="Times New Roman"/>
                <w:sz w:val="21"/>
                <w:szCs w:val="21"/>
              </w:rPr>
              <w:t>D-UN</w:t>
            </w:r>
            <w:r>
              <w:rPr>
                <w:rFonts w:hint="eastAsia" w:cs="Times New Roman"/>
                <w:sz w:val="21"/>
                <w:szCs w:val="21"/>
              </w:rPr>
              <w:t>et</w:t>
            </w:r>
            <w:r>
              <w:rPr>
                <w:rFonts w:cs="Times New Roman"/>
                <w:sz w:val="21"/>
                <w:szCs w:val="21"/>
              </w:rPr>
              <w:t xml:space="preserve"> + FA</w:t>
            </w:r>
          </w:p>
        </w:tc>
        <w:tc>
          <w:tcPr>
            <w:tcW w:w="2765" w:type="dxa"/>
          </w:tcPr>
          <w:p>
            <w:pPr>
              <w:spacing w:line="240" w:lineRule="auto"/>
              <w:jc w:val="center"/>
              <w:rPr>
                <w:sz w:val="21"/>
                <w:szCs w:val="21"/>
              </w:rPr>
            </w:pPr>
            <w:r>
              <w:rPr>
                <w:rFonts w:cs="Times New Roman"/>
                <w:sz w:val="21"/>
                <w:szCs w:val="21"/>
              </w:rPr>
              <w:t>0.551±0.253</w:t>
            </w:r>
          </w:p>
        </w:tc>
        <w:tc>
          <w:tcPr>
            <w:tcW w:w="2765" w:type="dxa"/>
          </w:tcPr>
          <w:p>
            <w:pPr>
              <w:spacing w:line="240" w:lineRule="auto"/>
              <w:jc w:val="center"/>
              <w:rPr>
                <w:sz w:val="21"/>
                <w:szCs w:val="21"/>
              </w:rPr>
            </w:pPr>
            <w:r>
              <w:rPr>
                <w:rFonts w:cs="Times New Roman"/>
                <w:sz w:val="21"/>
                <w:szCs w:val="21"/>
              </w:rPr>
              <w:t>0.724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spacing w:line="240" w:lineRule="auto"/>
              <w:jc w:val="center"/>
              <w:rPr>
                <w:sz w:val="21"/>
                <w:szCs w:val="21"/>
              </w:rPr>
            </w:pPr>
            <w:r>
              <w:rPr>
                <w:rFonts w:cs="Times New Roman"/>
                <w:sz w:val="21"/>
                <w:szCs w:val="21"/>
              </w:rPr>
              <w:t>D-UN</w:t>
            </w:r>
            <w:r>
              <w:rPr>
                <w:rFonts w:hint="eastAsia" w:cs="Times New Roman"/>
                <w:sz w:val="21"/>
                <w:szCs w:val="21"/>
              </w:rPr>
              <w:t>et</w:t>
            </w:r>
            <w:r>
              <w:rPr>
                <w:rFonts w:cs="Times New Roman"/>
                <w:sz w:val="21"/>
                <w:szCs w:val="21"/>
              </w:rPr>
              <w:t xml:space="preserve"> + CPA</w:t>
            </w:r>
          </w:p>
        </w:tc>
        <w:tc>
          <w:tcPr>
            <w:tcW w:w="2765" w:type="dxa"/>
            <w:tcBorders>
              <w:bottom w:val="single" w:color="auto" w:sz="4" w:space="0"/>
            </w:tcBorders>
          </w:tcPr>
          <w:p>
            <w:pPr>
              <w:spacing w:line="240" w:lineRule="auto"/>
              <w:jc w:val="center"/>
              <w:rPr>
                <w:b/>
                <w:bCs/>
                <w:sz w:val="21"/>
                <w:szCs w:val="21"/>
              </w:rPr>
            </w:pPr>
            <w:r>
              <w:rPr>
                <w:rFonts w:cs="Times New Roman"/>
                <w:b/>
                <w:bCs/>
                <w:sz w:val="21"/>
                <w:szCs w:val="21"/>
              </w:rPr>
              <w:t>0.574±0.272</w:t>
            </w:r>
          </w:p>
        </w:tc>
        <w:tc>
          <w:tcPr>
            <w:tcW w:w="2765" w:type="dxa"/>
            <w:tcBorders>
              <w:bottom w:val="single" w:color="auto" w:sz="4" w:space="0"/>
            </w:tcBorders>
          </w:tcPr>
          <w:p>
            <w:pPr>
              <w:spacing w:line="240" w:lineRule="auto"/>
              <w:jc w:val="center"/>
              <w:rPr>
                <w:b/>
                <w:bCs/>
                <w:sz w:val="21"/>
                <w:szCs w:val="21"/>
              </w:rPr>
            </w:pPr>
            <w:r>
              <w:rPr>
                <w:rFonts w:cs="Times New Roman"/>
                <w:b/>
                <w:bCs/>
                <w:sz w:val="21"/>
                <w:szCs w:val="21"/>
              </w:rPr>
              <w:t>0.741</w:t>
            </w:r>
          </w:p>
        </w:tc>
      </w:tr>
    </w:tbl>
    <w:p>
      <w:pPr>
        <w:overflowPunct w:val="0"/>
        <w:ind w:firstLine="480" w:firstLineChars="200"/>
        <w:rPr>
          <w:rFonts w:cs="Times New Roman"/>
          <w:szCs w:val="24"/>
        </w:rPr>
      </w:pPr>
      <w:r>
        <w:rPr>
          <w:rFonts w:cs="Times New Roman"/>
          <w:szCs w:val="24"/>
        </w:rPr>
        <w:t xml:space="preserve"> </w:t>
      </w:r>
      <w:r>
        <w:rPr>
          <w:rFonts w:cs="Times New Roman"/>
          <w:b/>
          <w:bCs/>
          <w:szCs w:val="24"/>
        </w:rPr>
        <w:t>(2)</w:t>
      </w:r>
      <w:bookmarkStart w:id="168" w:name="_Hlk109325900"/>
      <w:r>
        <w:rPr>
          <w:rFonts w:hint="eastAsia" w:cs="Times New Roman"/>
          <w:b/>
          <w:bCs/>
          <w:szCs w:val="24"/>
        </w:rPr>
        <w:t>粗粒度图像块注意力</w:t>
      </w:r>
      <w:r>
        <w:rPr>
          <w:rFonts w:cs="Times New Roman"/>
          <w:b/>
          <w:bCs/>
          <w:szCs w:val="24"/>
        </w:rPr>
        <w:t>突出目标空间（位置）信息的过程。</w:t>
      </w:r>
      <w:bookmarkEnd w:id="168"/>
      <w:r>
        <w:rPr>
          <w:rFonts w:cs="Times New Roman"/>
          <w:szCs w:val="24"/>
        </w:rPr>
        <w:t>如</w:t>
      </w:r>
      <w:r>
        <w:rPr>
          <w:rFonts w:cs="Times New Roman"/>
          <w:szCs w:val="24"/>
        </w:rPr>
        <w:fldChar w:fldCharType="begin"/>
      </w:r>
      <w:r>
        <w:rPr>
          <w:rFonts w:cs="Times New Roman"/>
          <w:szCs w:val="24"/>
        </w:rPr>
        <w:instrText xml:space="preserve"> REF _Ref130469854 \h  \* MERGEFORMAT </w:instrText>
      </w:r>
      <w:r>
        <w:rPr>
          <w:rFonts w:cs="Times New Roman"/>
          <w:szCs w:val="24"/>
        </w:rPr>
        <w:fldChar w:fldCharType="separate"/>
      </w:r>
      <w:r>
        <w:rPr>
          <w:rFonts w:cs="Times New Roman"/>
          <w:szCs w:val="24"/>
        </w:rPr>
        <w:t>图3.9</w:t>
      </w:r>
      <w:r>
        <w:rPr>
          <w:rFonts w:cs="Times New Roman"/>
          <w:szCs w:val="24"/>
        </w:rPr>
        <w:fldChar w:fldCharType="end"/>
      </w:r>
      <w:r>
        <w:rPr>
          <w:rFonts w:cs="Times New Roman"/>
          <w:szCs w:val="24"/>
        </w:rPr>
        <w:t>所示</w:t>
      </w:r>
      <w:r>
        <w:rPr>
          <w:rFonts w:hint="eastAsia" w:cs="Times New Roman"/>
          <w:szCs w:val="24"/>
        </w:rPr>
        <w:t>,</w:t>
      </w:r>
      <w:r>
        <w:rPr>
          <w:rFonts w:cs="Times New Roman"/>
          <w:szCs w:val="24"/>
        </w:rPr>
        <w:t>第二行是我们的粗粒度图像块注意</w:t>
      </w:r>
      <w:r>
        <w:rPr>
          <w:rFonts w:hint="eastAsia" w:cs="Times New Roman"/>
          <w:szCs w:val="24"/>
        </w:rPr>
        <w:t>力</w:t>
      </w:r>
      <w:r>
        <w:rPr>
          <w:rFonts w:cs="Times New Roman"/>
          <w:szCs w:val="24"/>
        </w:rPr>
        <w:t>产生的注意图，其中颜色鲜艳的区域代表网络需要注意的</w:t>
      </w:r>
      <w:r>
        <w:rPr>
          <w:rFonts w:hint="eastAsia" w:cs="Times New Roman"/>
          <w:szCs w:val="24"/>
        </w:rPr>
        <w:t>图像块</w:t>
      </w:r>
      <w:r>
        <w:rPr>
          <w:rFonts w:cs="Times New Roman"/>
          <w:szCs w:val="24"/>
        </w:rPr>
        <w:t>，</w:t>
      </w:r>
      <w:r>
        <w:rPr>
          <w:rFonts w:hint="eastAsia" w:cs="Times New Roman"/>
          <w:szCs w:val="24"/>
        </w:rPr>
        <w:t>表示</w:t>
      </w:r>
      <w:r>
        <w:rPr>
          <w:rFonts w:cs="Times New Roman"/>
          <w:szCs w:val="24"/>
        </w:rPr>
        <w:t>目标区域</w:t>
      </w:r>
      <w:r>
        <w:rPr>
          <w:rFonts w:hint="eastAsia" w:cs="Times New Roman"/>
          <w:szCs w:val="24"/>
        </w:rPr>
        <w:t>出现在这些图像块</w:t>
      </w:r>
      <w:r>
        <w:rPr>
          <w:rFonts w:cs="Times New Roman"/>
          <w:szCs w:val="24"/>
        </w:rPr>
        <w:t>中的概率</w:t>
      </w:r>
      <w:r>
        <w:rPr>
          <w:rFonts w:hint="eastAsia" w:cs="Times New Roman"/>
          <w:szCs w:val="24"/>
        </w:rPr>
        <w:t>较</w:t>
      </w:r>
      <w:r>
        <w:rPr>
          <w:rFonts w:cs="Times New Roman"/>
          <w:szCs w:val="24"/>
        </w:rPr>
        <w:t>高。比较注意前后特征图的背景和病变区域，</w:t>
      </w:r>
      <w:r>
        <w:rPr>
          <w:rFonts w:hint="eastAsia" w:cs="Times New Roman"/>
          <w:szCs w:val="24"/>
        </w:rPr>
        <w:t>我们可以发现</w:t>
      </w:r>
      <w:r>
        <w:rPr>
          <w:rFonts w:cs="Times New Roman"/>
          <w:szCs w:val="24"/>
        </w:rPr>
        <w:t>任务相关（病变）区域明显增强，</w:t>
      </w:r>
      <w:bookmarkStart w:id="169" w:name="_Hlk109325944"/>
      <w:r>
        <w:rPr>
          <w:rFonts w:cs="Times New Roman"/>
          <w:szCs w:val="24"/>
        </w:rPr>
        <w:t>说明该模块可以有效地捕捉目标的空间信息，从而帮助网络更好地提取目标特征，排除目标不相关特征的干扰，减少噪声。在</w:t>
      </w:r>
      <w:r>
        <w:rPr>
          <w:rFonts w:hint="eastAsia" w:cs="Times New Roman"/>
          <w:szCs w:val="24"/>
        </w:rPr>
        <w:t>编码器和解码器的</w:t>
      </w:r>
      <w:r>
        <w:rPr>
          <w:rFonts w:cs="Times New Roman"/>
          <w:szCs w:val="24"/>
        </w:rPr>
        <w:t>特征融合的过程中，低噪声</w:t>
      </w:r>
      <w:r>
        <w:rPr>
          <w:rFonts w:hint="eastAsia" w:cs="Times New Roman"/>
          <w:szCs w:val="24"/>
        </w:rPr>
        <w:t>的</w:t>
      </w:r>
      <w:r>
        <w:rPr>
          <w:rFonts w:cs="Times New Roman"/>
          <w:szCs w:val="24"/>
        </w:rPr>
        <w:t>特征图也被送到</w:t>
      </w:r>
      <w:r>
        <w:rPr>
          <w:rFonts w:hint="eastAsia" w:cs="Times New Roman"/>
          <w:szCs w:val="24"/>
        </w:rPr>
        <w:t>深层</w:t>
      </w:r>
      <w:r>
        <w:rPr>
          <w:rFonts w:cs="Times New Roman"/>
          <w:szCs w:val="24"/>
        </w:rPr>
        <w:t>的解码器中，这更有利于解码器提取目标特征。</w:t>
      </w:r>
      <w:bookmarkEnd w:id="169"/>
      <w:bookmarkStart w:id="170" w:name="_Hlk109325956"/>
      <w:r>
        <w:rPr>
          <w:rFonts w:cs="Times New Roman"/>
          <w:szCs w:val="24"/>
        </w:rPr>
        <w:t>同时，粗粒度注意力图的生成可以通过先验知识的监督来训练，</w:t>
      </w:r>
      <w:r>
        <w:rPr>
          <w:rFonts w:hint="eastAsia" w:cs="Times New Roman"/>
          <w:szCs w:val="24"/>
        </w:rPr>
        <w:t>并且</w:t>
      </w:r>
      <w:r>
        <w:rPr>
          <w:rFonts w:cs="Times New Roman"/>
          <w:szCs w:val="24"/>
        </w:rPr>
        <w:t>随着网络层数的加深，注意力图变得更加</w:t>
      </w:r>
      <w:r>
        <w:rPr>
          <w:rFonts w:hint="eastAsia" w:cs="Times New Roman"/>
          <w:szCs w:val="24"/>
        </w:rPr>
        <w:t>准确</w:t>
      </w:r>
      <w:r>
        <w:rPr>
          <w:rFonts w:cs="Times New Roman"/>
          <w:szCs w:val="24"/>
        </w:rPr>
        <w:t>，可以与先验位置图保持一致。如</w:t>
      </w:r>
      <w:r>
        <w:rPr>
          <w:rFonts w:cs="Times New Roman"/>
          <w:szCs w:val="24"/>
        </w:rPr>
        <w:fldChar w:fldCharType="begin"/>
      </w:r>
      <w:r>
        <w:rPr>
          <w:rFonts w:cs="Times New Roman"/>
          <w:szCs w:val="24"/>
        </w:rPr>
        <w:instrText xml:space="preserve"> REF _Ref130469854 \h  \* MERGEFORMAT </w:instrText>
      </w:r>
      <w:r>
        <w:rPr>
          <w:rFonts w:cs="Times New Roman"/>
          <w:szCs w:val="24"/>
        </w:rPr>
        <w:fldChar w:fldCharType="separate"/>
      </w:r>
      <w:r>
        <w:rPr>
          <w:rFonts w:cs="Times New Roman"/>
          <w:szCs w:val="24"/>
        </w:rPr>
        <w:t>图3.9</w:t>
      </w:r>
      <w:r>
        <w:rPr>
          <w:rFonts w:cs="Times New Roman"/>
          <w:szCs w:val="24"/>
        </w:rPr>
        <w:fldChar w:fldCharType="end"/>
      </w:r>
      <w:r>
        <w:rPr>
          <w:rFonts w:cs="Times New Roman"/>
          <w:szCs w:val="24"/>
        </w:rPr>
        <w:t>所示，由于目标在每一层特征图中的相对位置变化不大，</w:t>
      </w:r>
      <w:r>
        <w:rPr>
          <w:rFonts w:hint="eastAsia" w:cs="Times New Roman"/>
          <w:szCs w:val="24"/>
        </w:rPr>
        <w:t>粗粒度图像块注意力模块</w:t>
      </w:r>
      <w:r>
        <w:rPr>
          <w:rFonts w:cs="Times New Roman"/>
          <w:szCs w:val="24"/>
        </w:rPr>
        <w:t>能够通过先验知识监督</w:t>
      </w:r>
      <w:r>
        <w:rPr>
          <w:rFonts w:hint="eastAsia" w:cs="Times New Roman"/>
          <w:szCs w:val="24"/>
        </w:rPr>
        <w:t>保证</w:t>
      </w:r>
      <w:r>
        <w:rPr>
          <w:rFonts w:cs="Times New Roman"/>
          <w:szCs w:val="24"/>
        </w:rPr>
        <w:t>生成准确的注意力图，所以</w:t>
      </w:r>
      <w:r>
        <w:rPr>
          <w:rFonts w:hint="eastAsia" w:cs="Times New Roman"/>
          <w:szCs w:val="24"/>
        </w:rPr>
        <w:t>图像块</w:t>
      </w:r>
      <w:r>
        <w:rPr>
          <w:rFonts w:cs="Times New Roman"/>
          <w:szCs w:val="24"/>
        </w:rPr>
        <w:t>注意力能准确地突出每一层目标的空间信息，增强目标和背景之间的</w:t>
      </w:r>
      <w:r>
        <w:rPr>
          <w:rFonts w:hint="eastAsia" w:cs="Times New Roman"/>
          <w:szCs w:val="24"/>
        </w:rPr>
        <w:t>对比度</w:t>
      </w:r>
      <w:r>
        <w:rPr>
          <w:rFonts w:cs="Times New Roman"/>
          <w:szCs w:val="24"/>
        </w:rPr>
        <w:t>。虽然第一列和第二列的注意图没有后三列的准确，但注意</w:t>
      </w:r>
      <w:r>
        <w:rPr>
          <w:rFonts w:hint="eastAsia" w:cs="Times New Roman"/>
          <w:szCs w:val="24"/>
        </w:rPr>
        <w:t>后的特征</w:t>
      </w:r>
      <w:r>
        <w:rPr>
          <w:rFonts w:cs="Times New Roman"/>
          <w:szCs w:val="24"/>
        </w:rPr>
        <w:t>图中目标区域的</w:t>
      </w:r>
      <w:r>
        <w:rPr>
          <w:rFonts w:hint="eastAsia" w:cs="Times New Roman"/>
          <w:szCs w:val="24"/>
        </w:rPr>
        <w:t>图像</w:t>
      </w:r>
      <w:r>
        <w:rPr>
          <w:rFonts w:cs="Times New Roman"/>
          <w:szCs w:val="24"/>
        </w:rPr>
        <w:t>块与</w:t>
      </w:r>
      <w:r>
        <w:rPr>
          <w:rFonts w:hint="eastAsia" w:cs="Times New Roman"/>
          <w:szCs w:val="24"/>
        </w:rPr>
        <w:t>背景图像块</w:t>
      </w:r>
      <w:r>
        <w:rPr>
          <w:rFonts w:cs="Times New Roman"/>
          <w:szCs w:val="24"/>
        </w:rPr>
        <w:t>相比还是很明显的。</w:t>
      </w:r>
      <w:bookmarkEnd w:id="170"/>
      <w:r>
        <w:rPr>
          <w:rFonts w:cs="Times New Roman"/>
          <w:szCs w:val="24"/>
        </w:rPr>
        <w:t>此外，我们借用</w:t>
      </w:r>
      <w:r>
        <w:rPr>
          <w:rFonts w:hint="eastAsia" w:cs="Times New Roman"/>
          <w:szCs w:val="24"/>
        </w:rPr>
        <w:t>残差网络</w:t>
      </w:r>
      <w:r>
        <w:rPr>
          <w:rFonts w:cs="Times New Roman"/>
          <w:szCs w:val="24"/>
        </w:rPr>
        <w:t>的思想，使特征图中的重要信息不会因为</w:t>
      </w:r>
      <w:r>
        <w:rPr>
          <w:rFonts w:hint="eastAsia" w:cs="Times New Roman"/>
          <w:szCs w:val="24"/>
        </w:rPr>
        <w:t>前期</w:t>
      </w:r>
      <w:r>
        <w:rPr>
          <w:rFonts w:cs="Times New Roman"/>
          <w:szCs w:val="24"/>
        </w:rPr>
        <w:t>注意力图的错误而丢失。</w:t>
      </w:r>
    </w:p>
    <w:p>
      <w:pPr>
        <w:overflowPunct w:val="0"/>
        <w:ind w:firstLine="482" w:firstLineChars="200"/>
        <w:rPr>
          <w:rFonts w:cs="Times New Roman"/>
          <w:szCs w:val="24"/>
        </w:rPr>
      </w:pPr>
      <w:r>
        <w:rPr>
          <w:rFonts w:cs="Times New Roman"/>
          <w:b/>
          <w:bCs/>
          <w:szCs w:val="24"/>
        </w:rPr>
        <w:t>(3)突出</w:t>
      </w:r>
      <w:r>
        <w:rPr>
          <w:rFonts w:hint="eastAsia" w:cs="Times New Roman"/>
          <w:b/>
          <w:bCs/>
          <w:szCs w:val="24"/>
        </w:rPr>
        <w:t>的</w:t>
      </w:r>
      <w:r>
        <w:rPr>
          <w:rFonts w:cs="Times New Roman"/>
          <w:b/>
          <w:bCs/>
          <w:szCs w:val="24"/>
        </w:rPr>
        <w:t>目标空间信息可以引导网络提取</w:t>
      </w:r>
      <w:r>
        <w:rPr>
          <w:rFonts w:hint="eastAsia" w:cs="Times New Roman"/>
          <w:b/>
          <w:bCs/>
          <w:szCs w:val="24"/>
        </w:rPr>
        <w:t>特定于</w:t>
      </w:r>
      <w:r>
        <w:rPr>
          <w:rFonts w:cs="Times New Roman"/>
          <w:b/>
          <w:bCs/>
          <w:szCs w:val="24"/>
        </w:rPr>
        <w:t>目标的</w:t>
      </w:r>
      <w:r>
        <w:rPr>
          <w:rFonts w:hint="eastAsia" w:cs="Times New Roman"/>
          <w:b/>
          <w:bCs/>
          <w:szCs w:val="24"/>
        </w:rPr>
        <w:t>高质量</w:t>
      </w:r>
      <w:r>
        <w:rPr>
          <w:rFonts w:cs="Times New Roman"/>
          <w:b/>
          <w:bCs/>
          <w:szCs w:val="24"/>
        </w:rPr>
        <w:t>特征。</w:t>
      </w:r>
      <w:r>
        <w:rPr>
          <w:rFonts w:cs="Times New Roman"/>
          <w:szCs w:val="24"/>
        </w:rPr>
        <w:t>因为</w:t>
      </w:r>
      <w:r>
        <w:rPr>
          <w:rFonts w:hint="eastAsia" w:cs="Times New Roman"/>
          <w:szCs w:val="24"/>
        </w:rPr>
        <w:t>与</w:t>
      </w:r>
      <w:r>
        <w:rPr>
          <w:rFonts w:cs="Times New Roman"/>
          <w:szCs w:val="24"/>
        </w:rPr>
        <w:t>目标相关的特征可以更好地识别</w:t>
      </w:r>
      <w:r>
        <w:rPr>
          <w:rFonts w:hint="eastAsia" w:cs="Times New Roman"/>
          <w:szCs w:val="24"/>
        </w:rPr>
        <w:t>目标</w:t>
      </w:r>
      <w:r>
        <w:rPr>
          <w:rFonts w:cs="Times New Roman"/>
          <w:szCs w:val="24"/>
        </w:rPr>
        <w:t>，所以特征之间的</w:t>
      </w:r>
      <w:r>
        <w:rPr>
          <w:rFonts w:hint="eastAsia" w:cs="Times New Roman"/>
          <w:szCs w:val="24"/>
        </w:rPr>
        <w:t>差异</w:t>
      </w:r>
      <w:r>
        <w:rPr>
          <w:rFonts w:cs="Times New Roman"/>
          <w:szCs w:val="24"/>
        </w:rPr>
        <w:t>性会增加</w:t>
      </w:r>
      <w:r>
        <w:rPr>
          <w:rFonts w:cs="Times New Roman"/>
          <w:szCs w:val="24"/>
        </w:rPr>
        <w:fldChar w:fldCharType="begin"/>
      </w:r>
      <w:r>
        <w:rPr>
          <w:rFonts w:cs="Times New Roman"/>
          <w:szCs w:val="24"/>
        </w:rPr>
        <w:instrText xml:space="preserve"> ADDIN EN.CITE &lt;EndNote&gt;&lt;Cite&gt;&lt;Author&gt;Yang&lt;/Author&gt;&lt;Year&gt;2020&lt;/Year&gt;&lt;RecNum&gt;60&lt;/RecNum&gt;&lt;DisplayText&gt;&lt;style face="superscript"&gt;[81]&lt;/style&gt;&lt;/DisplayText&gt;&lt;record&gt;&lt;rec-number&gt;60&lt;/rec-number&gt;&lt;foreign-keys&gt;&lt;key app="EN" db-id="wt0f55tzdrr09ne0web5fwv9a2zaffp955av" timestamp="1677576578"&gt;60&lt;/key&gt;&lt;/foreign-keys&gt;&lt;ref-type name="Conference Proceedings"&gt;10&lt;/ref-type&gt;&lt;contributors&gt;&lt;authors&gt;&lt;author&gt;Z. Yang&lt;/author&gt;&lt;author&gt;L. Zhu&lt;/author&gt;&lt;author&gt;Y. Wu&lt;/author&gt;&lt;author&gt;Y. Yang&lt;/author&gt;&lt;/authors&gt;&lt;/contributors&gt;&lt;titles&gt;&lt;title&gt;Gated Channel Transformation for Visual Recognition&lt;/title&gt;&lt;secondary-title&gt;2020 IEEE/CVF Conference on Computer Vision and Pattern Recognition (CVPR)&lt;/secondary-title&gt;&lt;alt-title&gt;2020 IEEE/CVF Conference on Computer Vision and Pattern Recognition (CVPR)&lt;/alt-title&gt;&lt;/titles&gt;&lt;pages&gt;11791-11800&lt;/pages&gt;&lt;dates&gt;&lt;year&gt;2020&lt;/year&gt;&lt;pub-dates&gt;&lt;date&gt;13-19 June 2020&lt;/date&gt;&lt;/pub-dates&gt;&lt;/dates&gt;&lt;isbn&gt;2575-7075&lt;/isbn&gt;&lt;urls&gt;&lt;/urls&gt;&lt;electronic-resource-num&gt;10.1109/CVPR42600.2020.01181&lt;/electronic-resource-num&gt;&lt;/record&gt;&lt;/Cite&gt;&lt;/EndNote&gt;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"_ENREF_81" \o "Yang, 2020 #60" </w:instrText>
      </w:r>
      <w:r>
        <w:fldChar w:fldCharType="separate"/>
      </w:r>
      <w:r>
        <w:rPr>
          <w:rFonts w:cs="Times New Roman"/>
          <w:szCs w:val="24"/>
          <w:vertAlign w:val="superscript"/>
        </w:rPr>
        <w:t>81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。而</w:t>
      </w:r>
      <w:r>
        <w:rPr>
          <w:rFonts w:cs="Times New Roman"/>
          <w:szCs w:val="24"/>
        </w:rPr>
        <w:t>每个通道都是</w:t>
      </w:r>
      <w:r>
        <w:rPr>
          <w:rFonts w:hint="eastAsia" w:cs="Times New Roman"/>
          <w:szCs w:val="24"/>
        </w:rPr>
        <w:t>不同的卷积特征对</w:t>
      </w:r>
      <w:r>
        <w:rPr>
          <w:rFonts w:cs="Times New Roman"/>
          <w:szCs w:val="24"/>
        </w:rPr>
        <w:t>输入特征图的</w:t>
      </w:r>
      <w:r>
        <w:rPr>
          <w:rFonts w:hint="eastAsia" w:cs="Times New Roman"/>
          <w:szCs w:val="24"/>
        </w:rPr>
        <w:t>响应</w:t>
      </w:r>
      <w:r>
        <w:rPr>
          <w:rFonts w:cs="Times New Roman"/>
          <w:szCs w:val="24"/>
        </w:rPr>
        <w:t>，所以通道之间的</w:t>
      </w:r>
      <w:r>
        <w:rPr>
          <w:rFonts w:hint="eastAsia" w:cs="Times New Roman"/>
          <w:szCs w:val="24"/>
        </w:rPr>
        <w:t>差异</w:t>
      </w:r>
      <w:r>
        <w:rPr>
          <w:rFonts w:cs="Times New Roman"/>
          <w:szCs w:val="24"/>
        </w:rPr>
        <w:t>性</w:t>
      </w:r>
      <w:r>
        <w:rPr>
          <w:rFonts w:hint="eastAsia" w:cs="Times New Roman"/>
          <w:szCs w:val="24"/>
        </w:rPr>
        <w:t>和</w:t>
      </w:r>
      <w:r>
        <w:rPr>
          <w:rFonts w:cs="Times New Roman"/>
          <w:szCs w:val="24"/>
        </w:rPr>
        <w:t>通道权重之间的</w:t>
      </w:r>
      <w:r>
        <w:rPr>
          <w:rFonts w:hint="eastAsia" w:cs="Times New Roman"/>
          <w:szCs w:val="24"/>
        </w:rPr>
        <w:t>方差</w:t>
      </w:r>
      <w:r>
        <w:rPr>
          <w:rFonts w:cs="Times New Roman"/>
          <w:szCs w:val="24"/>
        </w:rPr>
        <w:t>也会增加</w:t>
      </w:r>
      <w:r>
        <w:rPr>
          <w:rFonts w:cs="Times New Roman"/>
          <w:szCs w:val="24"/>
        </w:rPr>
        <w:fldChar w:fldCharType="begin"/>
      </w:r>
      <w:r>
        <w:rPr>
          <w:rFonts w:cs="Times New Roman"/>
          <w:szCs w:val="24"/>
        </w:rPr>
        <w:instrText xml:space="preserve"> ADDIN EN.CITE &lt;EndNote&gt;&lt;Cite&gt;&lt;Author&gt;Yang&lt;/Author&gt;&lt;Year&gt;2020&lt;/Year&gt;&lt;RecNum&gt;60&lt;/RecNum&gt;&lt;DisplayText&gt;&lt;style face="superscript"&gt;[81]&lt;/style&gt;&lt;/DisplayText&gt;&lt;record&gt;&lt;rec-number&gt;60&lt;/rec-number&gt;&lt;foreign-keys&gt;&lt;key app="EN" db-id="wt0f55tzdrr09ne0web5fwv9a2zaffp955av" timestamp="1677576578"&gt;60&lt;/key&gt;&lt;/foreign-keys&gt;&lt;ref-type name="Conference Proceedings"&gt;10&lt;/ref-type&gt;&lt;contributors&gt;&lt;authors&gt;&lt;author&gt;Z. Yang&lt;/author&gt;&lt;author&gt;L. Zhu&lt;/author&gt;&lt;author&gt;Y. Wu&lt;/author&gt;&lt;author&gt;Y. Yang&lt;/author&gt;&lt;/authors&gt;&lt;/contributors&gt;&lt;titles&gt;&lt;title&gt;Gated Channel Transformation for Visual Recognition&lt;/title&gt;&lt;secondary-title&gt;2020 IEEE/CVF Conference on Computer Vision and Pattern Recognition (CVPR)&lt;/secondary-title&gt;&lt;alt-title&gt;2020 IEEE/CVF Conference on Computer Vision and Pattern Recognition (CVPR)&lt;/alt-title&gt;&lt;/titles&gt;&lt;pages&gt;11791-11800&lt;/pages&gt;&lt;dates&gt;&lt;year&gt;2020&lt;/year&gt;&lt;pub-dates&gt;&lt;date&gt;13-19 June 2020&lt;/date&gt;&lt;/pub-dates&gt;&lt;/dates&gt;&lt;isbn&gt;2575-7075&lt;/isbn&gt;&lt;urls&gt;&lt;/urls&gt;&lt;electronic-resource-num&gt;10.1109/CVPR42600.2020.01181&lt;/electronic-resource-num&gt;&lt;/record&gt;&lt;/Cite&gt;&lt;/EndNote&gt;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"_ENREF_81" \o "Yang, 2020 #60" </w:instrText>
      </w:r>
      <w:r>
        <w:fldChar w:fldCharType="separate"/>
      </w:r>
      <w:r>
        <w:rPr>
          <w:rFonts w:cs="Times New Roman"/>
          <w:szCs w:val="24"/>
          <w:vertAlign w:val="superscript"/>
        </w:rPr>
        <w:t>81</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。为了更有效地说明</w:t>
      </w:r>
      <w:r>
        <w:rPr>
          <w:rFonts w:hint="eastAsia" w:cs="Times New Roman"/>
          <w:szCs w:val="24"/>
        </w:rPr>
        <w:t>粗粒度图像块注意力</w:t>
      </w:r>
      <w:r>
        <w:rPr>
          <w:rFonts w:cs="Times New Roman"/>
          <w:szCs w:val="24"/>
        </w:rPr>
        <w:t>模块可以引导网络提取</w:t>
      </w:r>
      <w:r>
        <w:rPr>
          <w:rFonts w:hint="eastAsia" w:cs="Times New Roman"/>
          <w:szCs w:val="24"/>
        </w:rPr>
        <w:t>与</w:t>
      </w:r>
      <w:r>
        <w:rPr>
          <w:rFonts w:cs="Times New Roman"/>
          <w:szCs w:val="24"/>
        </w:rPr>
        <w:t>目标相关的特征，我们可以通过</w:t>
      </w:r>
      <w:r>
        <w:rPr>
          <w:rFonts w:hint="eastAsia" w:cs="Times New Roman"/>
          <w:szCs w:val="24"/>
        </w:rPr>
        <w:t>跨维度特征融合</w:t>
      </w:r>
      <w:r>
        <w:rPr>
          <w:rFonts w:cs="Times New Roman"/>
          <w:szCs w:val="24"/>
        </w:rPr>
        <w:t>模块</w:t>
      </w:r>
      <w:r>
        <w:rPr>
          <w:rFonts w:hint="eastAsia" w:cs="Times New Roman"/>
          <w:szCs w:val="24"/>
        </w:rPr>
        <w:t>为</w:t>
      </w:r>
      <w:r>
        <w:rPr>
          <w:rFonts w:cs="Times New Roman"/>
          <w:szCs w:val="24"/>
        </w:rPr>
        <w:t>每个通道</w:t>
      </w:r>
      <w:r>
        <w:rPr>
          <w:rFonts w:hint="eastAsia" w:cs="Times New Roman"/>
          <w:szCs w:val="24"/>
        </w:rPr>
        <w:t>分配的</w:t>
      </w:r>
      <w:r>
        <w:rPr>
          <w:rFonts w:cs="Times New Roman"/>
          <w:szCs w:val="24"/>
        </w:rPr>
        <w:t>权重</w:t>
      </w:r>
      <w:r>
        <w:rPr>
          <w:rFonts w:hint="eastAsia" w:cs="Times New Roman"/>
          <w:szCs w:val="24"/>
        </w:rPr>
        <w:t>值</w:t>
      </w:r>
      <w:r>
        <w:rPr>
          <w:rFonts w:cs="Times New Roman"/>
          <w:szCs w:val="24"/>
        </w:rPr>
        <w:t>来定量地支持。如</w:t>
      </w:r>
      <w:r>
        <w:rPr>
          <w:rFonts w:cs="Times New Roman"/>
          <w:szCs w:val="24"/>
        </w:rPr>
        <w:fldChar w:fldCharType="begin"/>
      </w:r>
      <w:r>
        <w:rPr>
          <w:rFonts w:cs="Times New Roman"/>
          <w:szCs w:val="24"/>
        </w:rPr>
        <w:instrText xml:space="preserve"> REF _Ref130469901 \h </w:instrText>
      </w:r>
      <w:r>
        <w:rPr>
          <w:rFonts w:cs="Times New Roman"/>
          <w:szCs w:val="24"/>
        </w:rPr>
        <w:fldChar w:fldCharType="separate"/>
      </w:r>
      <w:r>
        <w:rPr>
          <w:szCs w:val="21"/>
        </w:rPr>
        <w:t>图3.10</w:t>
      </w:r>
      <w:r>
        <w:rPr>
          <w:rFonts w:cs="Times New Roman"/>
          <w:szCs w:val="24"/>
        </w:rPr>
        <w:fldChar w:fldCharType="end"/>
      </w:r>
      <w:r>
        <w:rPr>
          <w:rFonts w:cs="Times New Roman"/>
          <w:szCs w:val="24"/>
        </w:rPr>
        <w:t xml:space="preserve"> (b)和(d)分别是加入</w:t>
      </w:r>
      <w:r>
        <w:rPr>
          <w:rFonts w:hint="eastAsia" w:cs="Times New Roman"/>
          <w:szCs w:val="24"/>
        </w:rPr>
        <w:t>粗粒度图像块注意力</w:t>
      </w:r>
      <w:r>
        <w:rPr>
          <w:rFonts w:cs="Times New Roman"/>
          <w:szCs w:val="24"/>
        </w:rPr>
        <w:t>模块后</w:t>
      </w:r>
      <w:r>
        <w:rPr>
          <w:rFonts w:hint="eastAsia" w:cs="Times New Roman"/>
          <w:szCs w:val="24"/>
        </w:rPr>
        <w:t>两层跨维度特征融合模块</w:t>
      </w:r>
      <w:r>
        <w:rPr>
          <w:rFonts w:cs="Times New Roman"/>
          <w:szCs w:val="24"/>
        </w:rPr>
        <w:t>得到的</w:t>
      </w:r>
      <w:r>
        <w:rPr>
          <w:rFonts w:hint="eastAsia" w:cs="Times New Roman"/>
          <w:szCs w:val="24"/>
        </w:rPr>
        <w:t>2</w:t>
      </w:r>
      <w:r>
        <w:rPr>
          <w:rFonts w:cs="Times New Roman"/>
          <w:szCs w:val="24"/>
        </w:rPr>
        <w:t>D特征图</w:t>
      </w:r>
      <w:r>
        <w:rPr>
          <w:rFonts w:hint="eastAsia" w:cs="Times New Roman"/>
          <w:szCs w:val="24"/>
        </w:rPr>
        <w:t>不同通道</w:t>
      </w:r>
      <w:r>
        <w:rPr>
          <w:rFonts w:cs="Times New Roman"/>
          <w:szCs w:val="24"/>
        </w:rPr>
        <w:t>的权重。观察向量图，加入</w:t>
      </w:r>
      <w:r>
        <w:rPr>
          <w:rFonts w:hint="eastAsia" w:cs="Times New Roman"/>
          <w:szCs w:val="24"/>
        </w:rPr>
        <w:t>粗粒度图像块注意力</w:t>
      </w:r>
      <w:r>
        <w:rPr>
          <w:rFonts w:cs="Times New Roman"/>
          <w:szCs w:val="24"/>
        </w:rPr>
        <w:t>后，向量图的色差增大，这说明通道权重值之间的</w:t>
      </w:r>
      <w:r>
        <w:rPr>
          <w:rFonts w:hint="eastAsia" w:cs="Times New Roman"/>
          <w:szCs w:val="24"/>
        </w:rPr>
        <w:t>方差</w:t>
      </w:r>
      <w:r>
        <w:rPr>
          <w:rFonts w:cs="Times New Roman"/>
          <w:szCs w:val="24"/>
        </w:rPr>
        <w:t>增大。方差的增加证明了加入</w:t>
      </w:r>
      <w:r>
        <w:rPr>
          <w:rFonts w:hint="eastAsia" w:cs="Times New Roman"/>
          <w:szCs w:val="24"/>
        </w:rPr>
        <w:t>粗粒度图像块注意力</w:t>
      </w:r>
      <w:r>
        <w:rPr>
          <w:rFonts w:cs="Times New Roman"/>
          <w:szCs w:val="24"/>
        </w:rPr>
        <w:t>模块后，网络提取了更高质量的</w:t>
      </w:r>
      <w:r>
        <w:rPr>
          <w:rFonts w:hint="eastAsia" w:cs="Times New Roman"/>
          <w:szCs w:val="24"/>
        </w:rPr>
        <w:t>与</w:t>
      </w:r>
      <w:r>
        <w:rPr>
          <w:rFonts w:cs="Times New Roman"/>
          <w:szCs w:val="24"/>
        </w:rPr>
        <w:t>目标相关</w:t>
      </w:r>
      <w:r>
        <w:rPr>
          <w:rFonts w:hint="eastAsia" w:cs="Times New Roman"/>
          <w:szCs w:val="24"/>
        </w:rPr>
        <w:t>的</w:t>
      </w:r>
      <w:r>
        <w:rPr>
          <w:rFonts w:cs="Times New Roman"/>
          <w:szCs w:val="24"/>
        </w:rPr>
        <w:t>特征。特别是在</w:t>
      </w:r>
      <w:r>
        <w:rPr>
          <w:rFonts w:hint="eastAsia" w:cs="Times New Roman"/>
          <w:szCs w:val="24"/>
        </w:rPr>
        <w:t>(</w:t>
      </w:r>
      <w:r>
        <w:rPr>
          <w:rFonts w:cs="Times New Roman"/>
          <w:szCs w:val="24"/>
        </w:rPr>
        <w:t>d</w:t>
      </w:r>
      <w:r>
        <w:rPr>
          <w:rFonts w:hint="eastAsia" w:cs="Times New Roman"/>
          <w:szCs w:val="24"/>
        </w:rPr>
        <w:t>)</w:t>
      </w:r>
      <w:r>
        <w:rPr>
          <w:rFonts w:cs="Times New Roman"/>
          <w:szCs w:val="24"/>
        </w:rPr>
        <w:t>中，向量图的方差更加明显。这是因为随着网络的深入，我们的</w:t>
      </w:r>
      <w:r>
        <w:rPr>
          <w:rFonts w:hint="eastAsia" w:cs="Times New Roman"/>
          <w:szCs w:val="24"/>
        </w:rPr>
        <w:t>粗粒度图像块注意力</w:t>
      </w:r>
      <w:r>
        <w:rPr>
          <w:rFonts w:cs="Times New Roman"/>
          <w:szCs w:val="24"/>
        </w:rPr>
        <w:t>模块提供了更准确的病变位置信息，提取的特征更具有差异性，</w:t>
      </w:r>
      <w:r>
        <w:rPr>
          <w:rFonts w:hint="eastAsia" w:cs="Times New Roman"/>
          <w:szCs w:val="24"/>
        </w:rPr>
        <w:t>更</w:t>
      </w:r>
      <w:r>
        <w:rPr>
          <w:rFonts w:cs="Times New Roman"/>
          <w:szCs w:val="24"/>
        </w:rPr>
        <w:t>与分割目标相关，这也将导致通道权重之间的方差</w:t>
      </w:r>
      <w:r>
        <w:rPr>
          <w:rFonts w:hint="eastAsia" w:cs="Times New Roman"/>
          <w:szCs w:val="24"/>
        </w:rPr>
        <w:t>更大</w:t>
      </w:r>
      <w:r>
        <w:rPr>
          <w:rFonts w:cs="Times New Roman"/>
          <w:szCs w:val="24"/>
        </w:rPr>
        <w:t>。</w:t>
      </w:r>
    </w:p>
    <w:p>
      <w:pPr>
        <w:keepNext/>
        <w:overflowPunct w:val="0"/>
        <w:jc w:val="center"/>
      </w:pPr>
      <w:r>
        <w:rPr>
          <w:rFonts w:cs="Times New Roman"/>
          <w:szCs w:val="24"/>
        </w:rPr>
        <w:drawing>
          <wp:inline distT="0" distB="0" distL="0" distR="0">
            <wp:extent cx="4915535" cy="216662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929824" cy="2172907"/>
                    </a:xfrm>
                    <a:prstGeom prst="rect">
                      <a:avLst/>
                    </a:prstGeom>
                    <a:noFill/>
                  </pic:spPr>
                </pic:pic>
              </a:graphicData>
            </a:graphic>
          </wp:inline>
        </w:drawing>
      </w:r>
    </w:p>
    <w:p>
      <w:pPr>
        <w:pStyle w:val="44"/>
        <w:spacing w:line="240" w:lineRule="auto"/>
        <w:rPr>
          <w:szCs w:val="21"/>
        </w:rPr>
      </w:pPr>
      <w:bookmarkStart w:id="171" w:name="_Ref130469854"/>
      <w:bookmarkStart w:id="172" w:name="_Toc130472005"/>
      <w:bookmarkStart w:id="173" w:name="_Toc129439059"/>
      <w:bookmarkStart w:id="174" w:name="_Toc129440495"/>
      <w:r>
        <w:rPr>
          <w:szCs w:val="21"/>
        </w:rPr>
        <w:t>图3.</w:t>
      </w:r>
      <w:r>
        <w:rPr>
          <w:szCs w:val="21"/>
        </w:rPr>
        <w:fldChar w:fldCharType="begin"/>
      </w:r>
      <w:r>
        <w:rPr>
          <w:szCs w:val="21"/>
        </w:rPr>
        <w:instrText xml:space="preserve"> SEQ 图 \* ARABIC \s 1 </w:instrText>
      </w:r>
      <w:r>
        <w:rPr>
          <w:szCs w:val="21"/>
        </w:rPr>
        <w:fldChar w:fldCharType="separate"/>
      </w:r>
      <w:r>
        <w:rPr>
          <w:szCs w:val="21"/>
        </w:rPr>
        <w:t>9</w:t>
      </w:r>
      <w:r>
        <w:rPr>
          <w:szCs w:val="21"/>
        </w:rPr>
        <w:fldChar w:fldCharType="end"/>
      </w:r>
      <w:bookmarkEnd w:id="171"/>
      <w:r>
        <w:rPr>
          <w:szCs w:val="21"/>
        </w:rPr>
        <w:t xml:space="preserve">  </w:t>
      </w:r>
      <w:r>
        <w:rPr>
          <w:rFonts w:hint="eastAsia"/>
          <w:szCs w:val="21"/>
        </w:rPr>
        <w:t>粗粒度注意力的可视化效果图</w:t>
      </w:r>
      <w:bookmarkEnd w:id="172"/>
      <w:bookmarkEnd w:id="173"/>
      <w:bookmarkEnd w:id="174"/>
    </w:p>
    <w:p>
      <w:pPr>
        <w:pStyle w:val="51"/>
        <w:spacing w:line="240" w:lineRule="auto"/>
        <w:rPr>
          <w:rFonts w:eastAsia="宋体"/>
          <w:sz w:val="21"/>
          <w:szCs w:val="21"/>
        </w:rPr>
      </w:pPr>
      <w:bookmarkStart w:id="175" w:name="_Toc129439229"/>
      <w:bookmarkStart w:id="176" w:name="_Toc130759030"/>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9</w:t>
      </w:r>
      <w:r>
        <w:rPr>
          <w:sz w:val="21"/>
          <w:szCs w:val="21"/>
        </w:rPr>
        <w:fldChar w:fldCharType="end"/>
      </w:r>
      <w:r>
        <w:rPr>
          <w:sz w:val="21"/>
          <w:szCs w:val="21"/>
        </w:rPr>
        <w:t xml:space="preserve">  Visualization of coarse-grained attention</w:t>
      </w:r>
      <w:bookmarkEnd w:id="175"/>
      <w:bookmarkEnd w:id="176"/>
    </w:p>
    <w:p>
      <w:pPr>
        <w:keepNext/>
        <w:overflowPunct w:val="0"/>
        <w:jc w:val="center"/>
      </w:pPr>
      <w:r>
        <w:drawing>
          <wp:inline distT="0" distB="0" distL="0" distR="0">
            <wp:extent cx="5087620" cy="23672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12888" cy="2379565"/>
                    </a:xfrm>
                    <a:prstGeom prst="rect">
                      <a:avLst/>
                    </a:prstGeom>
                    <a:noFill/>
                  </pic:spPr>
                </pic:pic>
              </a:graphicData>
            </a:graphic>
          </wp:inline>
        </w:drawing>
      </w:r>
    </w:p>
    <w:p>
      <w:pPr>
        <w:pStyle w:val="44"/>
        <w:spacing w:line="240" w:lineRule="auto"/>
        <w:rPr>
          <w:szCs w:val="21"/>
        </w:rPr>
      </w:pPr>
      <w:bookmarkStart w:id="177" w:name="_Ref130469901"/>
      <w:bookmarkStart w:id="178" w:name="_Toc129440496"/>
      <w:bookmarkStart w:id="179" w:name="_Toc129439060"/>
      <w:bookmarkStart w:id="180" w:name="_Toc130472006"/>
      <w:r>
        <w:rPr>
          <w:szCs w:val="21"/>
        </w:rPr>
        <w:t>图3.</w:t>
      </w:r>
      <w:r>
        <w:rPr>
          <w:szCs w:val="21"/>
        </w:rPr>
        <w:fldChar w:fldCharType="begin"/>
      </w:r>
      <w:r>
        <w:rPr>
          <w:szCs w:val="21"/>
        </w:rPr>
        <w:instrText xml:space="preserve"> SEQ 图 \* ARABIC \s 1 </w:instrText>
      </w:r>
      <w:r>
        <w:rPr>
          <w:szCs w:val="21"/>
        </w:rPr>
        <w:fldChar w:fldCharType="separate"/>
      </w:r>
      <w:r>
        <w:rPr>
          <w:szCs w:val="21"/>
        </w:rPr>
        <w:t>10</w:t>
      </w:r>
      <w:r>
        <w:rPr>
          <w:szCs w:val="21"/>
        </w:rPr>
        <w:fldChar w:fldCharType="end"/>
      </w:r>
      <w:bookmarkEnd w:id="177"/>
      <w:r>
        <w:rPr>
          <w:szCs w:val="21"/>
        </w:rPr>
        <w:t xml:space="preserve">  CPA模块</w:t>
      </w:r>
      <w:r>
        <w:rPr>
          <w:rFonts w:hint="eastAsia"/>
          <w:szCs w:val="21"/>
        </w:rPr>
        <w:t>对</w:t>
      </w:r>
      <w:r>
        <w:rPr>
          <w:szCs w:val="21"/>
        </w:rPr>
        <w:t>特征权重</w:t>
      </w:r>
      <w:r>
        <w:rPr>
          <w:rFonts w:hint="eastAsia"/>
          <w:szCs w:val="21"/>
        </w:rPr>
        <w:t>的影响</w:t>
      </w:r>
      <w:bookmarkEnd w:id="178"/>
      <w:bookmarkEnd w:id="179"/>
      <w:bookmarkEnd w:id="180"/>
    </w:p>
    <w:p>
      <w:pPr>
        <w:pStyle w:val="51"/>
        <w:spacing w:line="240" w:lineRule="auto"/>
        <w:rPr>
          <w:ins w:id="0" w:author="Accdon" w:date="2022-07-19T09:45:00Z"/>
          <w:rFonts w:eastAsia="宋体"/>
          <w:sz w:val="21"/>
          <w:szCs w:val="21"/>
        </w:rPr>
      </w:pPr>
      <w:bookmarkStart w:id="181" w:name="_Toc130759031"/>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10</w:t>
      </w:r>
      <w:r>
        <w:rPr>
          <w:sz w:val="21"/>
          <w:szCs w:val="21"/>
        </w:rPr>
        <w:fldChar w:fldCharType="end"/>
      </w:r>
      <w:r>
        <w:rPr>
          <w:sz w:val="21"/>
          <w:szCs w:val="21"/>
        </w:rPr>
        <w:t xml:space="preserve">  Impact of CPA module on feature weights</w:t>
      </w:r>
      <w:bookmarkEnd w:id="181"/>
    </w:p>
    <w:p>
      <w:pPr>
        <w:pStyle w:val="4"/>
        <w:spacing w:before="156" w:after="156"/>
      </w:pPr>
      <w:bookmarkStart w:id="182" w:name="_Toc130735764"/>
      <w:r>
        <w:t xml:space="preserve">3.6.4 </w:t>
      </w:r>
      <w:r>
        <w:rPr>
          <w:rFonts w:hint="eastAsia"/>
        </w:rPr>
        <w:t>跨维度特征融合</w:t>
      </w:r>
      <w:r>
        <w:t>模块的</w:t>
      </w:r>
      <w:r>
        <w:rPr>
          <w:rFonts w:hint="eastAsia"/>
        </w:rPr>
        <w:t>实验分析</w:t>
      </w:r>
      <w:bookmarkEnd w:id="182"/>
    </w:p>
    <w:p>
      <w:pPr>
        <w:overflowPunct w:val="0"/>
        <w:ind w:firstLine="482" w:firstLineChars="200"/>
        <w:rPr>
          <w:rFonts w:cs="Times New Roman"/>
          <w:szCs w:val="24"/>
        </w:rPr>
      </w:pPr>
      <w:r>
        <w:rPr>
          <w:rFonts w:cs="Times New Roman"/>
          <w:b/>
          <w:bCs/>
          <w:szCs w:val="24"/>
        </w:rPr>
        <w:t>(1)</w:t>
      </w:r>
      <w:r>
        <w:rPr>
          <w:rFonts w:hint="eastAsia" w:cs="Times New Roman"/>
          <w:b/>
          <w:bCs/>
          <w:szCs w:val="24"/>
        </w:rPr>
        <w:t>特征图通道</w:t>
      </w:r>
      <w:r>
        <w:rPr>
          <w:rFonts w:cs="Times New Roman"/>
          <w:b/>
          <w:bCs/>
          <w:szCs w:val="24"/>
        </w:rPr>
        <w:t>的加权过滤有利于提高</w:t>
      </w:r>
      <w:r>
        <w:rPr>
          <w:rFonts w:hint="eastAsia" w:cs="Times New Roman"/>
          <w:b/>
          <w:bCs/>
          <w:szCs w:val="24"/>
        </w:rPr>
        <w:t>结果的</w:t>
      </w:r>
      <w:r>
        <w:rPr>
          <w:rFonts w:cs="Times New Roman"/>
          <w:b/>
          <w:bCs/>
          <w:szCs w:val="24"/>
        </w:rPr>
        <w:t>准确性</w:t>
      </w:r>
      <w:bookmarkStart w:id="183" w:name="_Hlk109326041"/>
      <w:r>
        <w:rPr>
          <w:rFonts w:hint="eastAsia" w:cs="Times New Roman"/>
          <w:szCs w:val="24"/>
        </w:rPr>
        <w:t>：</w:t>
      </w:r>
      <w:r>
        <w:rPr>
          <w:rFonts w:cs="Times New Roman"/>
          <w:szCs w:val="24"/>
        </w:rPr>
        <w:t>两个不同维度的特征融合使用简单的</w:t>
      </w:r>
      <w:r>
        <w:rPr>
          <w:rFonts w:hint="eastAsia" w:cs="Times New Roman"/>
          <w:szCs w:val="24"/>
        </w:rPr>
        <w:t>串联(</w:t>
      </w:r>
      <w:r>
        <w:rPr>
          <w:rFonts w:cs="Times New Roman"/>
          <w:szCs w:val="24"/>
        </w:rPr>
        <w:t>Concatenate)或</w:t>
      </w:r>
      <w:r>
        <w:rPr>
          <w:rFonts w:hint="eastAsia" w:cs="Times New Roman"/>
          <w:szCs w:val="24"/>
        </w:rPr>
        <w:t>相加(</w:t>
      </w:r>
      <w:r>
        <w:rPr>
          <w:rFonts w:cs="Times New Roman"/>
          <w:szCs w:val="24"/>
        </w:rPr>
        <w:t>Add)操作</w:t>
      </w:r>
      <w:r>
        <w:rPr>
          <w:rFonts w:hint="eastAsia" w:cs="Times New Roman"/>
          <w:szCs w:val="24"/>
        </w:rPr>
        <w:t>会</w:t>
      </w:r>
      <w:r>
        <w:rPr>
          <w:rFonts w:cs="Times New Roman"/>
          <w:szCs w:val="24"/>
        </w:rPr>
        <w:t>引入无用或</w:t>
      </w:r>
      <w:r>
        <w:rPr>
          <w:rFonts w:hint="eastAsia" w:cs="Times New Roman"/>
          <w:szCs w:val="24"/>
        </w:rPr>
        <w:t>冗余</w:t>
      </w:r>
      <w:r>
        <w:rPr>
          <w:rFonts w:cs="Times New Roman"/>
          <w:szCs w:val="24"/>
        </w:rPr>
        <w:t>的信息。相比之下，</w:t>
      </w:r>
      <w:r>
        <w:rPr>
          <w:rFonts w:hint="eastAsia" w:cs="Times New Roman"/>
          <w:szCs w:val="24"/>
        </w:rPr>
        <w:t>因为建模了不同维度特征图之间全局通道的依赖性并对输出的特征图进行不同的加权过滤</w:t>
      </w:r>
      <w:r>
        <w:rPr>
          <w:rFonts w:cs="Times New Roman"/>
          <w:szCs w:val="24"/>
        </w:rPr>
        <w:t>，我们的</w:t>
      </w:r>
      <w:r>
        <w:rPr>
          <w:rFonts w:hint="eastAsia" w:cs="Times New Roman"/>
          <w:szCs w:val="24"/>
        </w:rPr>
        <w:t>跨维度特征融合</w:t>
      </w:r>
      <w:r>
        <w:rPr>
          <w:rFonts w:cs="Times New Roman"/>
          <w:szCs w:val="24"/>
        </w:rPr>
        <w:t>模块实现</w:t>
      </w:r>
      <w:r>
        <w:rPr>
          <w:rFonts w:hint="eastAsia" w:cs="Times New Roman"/>
          <w:szCs w:val="24"/>
        </w:rPr>
        <w:t>了</w:t>
      </w:r>
      <w:r>
        <w:rPr>
          <w:rFonts w:cs="Times New Roman"/>
          <w:szCs w:val="24"/>
        </w:rPr>
        <w:t>更准确的预测。如</w:t>
      </w:r>
      <w:r>
        <w:rPr>
          <w:rFonts w:cs="Times New Roman"/>
          <w:szCs w:val="24"/>
        </w:rPr>
        <w:fldChar w:fldCharType="begin"/>
      </w:r>
      <w:r>
        <w:rPr>
          <w:rFonts w:cs="Times New Roman"/>
          <w:szCs w:val="24"/>
        </w:rPr>
        <w:instrText xml:space="preserve"> REF _Ref130467280 \h  \* MERGEFORMAT </w:instrText>
      </w:r>
      <w:r>
        <w:rPr>
          <w:rFonts w:cs="Times New Roman"/>
          <w:szCs w:val="24"/>
        </w:rPr>
        <w:fldChar w:fldCharType="separate"/>
      </w:r>
      <w:r>
        <w:rPr>
          <w:rFonts w:cs="Times New Roman"/>
          <w:szCs w:val="24"/>
        </w:rPr>
        <w:t>表3.1</w:t>
      </w:r>
      <w:r>
        <w:rPr>
          <w:rFonts w:cs="Times New Roman"/>
          <w:szCs w:val="24"/>
        </w:rPr>
        <w:fldChar w:fldCharType="end"/>
      </w:r>
      <w:r>
        <w:rPr>
          <w:rFonts w:cs="Times New Roman"/>
          <w:szCs w:val="24"/>
        </w:rPr>
        <w:t>所示，与D-UN</w:t>
      </w:r>
      <w:r>
        <w:rPr>
          <w:rFonts w:hint="eastAsia" w:cs="Times New Roman"/>
          <w:szCs w:val="24"/>
        </w:rPr>
        <w:t>et</w:t>
      </w:r>
      <w:r>
        <w:rPr>
          <w:rFonts w:cs="Times New Roman"/>
          <w:szCs w:val="24"/>
        </w:rPr>
        <w:t>相比，DSC、DSC</w:t>
      </w:r>
      <w:r>
        <w:rPr>
          <w:rFonts w:hint="eastAsia" w:cs="Times New Roman"/>
          <w:szCs w:val="24"/>
        </w:rPr>
        <w:t>(G)</w:t>
      </w:r>
      <w:r>
        <w:rPr>
          <w:rFonts w:cs="Times New Roman"/>
          <w:szCs w:val="24"/>
        </w:rPr>
        <w:t>、ASD和HD的准确率提升分别为0.024、0.008、0.262和6.29，因为D-U</w:t>
      </w:r>
      <w:r>
        <w:rPr>
          <w:rFonts w:hint="eastAsia" w:cs="Times New Roman"/>
          <w:szCs w:val="24"/>
        </w:rPr>
        <w:t>Net</w:t>
      </w:r>
      <w:r>
        <w:rPr>
          <w:rFonts w:cs="Times New Roman"/>
          <w:szCs w:val="24"/>
        </w:rPr>
        <w:t>中的方法只是简单地对单维</w:t>
      </w:r>
      <w:r>
        <w:rPr>
          <w:rFonts w:hint="eastAsia" w:cs="Times New Roman"/>
          <w:szCs w:val="24"/>
        </w:rPr>
        <w:t>特征通道之间</w:t>
      </w:r>
      <w:r>
        <w:rPr>
          <w:rFonts w:cs="Times New Roman"/>
          <w:szCs w:val="24"/>
        </w:rPr>
        <w:t>的关系进行建模，而</w:t>
      </w:r>
      <w:r>
        <w:rPr>
          <w:rFonts w:hint="eastAsia" w:cs="Times New Roman"/>
          <w:szCs w:val="24"/>
        </w:rPr>
        <w:t>跨维度特征融合</w:t>
      </w:r>
      <w:r>
        <w:rPr>
          <w:rFonts w:cs="Times New Roman"/>
          <w:szCs w:val="24"/>
        </w:rPr>
        <w:t>模块则捕捉到所有维度特征之间的依赖关系。我们</w:t>
      </w:r>
      <w:r>
        <w:rPr>
          <w:rFonts w:hint="eastAsia" w:cs="Times New Roman"/>
          <w:szCs w:val="24"/>
        </w:rPr>
        <w:t>也用a</w:t>
      </w:r>
      <w:r>
        <w:rPr>
          <w:rFonts w:cs="Times New Roman"/>
          <w:szCs w:val="24"/>
        </w:rPr>
        <w:t>dd或</w:t>
      </w:r>
      <w:r>
        <w:rPr>
          <w:rFonts w:hint="eastAsia" w:cs="Times New Roman"/>
          <w:szCs w:val="24"/>
        </w:rPr>
        <w:t>c</w:t>
      </w:r>
      <w:r>
        <w:rPr>
          <w:rFonts w:cs="Times New Roman"/>
          <w:szCs w:val="24"/>
        </w:rPr>
        <w:t>oncatenate代替AGMR-Net中的</w:t>
      </w:r>
      <w:r>
        <w:rPr>
          <w:rFonts w:hint="eastAsia" w:cs="Times New Roman"/>
          <w:szCs w:val="24"/>
        </w:rPr>
        <w:t>维度特征融合</w:t>
      </w:r>
      <w:r>
        <w:rPr>
          <w:rFonts w:cs="Times New Roman"/>
          <w:szCs w:val="24"/>
        </w:rPr>
        <w:t>模块来融合</w:t>
      </w:r>
      <w:r>
        <w:rPr>
          <w:rFonts w:hint="eastAsia" w:cs="Times New Roman"/>
          <w:szCs w:val="24"/>
        </w:rPr>
        <w:t>2</w:t>
      </w:r>
      <w:r>
        <w:rPr>
          <w:rFonts w:cs="Times New Roman"/>
          <w:szCs w:val="24"/>
        </w:rPr>
        <w:t>D和</w:t>
      </w:r>
      <w:r>
        <w:rPr>
          <w:rFonts w:hint="eastAsia" w:cs="Times New Roman"/>
          <w:szCs w:val="24"/>
        </w:rPr>
        <w:t>3</w:t>
      </w:r>
      <w:r>
        <w:rPr>
          <w:rFonts w:cs="Times New Roman"/>
          <w:szCs w:val="24"/>
        </w:rPr>
        <w:t>D特征</w:t>
      </w:r>
      <w:r>
        <w:rPr>
          <w:rFonts w:hint="eastAsia" w:cs="Times New Roman"/>
          <w:szCs w:val="24"/>
        </w:rPr>
        <w:t>，从</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_Ref130467562 \h</w:instrText>
      </w:r>
      <w:r>
        <w:rPr>
          <w:rFonts w:cs="Times New Roman"/>
          <w:szCs w:val="24"/>
        </w:rPr>
        <w:instrText xml:space="preserve">  \* MERGEFORMAT </w:instrText>
      </w:r>
      <w:r>
        <w:rPr>
          <w:rFonts w:cs="Times New Roman"/>
          <w:szCs w:val="24"/>
        </w:rPr>
        <w:fldChar w:fldCharType="separate"/>
      </w:r>
      <w:r>
        <w:rPr>
          <w:rFonts w:cs="Times New Roman"/>
          <w:szCs w:val="24"/>
        </w:rPr>
        <w:t>表3.5</w:t>
      </w:r>
      <w:r>
        <w:rPr>
          <w:rFonts w:cs="Times New Roman"/>
          <w:szCs w:val="24"/>
        </w:rPr>
        <w:fldChar w:fldCharType="end"/>
      </w:r>
      <w:r>
        <w:rPr>
          <w:rFonts w:cs="Times New Roman"/>
          <w:szCs w:val="24"/>
        </w:rPr>
        <w:t>可以看出在特征融合前进行加权过滤的</w:t>
      </w:r>
      <w:r>
        <w:rPr>
          <w:rFonts w:hint="eastAsia" w:cs="Times New Roman"/>
          <w:szCs w:val="24"/>
        </w:rPr>
        <w:t>跨维度特征融合</w:t>
      </w:r>
      <w:r>
        <w:rPr>
          <w:rFonts w:cs="Times New Roman"/>
          <w:szCs w:val="24"/>
        </w:rPr>
        <w:t>优于直接</w:t>
      </w:r>
      <w:r>
        <w:rPr>
          <w:rFonts w:hint="eastAsia" w:cs="Times New Roman"/>
          <w:szCs w:val="24"/>
        </w:rPr>
        <w:t>add</w:t>
      </w:r>
      <w:r>
        <w:rPr>
          <w:rFonts w:cs="Times New Roman"/>
          <w:szCs w:val="24"/>
        </w:rPr>
        <w:t>或</w:t>
      </w:r>
      <w:r>
        <w:rPr>
          <w:rFonts w:hint="eastAsia" w:cs="Times New Roman"/>
          <w:szCs w:val="24"/>
        </w:rPr>
        <w:t>c</w:t>
      </w:r>
      <w:r>
        <w:rPr>
          <w:rFonts w:cs="Times New Roman"/>
          <w:szCs w:val="24"/>
        </w:rPr>
        <w:t>oncatenate，可以增强特征融合</w:t>
      </w:r>
      <w:r>
        <w:rPr>
          <w:rFonts w:hint="eastAsia" w:cs="Times New Roman"/>
          <w:szCs w:val="24"/>
        </w:rPr>
        <w:t>的效果</w:t>
      </w:r>
      <w:r>
        <w:rPr>
          <w:rFonts w:cs="Times New Roman"/>
          <w:szCs w:val="24"/>
        </w:rPr>
        <w:t>。我们还将</w:t>
      </w:r>
      <w:r>
        <w:rPr>
          <w:rFonts w:hint="eastAsia" w:cs="Times New Roman"/>
          <w:szCs w:val="24"/>
        </w:rPr>
        <w:t>跨维度特征融合模块</w:t>
      </w:r>
      <w:r>
        <w:rPr>
          <w:rFonts w:cs="Times New Roman"/>
          <w:szCs w:val="24"/>
        </w:rPr>
        <w:t>中的</w:t>
      </w:r>
      <w:r>
        <w:rPr>
          <w:rFonts w:hint="eastAsia" w:cs="Times New Roman"/>
          <w:szCs w:val="24"/>
        </w:rPr>
        <w:t>add</w:t>
      </w:r>
      <w:r>
        <w:rPr>
          <w:rFonts w:cs="Times New Roman"/>
          <w:szCs w:val="24"/>
        </w:rPr>
        <w:t>操作改为</w:t>
      </w:r>
      <w:r>
        <w:rPr>
          <w:rFonts w:hint="eastAsia" w:cs="Times New Roman"/>
          <w:szCs w:val="24"/>
        </w:rPr>
        <w:t>c</w:t>
      </w:r>
      <w:r>
        <w:rPr>
          <w:rFonts w:cs="Times New Roman"/>
          <w:szCs w:val="24"/>
        </w:rPr>
        <w:t>oncatenate</w:t>
      </w:r>
      <w:r>
        <w:rPr>
          <w:rFonts w:hint="eastAsia" w:cs="Times New Roman"/>
          <w:szCs w:val="24"/>
        </w:rPr>
        <w:t>(</w:t>
      </w:r>
      <w:r>
        <w:rPr>
          <w:rFonts w:cs="Times New Roman"/>
          <w:szCs w:val="24"/>
        </w:rPr>
        <w:t>CFF + Concatenate</w:t>
      </w:r>
      <w:r>
        <w:rPr>
          <w:rFonts w:hint="eastAsia" w:cs="Times New Roman"/>
          <w:szCs w:val="24"/>
        </w:rPr>
        <w:t>)</w:t>
      </w:r>
      <w:r>
        <w:rPr>
          <w:rFonts w:cs="Times New Roman"/>
          <w:szCs w:val="24"/>
        </w:rPr>
        <w:t>。虽然DSC和</w:t>
      </w:r>
      <w:r>
        <w:rPr>
          <w:rFonts w:hint="eastAsia" w:cs="Times New Roman"/>
          <w:szCs w:val="24"/>
        </w:rPr>
        <w:t>D</w:t>
      </w:r>
      <w:r>
        <w:rPr>
          <w:rFonts w:cs="Times New Roman"/>
          <w:szCs w:val="24"/>
        </w:rPr>
        <w:t>SC(G)</w:t>
      </w:r>
      <w:r>
        <w:rPr>
          <w:rFonts w:hint="eastAsia" w:cs="Times New Roman"/>
          <w:szCs w:val="24"/>
        </w:rPr>
        <w:t>略低于</w:t>
      </w:r>
      <w:r>
        <w:rPr>
          <w:rFonts w:cs="Times New Roman"/>
          <w:szCs w:val="24"/>
        </w:rPr>
        <w:t>AGMR-Net，但concatenate增加了特征通道的数量和卷积</w:t>
      </w:r>
      <w:r>
        <w:rPr>
          <w:rFonts w:hint="eastAsia" w:cs="Times New Roman"/>
          <w:szCs w:val="24"/>
        </w:rPr>
        <w:t>核数量</w:t>
      </w:r>
      <w:r>
        <w:rPr>
          <w:rFonts w:cs="Times New Roman"/>
          <w:szCs w:val="24"/>
        </w:rPr>
        <w:t>，所以我们提出了使用Add的</w:t>
      </w:r>
      <w:r>
        <w:rPr>
          <w:rFonts w:hint="eastAsia" w:cs="Times New Roman"/>
          <w:szCs w:val="24"/>
        </w:rPr>
        <w:t>跨维度特征融合</w:t>
      </w:r>
      <w:r>
        <w:rPr>
          <w:rFonts w:cs="Times New Roman"/>
          <w:szCs w:val="24"/>
        </w:rPr>
        <w:t>模块。</w:t>
      </w:r>
      <w:bookmarkEnd w:id="183"/>
    </w:p>
    <w:p>
      <w:pPr>
        <w:pStyle w:val="6"/>
        <w:keepNext/>
        <w:spacing w:line="240" w:lineRule="auto"/>
        <w:jc w:val="center"/>
        <w:rPr>
          <w:rFonts w:ascii="宋体" w:hAnsi="宋体" w:eastAsia="宋体"/>
          <w:b/>
          <w:bCs/>
          <w:sz w:val="21"/>
          <w:szCs w:val="21"/>
        </w:rPr>
      </w:pPr>
      <w:bookmarkStart w:id="184" w:name="_Ref130467562"/>
      <w:bookmarkStart w:id="185" w:name="_Toc130472046"/>
      <w:bookmarkStart w:id="186" w:name="_Toc129438544"/>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5</w:t>
      </w:r>
      <w:r>
        <w:rPr>
          <w:rFonts w:ascii="Times New Roman" w:hAnsi="Times New Roman" w:eastAsia="宋体" w:cs="Times New Roman"/>
          <w:b/>
          <w:bCs/>
          <w:sz w:val="21"/>
          <w:szCs w:val="21"/>
        </w:rPr>
        <w:fldChar w:fldCharType="end"/>
      </w:r>
      <w:bookmarkEnd w:id="184"/>
      <w:r>
        <w:rPr>
          <w:rFonts w:ascii="Times New Roman" w:hAnsi="Times New Roman" w:eastAsia="宋体" w:cs="Times New Roman"/>
          <w:b/>
          <w:bCs/>
          <w:sz w:val="21"/>
          <w:szCs w:val="21"/>
        </w:rPr>
        <w:t xml:space="preserve">  </w:t>
      </w:r>
      <w:r>
        <w:rPr>
          <w:rFonts w:ascii="宋体" w:hAnsi="宋体" w:eastAsia="宋体"/>
          <w:b/>
          <w:bCs/>
          <w:sz w:val="21"/>
          <w:szCs w:val="21"/>
        </w:rPr>
        <w:t>CFF与普通特征融合方法的比较</w:t>
      </w:r>
      <w:bookmarkEnd w:id="185"/>
      <w:bookmarkEnd w:id="186"/>
    </w:p>
    <w:p>
      <w:pPr>
        <w:pStyle w:val="6"/>
        <w:keepNext/>
        <w:spacing w:line="240" w:lineRule="auto"/>
        <w:jc w:val="center"/>
        <w:rPr>
          <w:rFonts w:ascii="Times New Roman" w:hAnsi="Times New Roman" w:cs="Times New Roman"/>
          <w:b/>
          <w:bCs/>
          <w:sz w:val="21"/>
          <w:szCs w:val="21"/>
        </w:rPr>
      </w:pPr>
      <w:bookmarkStart w:id="187" w:name="_Toc130472062"/>
      <w:bookmarkStart w:id="188" w:name="_Toc129438560"/>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5</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Comparison of CFF and common feature fusion methods</w:t>
      </w:r>
      <w:bookmarkEnd w:id="187"/>
      <w:bookmarkEnd w:id="188"/>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hint="eastAsia" w:ascii="宋体" w:hAnsi="宋体" w:cs="Times New Roman"/>
                <w:sz w:val="21"/>
                <w:szCs w:val="21"/>
              </w:rPr>
              <w:t>方法</w:t>
            </w:r>
          </w:p>
        </w:tc>
        <w:tc>
          <w:tcPr>
            <w:tcW w:w="2765"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DSC</w:t>
            </w:r>
          </w:p>
        </w:tc>
        <w:tc>
          <w:tcPr>
            <w:tcW w:w="2766"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DSC (G)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Add</w:t>
            </w:r>
          </w:p>
        </w:tc>
        <w:tc>
          <w:tcPr>
            <w:tcW w:w="2765" w:type="dxa"/>
            <w:tcBorders>
              <w:top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0.588±0.248</w:t>
            </w:r>
          </w:p>
        </w:tc>
        <w:tc>
          <w:tcPr>
            <w:tcW w:w="2766" w:type="dxa"/>
            <w:tcBorders>
              <w:top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0.750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Pr>
          <w:p>
            <w:pPr>
              <w:overflowPunct w:val="0"/>
              <w:spacing w:line="240" w:lineRule="auto"/>
              <w:ind w:firstLine="420" w:firstLineChars="200"/>
              <w:jc w:val="center"/>
              <w:rPr>
                <w:rFonts w:cs="Times New Roman"/>
                <w:sz w:val="21"/>
                <w:szCs w:val="21"/>
              </w:rPr>
            </w:pPr>
            <w:r>
              <w:rPr>
                <w:rFonts w:cs="Times New Roman"/>
                <w:sz w:val="21"/>
                <w:szCs w:val="21"/>
              </w:rPr>
              <w:t>Concatenate</w:t>
            </w:r>
          </w:p>
        </w:tc>
        <w:tc>
          <w:tcPr>
            <w:tcW w:w="2765" w:type="dxa"/>
          </w:tcPr>
          <w:p>
            <w:pPr>
              <w:overflowPunct w:val="0"/>
              <w:spacing w:line="240" w:lineRule="auto"/>
              <w:ind w:firstLine="420" w:firstLineChars="200"/>
              <w:jc w:val="center"/>
              <w:rPr>
                <w:rFonts w:cs="Times New Roman"/>
                <w:sz w:val="21"/>
                <w:szCs w:val="21"/>
              </w:rPr>
            </w:pPr>
            <w:r>
              <w:rPr>
                <w:rFonts w:cs="Times New Roman"/>
                <w:sz w:val="21"/>
                <w:szCs w:val="21"/>
              </w:rPr>
              <w:t>0.583±0.257</w:t>
            </w:r>
          </w:p>
        </w:tc>
        <w:tc>
          <w:tcPr>
            <w:tcW w:w="2766" w:type="dxa"/>
          </w:tcPr>
          <w:p>
            <w:pPr>
              <w:overflowPunct w:val="0"/>
              <w:spacing w:line="240" w:lineRule="auto"/>
              <w:ind w:firstLine="420" w:firstLineChars="200"/>
              <w:jc w:val="center"/>
              <w:rPr>
                <w:rFonts w:cs="Times New Roman"/>
                <w:sz w:val="21"/>
                <w:szCs w:val="21"/>
              </w:rPr>
            </w:pPr>
            <w:r>
              <w:rPr>
                <w:rFonts w:cs="Times New Roman"/>
                <w:sz w:val="21"/>
                <w:szCs w:val="21"/>
              </w:rPr>
              <w:t>0.749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Pr>
          <w:p>
            <w:pPr>
              <w:overflowPunct w:val="0"/>
              <w:spacing w:line="240" w:lineRule="auto"/>
              <w:ind w:firstLine="420" w:firstLineChars="200"/>
              <w:jc w:val="center"/>
              <w:rPr>
                <w:rFonts w:cs="Times New Roman"/>
                <w:sz w:val="21"/>
                <w:szCs w:val="21"/>
              </w:rPr>
            </w:pPr>
            <w:r>
              <w:rPr>
                <w:rFonts w:cs="Times New Roman"/>
                <w:sz w:val="21"/>
                <w:szCs w:val="21"/>
              </w:rPr>
              <w:t>CFF-Concatenate</w:t>
            </w:r>
          </w:p>
        </w:tc>
        <w:tc>
          <w:tcPr>
            <w:tcW w:w="2765" w:type="dxa"/>
          </w:tcPr>
          <w:p>
            <w:pPr>
              <w:overflowPunct w:val="0"/>
              <w:spacing w:line="240" w:lineRule="auto"/>
              <w:ind w:firstLine="420" w:firstLineChars="200"/>
              <w:jc w:val="center"/>
              <w:rPr>
                <w:rFonts w:cs="Times New Roman"/>
                <w:sz w:val="21"/>
                <w:szCs w:val="21"/>
              </w:rPr>
            </w:pPr>
            <w:r>
              <w:rPr>
                <w:rFonts w:cs="Times New Roman"/>
                <w:sz w:val="21"/>
                <w:szCs w:val="21"/>
              </w:rPr>
              <w:t>0.593 ± 0.257</w:t>
            </w:r>
          </w:p>
        </w:tc>
        <w:tc>
          <w:tcPr>
            <w:tcW w:w="2766" w:type="dxa"/>
          </w:tcPr>
          <w:p>
            <w:pPr>
              <w:overflowPunct w:val="0"/>
              <w:spacing w:line="240" w:lineRule="auto"/>
              <w:ind w:firstLine="420" w:firstLineChars="200"/>
              <w:jc w:val="center"/>
              <w:rPr>
                <w:rFonts w:cs="Times New Roman"/>
                <w:sz w:val="21"/>
                <w:szCs w:val="21"/>
              </w:rPr>
            </w:pPr>
            <w:r>
              <w:rPr>
                <w:rFonts w:cs="Times New Roman"/>
                <w:sz w:val="21"/>
                <w:szCs w:val="21"/>
              </w:rPr>
              <w:t>0.751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AGMR-Net</w:t>
            </w:r>
          </w:p>
        </w:tc>
        <w:tc>
          <w:tcPr>
            <w:tcW w:w="2765" w:type="dxa"/>
            <w:tcBorders>
              <w:bottom w:val="single" w:color="auto" w:sz="4" w:space="0"/>
            </w:tcBorders>
          </w:tcPr>
          <w:p>
            <w:pPr>
              <w:overflowPunct w:val="0"/>
              <w:spacing w:line="240" w:lineRule="auto"/>
              <w:ind w:firstLine="422" w:firstLineChars="200"/>
              <w:jc w:val="center"/>
              <w:rPr>
                <w:rFonts w:cs="Times New Roman"/>
                <w:b/>
                <w:bCs/>
                <w:sz w:val="21"/>
                <w:szCs w:val="21"/>
              </w:rPr>
            </w:pPr>
            <w:r>
              <w:rPr>
                <w:rFonts w:cs="Times New Roman"/>
                <w:b/>
                <w:bCs/>
                <w:sz w:val="21"/>
                <w:szCs w:val="21"/>
              </w:rPr>
              <w:t>0.594±0.273</w:t>
            </w:r>
          </w:p>
        </w:tc>
        <w:tc>
          <w:tcPr>
            <w:tcW w:w="2766" w:type="dxa"/>
            <w:tcBorders>
              <w:bottom w:val="single" w:color="auto" w:sz="4" w:space="0"/>
            </w:tcBorders>
          </w:tcPr>
          <w:p>
            <w:pPr>
              <w:overflowPunct w:val="0"/>
              <w:spacing w:line="240" w:lineRule="auto"/>
              <w:ind w:firstLine="422" w:firstLineChars="200"/>
              <w:jc w:val="center"/>
              <w:rPr>
                <w:rFonts w:cs="Times New Roman"/>
                <w:b/>
                <w:bCs/>
                <w:sz w:val="21"/>
                <w:szCs w:val="21"/>
              </w:rPr>
            </w:pPr>
            <w:r>
              <w:rPr>
                <w:rFonts w:cs="Times New Roman"/>
                <w:b/>
                <w:bCs/>
                <w:sz w:val="21"/>
                <w:szCs w:val="21"/>
              </w:rPr>
              <w:t>0.754</w:t>
            </w:r>
          </w:p>
        </w:tc>
      </w:tr>
    </w:tbl>
    <w:p>
      <w:pPr>
        <w:overflowPunct w:val="0"/>
        <w:rPr>
          <w:rFonts w:cs="Times New Roman"/>
          <w:szCs w:val="24"/>
        </w:rPr>
      </w:pPr>
    </w:p>
    <w:p>
      <w:pPr>
        <w:overflowPunct w:val="0"/>
        <w:ind w:firstLine="420"/>
        <w:rPr>
          <w:rFonts w:cs="Times New Roman"/>
          <w:szCs w:val="24"/>
        </w:rPr>
      </w:pPr>
      <w:r>
        <w:rPr>
          <w:rFonts w:cs="Times New Roman"/>
          <w:b/>
          <w:bCs/>
          <w:szCs w:val="24"/>
        </w:rPr>
        <w:t>(2)</w:t>
      </w:r>
      <w:r>
        <w:rPr>
          <w:rFonts w:hint="eastAsia" w:cs="Times New Roman"/>
          <w:b/>
          <w:bCs/>
          <w:szCs w:val="24"/>
        </w:rPr>
        <w:t>不同维度间</w:t>
      </w:r>
      <w:r>
        <w:rPr>
          <w:rFonts w:cs="Times New Roman"/>
          <w:b/>
          <w:bCs/>
          <w:szCs w:val="24"/>
        </w:rPr>
        <w:t>全局信息</w:t>
      </w:r>
      <w:r>
        <w:rPr>
          <w:rFonts w:hint="eastAsia" w:cs="Times New Roman"/>
          <w:b/>
          <w:bCs/>
          <w:szCs w:val="24"/>
        </w:rPr>
        <w:t>更有利于</w:t>
      </w:r>
      <w:r>
        <w:rPr>
          <w:rFonts w:cs="Times New Roman"/>
          <w:b/>
          <w:bCs/>
          <w:szCs w:val="24"/>
        </w:rPr>
        <w:t>特征</w:t>
      </w:r>
      <w:r>
        <w:rPr>
          <w:rFonts w:hint="eastAsia" w:cs="Times New Roman"/>
          <w:b/>
          <w:bCs/>
          <w:szCs w:val="24"/>
        </w:rPr>
        <w:t>的</w:t>
      </w:r>
      <w:r>
        <w:rPr>
          <w:rFonts w:cs="Times New Roman"/>
          <w:b/>
          <w:bCs/>
          <w:szCs w:val="24"/>
        </w:rPr>
        <w:t>建模和过滤</w:t>
      </w:r>
      <w:r>
        <w:rPr>
          <w:rFonts w:hint="eastAsia" w:cs="Times New Roman"/>
          <w:b/>
          <w:bCs/>
          <w:szCs w:val="24"/>
        </w:rPr>
        <w:t>：</w:t>
      </w:r>
      <w:r>
        <w:rPr>
          <w:rFonts w:cs="Times New Roman"/>
          <w:szCs w:val="24"/>
        </w:rPr>
        <w:t>为了强调全局信息的重要性，</w:t>
      </w:r>
      <w:r>
        <w:rPr>
          <w:rFonts w:hint="eastAsia" w:cs="Times New Roman"/>
          <w:szCs w:val="24"/>
        </w:rPr>
        <w:t>验证跨维度特征融合</w:t>
      </w:r>
      <w:r>
        <w:rPr>
          <w:rFonts w:cs="Times New Roman"/>
          <w:szCs w:val="24"/>
        </w:rPr>
        <w:t>模块的</w:t>
      </w:r>
      <w:r>
        <w:rPr>
          <w:rFonts w:hint="eastAsia" w:cs="Times New Roman"/>
          <w:szCs w:val="24"/>
        </w:rPr>
        <w:t>效果</w:t>
      </w:r>
      <w:r>
        <w:rPr>
          <w:rFonts w:cs="Times New Roman"/>
          <w:szCs w:val="24"/>
        </w:rPr>
        <w:t>是由于全局信息建模，而不是</w:t>
      </w:r>
      <w:r>
        <w:rPr>
          <w:rFonts w:hint="eastAsia" w:cs="Times New Roman"/>
          <w:szCs w:val="24"/>
        </w:rPr>
        <w:t>简单</w:t>
      </w:r>
      <w:r>
        <w:rPr>
          <w:rFonts w:cs="Times New Roman"/>
          <w:szCs w:val="24"/>
        </w:rPr>
        <w:t>增加模型参数。我们将</w:t>
      </w:r>
      <w:r>
        <w:rPr>
          <w:rFonts w:hint="eastAsia" w:cs="Times New Roman"/>
          <w:szCs w:val="24"/>
        </w:rPr>
        <w:t>跨维度特征融合模块</w:t>
      </w:r>
      <w:r>
        <w:rPr>
          <w:rFonts w:cs="Times New Roman"/>
          <w:szCs w:val="24"/>
        </w:rPr>
        <w:t>中的衰减率降低到32，以减少参数的数量。</w:t>
      </w:r>
      <w:r>
        <w:rPr>
          <w:rFonts w:hint="eastAsia" w:cs="Times New Roman"/>
          <w:szCs w:val="24"/>
        </w:rPr>
        <w:t>跨维度特征融合</w:t>
      </w:r>
      <w:r>
        <w:rPr>
          <w:rFonts w:cs="Times New Roman"/>
          <w:szCs w:val="24"/>
        </w:rPr>
        <w:t>模块中的参数数量为</w:t>
      </w:r>
      <m:oMath>
        <m:r>
          <m:rPr>
            <m:sty m:val="p"/>
          </m:rPr>
          <w:rPr>
            <w:rFonts w:ascii="Cambria Math" w:hAnsi="Cambria Math" w:cs="Times New Roman"/>
            <w:szCs w:val="24"/>
          </w:rPr>
          <m:t>2C∗ </m:t>
        </m:r>
        <m:f>
          <m:fPr>
            <m:ctrlPr>
              <w:rPr>
                <w:rFonts w:ascii="Cambria Math" w:hAnsi="Cambria Math" w:cs="Times New Roman"/>
                <w:szCs w:val="24"/>
              </w:rPr>
            </m:ctrlPr>
          </m:fPr>
          <m:num>
            <m:r>
              <m:rPr>
                <m:sty m:val="p"/>
              </m:rPr>
              <w:rPr>
                <w:rFonts w:ascii="Cambria Math" w:hAnsi="Cambria Math" w:cs="Times New Roman"/>
                <w:szCs w:val="24"/>
              </w:rPr>
              <m:t>2C</m:t>
            </m:r>
            <m:ctrlPr>
              <w:rPr>
                <w:rFonts w:ascii="Cambria Math" w:hAnsi="Cambria Math" w:cs="Times New Roman"/>
                <w:szCs w:val="24"/>
              </w:rPr>
            </m:ctrlPr>
          </m:num>
          <m:den>
            <m:r>
              <m:rPr>
                <m:sty m:val="p"/>
              </m:rPr>
              <w:rPr>
                <w:rFonts w:ascii="Cambria Math" w:hAnsi="Cambria Math" w:cs="Times New Roman"/>
                <w:szCs w:val="24"/>
              </w:rPr>
              <m:t>32</m:t>
            </m:r>
            <m:ctrlPr>
              <w:rPr>
                <w:rFonts w:ascii="Cambria Math" w:hAnsi="Cambria Math" w:cs="Times New Roman"/>
                <w:szCs w:val="24"/>
              </w:rPr>
            </m:ctrlPr>
          </m:den>
        </m:f>
        <m:r>
          <m:rPr>
            <m:sty m:val="p"/>
          </m:rPr>
          <w:rPr>
            <w:rFonts w:ascii="Cambria Math" w:hAnsi="Cambria Math" w:cs="Times New Roman"/>
            <w:szCs w:val="24"/>
          </w:rPr>
          <m:t> +2</m:t>
        </m:r>
        <m:d>
          <m:dPr>
            <m:ctrlPr>
              <w:rPr>
                <w:rFonts w:ascii="Cambria Math" w:hAnsi="Cambria Math" w:cs="Times New Roman"/>
                <w:szCs w:val="24"/>
              </w:rPr>
            </m:ctrlPr>
          </m:dPr>
          <m:e>
            <m:f>
              <m:fPr>
                <m:ctrlPr>
                  <w:rPr>
                    <w:rFonts w:ascii="Cambria Math" w:hAnsi="Cambria Math" w:cs="Times New Roman"/>
                    <w:szCs w:val="24"/>
                  </w:rPr>
                </m:ctrlPr>
              </m:fPr>
              <m:num>
                <m:r>
                  <m:rPr>
                    <m:sty m:val="p"/>
                  </m:rPr>
                  <w:rPr>
                    <w:rFonts w:ascii="Cambria Math" w:hAnsi="Cambria Math" w:cs="Times New Roman"/>
                    <w:szCs w:val="24"/>
                  </w:rPr>
                  <m:t>2C</m:t>
                </m:r>
                <m:ctrlPr>
                  <w:rPr>
                    <w:rFonts w:ascii="Cambria Math" w:hAnsi="Cambria Math" w:cs="Times New Roman"/>
                    <w:szCs w:val="24"/>
                  </w:rPr>
                </m:ctrlPr>
              </m:num>
              <m:den>
                <m:r>
                  <m:rPr>
                    <m:sty m:val="p"/>
                  </m:rPr>
                  <w:rPr>
                    <w:rFonts w:ascii="Cambria Math" w:hAnsi="Cambria Math" w:cs="Times New Roman"/>
                    <w:szCs w:val="24"/>
                  </w:rPr>
                  <m:t>32</m:t>
                </m:r>
                <m:ctrlPr>
                  <w:rPr>
                    <w:rFonts w:ascii="Cambria Math" w:hAnsi="Cambria Math" w:cs="Times New Roman"/>
                    <w:szCs w:val="24"/>
                  </w:rPr>
                </m:ctrlPr>
              </m:den>
            </m:f>
            <m:r>
              <m:rPr>
                <m:sty m:val="p"/>
              </m:rPr>
              <w:rPr>
                <w:rFonts w:ascii="Cambria Math" w:hAnsi="Cambria Math" w:cs="Times New Roman"/>
                <w:szCs w:val="24"/>
              </w:rPr>
              <m:t>∗C</m:t>
            </m:r>
            <m:ctrlPr>
              <w:rPr>
                <w:rFonts w:ascii="Cambria Math" w:hAnsi="Cambria Math" w:cs="Times New Roman"/>
                <w:szCs w:val="24"/>
              </w:rPr>
            </m:ctrlPr>
          </m:e>
        </m:d>
        <m:r>
          <m:rPr>
            <m:sty m:val="p"/>
          </m:rPr>
          <w:rPr>
            <w:rFonts w:ascii="Cambria Math" w:hAnsi="Cambria Math" w:cs="Times New Roman"/>
            <w:szCs w:val="24"/>
          </w:rPr>
          <m:t>= </m:t>
        </m:r>
        <m:f>
          <m:fPr>
            <m:ctrlPr>
              <w:rPr>
                <w:rFonts w:ascii="Cambria Math" w:hAnsi="Cambria Math" w:cs="Times New Roman"/>
                <w:szCs w:val="24"/>
              </w:rPr>
            </m:ctrlPr>
          </m:fPr>
          <m:num>
            <m:sSup>
              <m:sSupPr>
                <m:ctrlPr>
                  <w:rPr>
                    <w:rFonts w:ascii="Cambria Math" w:hAnsi="Cambria Math" w:cs="Times New Roman"/>
                    <w:szCs w:val="24"/>
                  </w:rPr>
                </m:ctrlPr>
              </m:sSupPr>
              <m:e>
                <m:r>
                  <m:rPr>
                    <m:sty m:val="p"/>
                  </m:rPr>
                  <w:rPr>
                    <w:rFonts w:ascii="Cambria Math" w:hAnsi="Cambria Math" w:cs="Times New Roman"/>
                    <w:szCs w:val="24"/>
                  </w:rPr>
                  <m:t>C</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num>
          <m:den>
            <m:r>
              <m:rPr>
                <m:sty m:val="p"/>
              </m:rPr>
              <w:rPr>
                <w:rFonts w:ascii="Cambria Math" w:hAnsi="Cambria Math" w:cs="Times New Roman"/>
                <w:szCs w:val="24"/>
              </w:rPr>
              <m:t>4</m:t>
            </m:r>
            <m:ctrlPr>
              <w:rPr>
                <w:rFonts w:ascii="Cambria Math" w:hAnsi="Cambria Math" w:cs="Times New Roman"/>
                <w:szCs w:val="24"/>
              </w:rPr>
            </m:ctrlPr>
          </m:den>
        </m:f>
      </m:oMath>
      <w:r>
        <w:rPr>
          <w:rFonts w:cs="Times New Roman"/>
          <w:szCs w:val="24"/>
        </w:rPr>
        <w:t>，这</w:t>
      </w:r>
      <w:r>
        <w:rPr>
          <w:rFonts w:hint="eastAsia" w:cs="Times New Roman"/>
          <w:szCs w:val="24"/>
        </w:rPr>
        <w:t>与D</w:t>
      </w:r>
      <w:r>
        <w:rPr>
          <w:rFonts w:cs="Times New Roman"/>
          <w:szCs w:val="24"/>
        </w:rPr>
        <w:t>-U</w:t>
      </w:r>
      <w:r>
        <w:rPr>
          <w:rFonts w:hint="eastAsia" w:cs="Times New Roman"/>
          <w:szCs w:val="24"/>
        </w:rPr>
        <w:t>Net中的特征融合模块的参数量</w:t>
      </w:r>
      <m:oMath>
        <m:r>
          <m:rPr>
            <m:sty m:val="p"/>
          </m:rPr>
          <w:rPr>
            <w:rFonts w:ascii="Cambria Math" w:hAnsi="Cambria Math" w:cs="Times New Roman"/>
            <w:szCs w:val="24"/>
          </w:rPr>
          <m:t>2</m:t>
        </m:r>
        <m:d>
          <m:dPr>
            <m:ctrlPr>
              <w:rPr>
                <w:rFonts w:ascii="Cambria Math" w:hAnsi="Cambria Math" w:cs="Times New Roman"/>
                <w:szCs w:val="24"/>
              </w:rPr>
            </m:ctrlPr>
          </m:dPr>
          <m:e>
            <m:r>
              <m:rPr/>
              <w:rPr>
                <w:rFonts w:ascii="Cambria Math" w:hAnsi="Cambria Math" w:cs="Times New Roman"/>
                <w:szCs w:val="24"/>
              </w:rPr>
              <m:t>C</m:t>
            </m:r>
            <m:r>
              <m:rPr>
                <m:sty m:val="p"/>
              </m:rPr>
              <w:rPr>
                <w:rFonts w:ascii="Cambria Math" w:hAnsi="Cambria Math" w:cs="Times New Roman"/>
                <w:szCs w:val="24"/>
              </w:rPr>
              <m:t>∗</m:t>
            </m:r>
            <m:f>
              <m:fPr>
                <m:ctrlPr>
                  <w:rPr>
                    <w:rFonts w:ascii="Cambria Math" w:hAnsi="Cambria Math" w:cs="Times New Roman"/>
                    <w:szCs w:val="24"/>
                  </w:rPr>
                </m:ctrlPr>
              </m:fPr>
              <m:num>
                <m:r>
                  <m:rPr/>
                  <w:rPr>
                    <w:rFonts w:ascii="Cambria Math" w:hAnsi="Cambria Math" w:cs="Times New Roman"/>
                    <w:szCs w:val="24"/>
                  </w:rPr>
                  <m:t>C</m:t>
                </m:r>
                <m:ctrlPr>
                  <w:rPr>
                    <w:rFonts w:ascii="Cambria Math" w:hAnsi="Cambria Math" w:cs="Times New Roman"/>
                    <w:szCs w:val="24"/>
                  </w:rPr>
                </m:ctrlPr>
              </m:num>
              <m:den>
                <m:r>
                  <m:rPr>
                    <m:sty m:val="p"/>
                  </m:rPr>
                  <w:rPr>
                    <w:rFonts w:ascii="Cambria Math" w:hAnsi="Cambria Math" w:cs="Times New Roman"/>
                    <w:szCs w:val="24"/>
                  </w:rPr>
                  <m:t>16</m:t>
                </m:r>
                <m:ctrlPr>
                  <w:rPr>
                    <w:rFonts w:ascii="Cambria Math" w:hAnsi="Cambria Math" w:cs="Times New Roman"/>
                    <w:szCs w:val="24"/>
                  </w:rPr>
                </m:ctrlPr>
              </m:den>
            </m:f>
            <m:r>
              <m:rPr>
                <m:sty m:val="p"/>
              </m:rPr>
              <w:rPr>
                <w:rFonts w:ascii="Cambria Math" w:hAnsi="Cambria Math" w:cs="Times New Roman"/>
                <w:szCs w:val="24"/>
              </w:rPr>
              <m:t>+</m:t>
            </m:r>
            <m:f>
              <m:fPr>
                <m:ctrlPr>
                  <w:rPr>
                    <w:rFonts w:ascii="Cambria Math" w:hAnsi="Cambria Math" w:cs="Times New Roman"/>
                    <w:szCs w:val="24"/>
                  </w:rPr>
                </m:ctrlPr>
              </m:fPr>
              <m:num>
                <m:r>
                  <m:rPr/>
                  <w:rPr>
                    <w:rFonts w:ascii="Cambria Math" w:hAnsi="Cambria Math" w:cs="Times New Roman"/>
                    <w:szCs w:val="24"/>
                  </w:rPr>
                  <m:t>C</m:t>
                </m:r>
                <m:ctrlPr>
                  <w:rPr>
                    <w:rFonts w:ascii="Cambria Math" w:hAnsi="Cambria Math" w:cs="Times New Roman"/>
                    <w:szCs w:val="24"/>
                  </w:rPr>
                </m:ctrlPr>
              </m:num>
              <m:den>
                <m:r>
                  <m:rPr>
                    <m:sty m:val="p"/>
                  </m:rPr>
                  <w:rPr>
                    <w:rFonts w:ascii="Cambria Math" w:hAnsi="Cambria Math" w:cs="Times New Roman"/>
                    <w:szCs w:val="24"/>
                  </w:rPr>
                  <m:t>16</m:t>
                </m:r>
                <m:ctrlPr>
                  <w:rPr>
                    <w:rFonts w:ascii="Cambria Math" w:hAnsi="Cambria Math" w:cs="Times New Roman"/>
                    <w:szCs w:val="24"/>
                  </w:rPr>
                </m:ctrlPr>
              </m:den>
            </m:f>
            <m:r>
              <m:rPr>
                <m:sty m:val="p"/>
              </m:rPr>
              <w:rPr>
                <w:rFonts w:ascii="Cambria Math" w:hAnsi="Cambria Math" w:cs="Times New Roman"/>
                <w:szCs w:val="24"/>
              </w:rPr>
              <m:t>∗</m:t>
            </m:r>
            <m:r>
              <m:rPr/>
              <w:rPr>
                <w:rFonts w:ascii="Cambria Math" w:hAnsi="Cambria Math" w:cs="Times New Roman"/>
                <w:szCs w:val="24"/>
              </w:rPr>
              <m:t>C</m:t>
            </m:r>
            <m:ctrlPr>
              <w:rPr>
                <w:rFonts w:ascii="Cambria Math" w:hAnsi="Cambria Math" w:cs="Times New Roman"/>
                <w:szCs w:val="24"/>
              </w:rPr>
            </m:ctrlPr>
          </m:e>
        </m:d>
        <m:r>
          <m:rPr>
            <m:sty m:val="p"/>
          </m:rPr>
          <w:rPr>
            <w:rFonts w:ascii="Cambria Math" w:hAnsi="Cambria Math" w:cs="Times New Roman"/>
            <w:szCs w:val="24"/>
          </w:rPr>
          <m:t>= </m:t>
        </m:r>
        <m:f>
          <m:fPr>
            <m:ctrlPr>
              <w:rPr>
                <w:rFonts w:ascii="Cambria Math" w:hAnsi="Cambria Math" w:cs="Times New Roman"/>
                <w:szCs w:val="24"/>
              </w:rPr>
            </m:ctrlPr>
          </m:fPr>
          <m:num>
            <m:sSup>
              <m:sSupPr>
                <m:ctrlPr>
                  <w:rPr>
                    <w:rFonts w:ascii="Cambria Math" w:hAnsi="Cambria Math" w:cs="Times New Roman"/>
                    <w:szCs w:val="24"/>
                  </w:rPr>
                </m:ctrlPr>
              </m:sSupPr>
              <m:e>
                <m:r>
                  <m:rPr/>
                  <w:rPr>
                    <w:rFonts w:ascii="Cambria Math" w:hAnsi="Cambria Math" w:cs="Times New Roman"/>
                    <w:szCs w:val="24"/>
                  </w:rPr>
                  <m:t>C</m:t>
                </m:r>
                <m:ctrlPr>
                  <w:rPr>
                    <w:rFonts w:ascii="Cambria Math" w:hAnsi="Cambria Math" w:cs="Times New Roman"/>
                    <w:szCs w:val="24"/>
                  </w:rPr>
                </m:ctrlPr>
              </m:e>
              <m:sup>
                <m:r>
                  <m:rPr>
                    <m:sty m:val="p"/>
                  </m:rPr>
                  <w:rPr>
                    <w:rFonts w:ascii="Cambria Math" w:hAnsi="Cambria Math" w:cs="Times New Roman"/>
                    <w:szCs w:val="24"/>
                  </w:rPr>
                  <m:t>2</m:t>
                </m:r>
                <m:ctrlPr>
                  <w:rPr>
                    <w:rFonts w:ascii="Cambria Math" w:hAnsi="Cambria Math" w:cs="Times New Roman"/>
                    <w:szCs w:val="24"/>
                  </w:rPr>
                </m:ctrlPr>
              </m:sup>
            </m:sSup>
            <m:ctrlPr>
              <w:rPr>
                <w:rFonts w:ascii="Cambria Math" w:hAnsi="Cambria Math" w:cs="Times New Roman"/>
                <w:szCs w:val="24"/>
              </w:rPr>
            </m:ctrlPr>
          </m:num>
          <m:den>
            <m:r>
              <m:rPr>
                <m:sty m:val="p"/>
              </m:rPr>
              <w:rPr>
                <w:rFonts w:ascii="Cambria Math" w:hAnsi="Cambria Math" w:cs="Times New Roman"/>
                <w:szCs w:val="24"/>
              </w:rPr>
              <m:t>4</m:t>
            </m:r>
            <m:ctrlPr>
              <w:rPr>
                <w:rFonts w:ascii="Cambria Math" w:hAnsi="Cambria Math" w:cs="Times New Roman"/>
                <w:szCs w:val="24"/>
              </w:rPr>
            </m:ctrlPr>
          </m:den>
        </m:f>
      </m:oMath>
      <w:r>
        <w:rPr>
          <w:rFonts w:cs="Times New Roman"/>
          <w:szCs w:val="24"/>
        </w:rPr>
        <w:t>相同。</w:t>
      </w:r>
      <w:r>
        <w:rPr>
          <w:rFonts w:hint="eastAsia" w:cs="Times New Roman"/>
          <w:szCs w:val="24"/>
        </w:rPr>
        <w:t>但从</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_Ref130467608 \h</w:instrText>
      </w:r>
      <w:r>
        <w:rPr>
          <w:rFonts w:cs="Times New Roman"/>
          <w:szCs w:val="24"/>
        </w:rPr>
        <w:instrText xml:space="preserve">  \* MERGEFORMAT </w:instrText>
      </w:r>
      <w:r>
        <w:rPr>
          <w:rFonts w:cs="Times New Roman"/>
          <w:szCs w:val="24"/>
        </w:rPr>
        <w:fldChar w:fldCharType="separate"/>
      </w:r>
      <w:r>
        <w:rPr>
          <w:rFonts w:cs="Times New Roman"/>
          <w:szCs w:val="24"/>
        </w:rPr>
        <w:t>表3.6</w:t>
      </w:r>
      <w:r>
        <w:rPr>
          <w:rFonts w:cs="Times New Roman"/>
          <w:szCs w:val="24"/>
        </w:rPr>
        <w:fldChar w:fldCharType="end"/>
      </w:r>
      <w:r>
        <w:rPr>
          <w:rFonts w:hint="eastAsia" w:cs="Times New Roman"/>
          <w:szCs w:val="24"/>
        </w:rPr>
        <w:t>中可以看出，</w:t>
      </w:r>
      <w:r>
        <w:rPr>
          <w:rFonts w:cs="Times New Roman"/>
          <w:szCs w:val="24"/>
        </w:rPr>
        <w:t>CFF(R = 32)</w:t>
      </w:r>
      <w:r>
        <w:rPr>
          <w:rFonts w:hint="eastAsia" w:cs="Times New Roman"/>
          <w:szCs w:val="24"/>
        </w:rPr>
        <w:t>模块取得的D</w:t>
      </w:r>
      <w:r>
        <w:rPr>
          <w:rFonts w:cs="Times New Roman"/>
          <w:szCs w:val="24"/>
        </w:rPr>
        <w:t>SC</w:t>
      </w:r>
      <w:r>
        <w:rPr>
          <w:rFonts w:hint="eastAsia" w:cs="Times New Roman"/>
          <w:szCs w:val="24"/>
        </w:rPr>
        <w:t>指标高于D</w:t>
      </w:r>
      <w:r>
        <w:rPr>
          <w:rFonts w:cs="Times New Roman"/>
          <w:szCs w:val="24"/>
        </w:rPr>
        <w:t>-UN</w:t>
      </w:r>
      <w:r>
        <w:rPr>
          <w:rFonts w:hint="eastAsia" w:cs="Times New Roman"/>
          <w:szCs w:val="24"/>
        </w:rPr>
        <w:t>et，并且</w:t>
      </w:r>
      <w:r>
        <w:rPr>
          <w:rFonts w:cs="Times New Roman"/>
          <w:szCs w:val="24"/>
        </w:rPr>
        <w:t>与</w:t>
      </w:r>
      <w:r>
        <w:rPr>
          <w:rFonts w:hint="eastAsia" w:cs="Times New Roman"/>
          <w:szCs w:val="24"/>
        </w:rPr>
        <w:t>D</w:t>
      </w:r>
      <w:r>
        <w:rPr>
          <w:rFonts w:cs="Times New Roman"/>
          <w:szCs w:val="24"/>
        </w:rPr>
        <w:t>-UNet相比</w:t>
      </w:r>
      <w:r>
        <w:rPr>
          <w:rFonts w:hint="eastAsia" w:cs="Times New Roman"/>
          <w:szCs w:val="24"/>
        </w:rPr>
        <w:t>跨维度特征融合</w:t>
      </w:r>
      <w:r>
        <w:rPr>
          <w:rFonts w:cs="Times New Roman"/>
          <w:szCs w:val="24"/>
        </w:rPr>
        <w:t>模块的</w:t>
      </w:r>
      <w:r>
        <w:rPr>
          <w:rFonts w:hint="eastAsia" w:cs="Times New Roman"/>
          <w:szCs w:val="24"/>
        </w:rPr>
        <w:t>p-</w:t>
      </w:r>
      <w:r>
        <w:rPr>
          <w:rFonts w:cs="Times New Roman"/>
          <w:szCs w:val="24"/>
        </w:rPr>
        <w:t>value</w:t>
      </w:r>
      <w:r>
        <w:rPr>
          <w:rFonts w:hint="eastAsia" w:cs="Times New Roman"/>
          <w:szCs w:val="24"/>
        </w:rPr>
        <w:t>是</w:t>
      </w:r>
      <w:r>
        <w:rPr>
          <w:rFonts w:cs="Times New Roman"/>
          <w:szCs w:val="24"/>
        </w:rPr>
        <w:t>0.039，改进效果仍然显著。这表明，CFF模块的增强是由于全局信息建模，而不是增加模型参数。</w:t>
      </w:r>
    </w:p>
    <w:p>
      <w:pPr>
        <w:pStyle w:val="6"/>
        <w:keepNext/>
        <w:spacing w:line="240" w:lineRule="auto"/>
        <w:jc w:val="center"/>
        <w:rPr>
          <w:rFonts w:ascii="宋体" w:hAnsi="宋体" w:eastAsia="宋体"/>
          <w:b/>
          <w:bCs/>
          <w:sz w:val="21"/>
          <w:szCs w:val="21"/>
        </w:rPr>
      </w:pPr>
      <w:bookmarkStart w:id="189" w:name="_Ref130467608"/>
      <w:bookmarkStart w:id="190" w:name="_Toc130472047"/>
      <w:bookmarkStart w:id="191" w:name="_Toc129438545"/>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6</w:t>
      </w:r>
      <w:r>
        <w:rPr>
          <w:rFonts w:ascii="Times New Roman" w:hAnsi="Times New Roman" w:eastAsia="宋体" w:cs="Times New Roman"/>
          <w:b/>
          <w:bCs/>
          <w:sz w:val="21"/>
          <w:szCs w:val="21"/>
        </w:rPr>
        <w:fldChar w:fldCharType="end"/>
      </w:r>
      <w:bookmarkEnd w:id="189"/>
      <w:r>
        <w:rPr>
          <w:rFonts w:ascii="Times New Roman" w:hAnsi="Times New Roman" w:eastAsia="宋体" w:cs="Times New Roman"/>
          <w:b/>
          <w:bCs/>
          <w:sz w:val="21"/>
          <w:szCs w:val="21"/>
        </w:rPr>
        <w:t xml:space="preserve">  </w:t>
      </w:r>
      <w:r>
        <w:rPr>
          <w:rFonts w:ascii="宋体" w:hAnsi="宋体" w:eastAsia="宋体" w:cs="Times New Roman"/>
          <w:b/>
          <w:bCs/>
          <w:sz w:val="21"/>
          <w:szCs w:val="21"/>
        </w:rPr>
        <w:t>不同衰减率对基线的提升</w:t>
      </w:r>
      <w:bookmarkEnd w:id="190"/>
      <w:bookmarkEnd w:id="191"/>
    </w:p>
    <w:p>
      <w:pPr>
        <w:pStyle w:val="6"/>
        <w:keepNext/>
        <w:spacing w:line="240" w:lineRule="auto"/>
        <w:jc w:val="center"/>
        <w:rPr>
          <w:rFonts w:ascii="Times New Roman" w:hAnsi="Times New Roman" w:cs="Times New Roman"/>
          <w:b/>
          <w:bCs/>
          <w:sz w:val="21"/>
          <w:szCs w:val="21"/>
        </w:rPr>
      </w:pPr>
      <w:bookmarkStart w:id="192" w:name="_Toc129438561"/>
      <w:bookmarkStart w:id="193" w:name="_Toc130472063"/>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6</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Enhancement of baseline by different decay rates</w:t>
      </w:r>
      <w:bookmarkEnd w:id="192"/>
      <w:bookmarkEnd w:id="193"/>
    </w:p>
    <w:tbl>
      <w:tblPr>
        <w:tblStyle w:val="19"/>
        <w:tblW w:w="82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auto" w:sz="4" w:space="0"/>
              <w:bottom w:val="single" w:color="auto" w:sz="4" w:space="0"/>
            </w:tcBorders>
          </w:tcPr>
          <w:p>
            <w:pPr>
              <w:overflowPunct w:val="0"/>
              <w:spacing w:line="240" w:lineRule="auto"/>
              <w:jc w:val="center"/>
              <w:rPr>
                <w:rFonts w:cs="Times New Roman"/>
                <w:sz w:val="21"/>
                <w:szCs w:val="21"/>
              </w:rPr>
            </w:pPr>
            <w:r>
              <w:rPr>
                <w:rFonts w:hint="eastAsia" w:ascii="宋体" w:hAnsi="宋体" w:cs="Times New Roman"/>
                <w:sz w:val="21"/>
                <w:szCs w:val="21"/>
              </w:rPr>
              <w:t>方法</w:t>
            </w:r>
          </w:p>
        </w:tc>
        <w:tc>
          <w:tcPr>
            <w:tcW w:w="2074" w:type="dxa"/>
            <w:tcBorders>
              <w:top w:val="single" w:color="auto" w:sz="4" w:space="0"/>
              <w:bottom w:val="single" w:color="auto" w:sz="4" w:space="0"/>
            </w:tcBorders>
          </w:tcPr>
          <w:p>
            <w:pPr>
              <w:overflowPunct w:val="0"/>
              <w:spacing w:line="240" w:lineRule="auto"/>
              <w:jc w:val="center"/>
              <w:rPr>
                <w:rFonts w:cs="Times New Roman"/>
                <w:sz w:val="21"/>
                <w:szCs w:val="21"/>
              </w:rPr>
            </w:pPr>
            <w:r>
              <w:rPr>
                <w:rFonts w:cs="Times New Roman"/>
                <w:sz w:val="21"/>
                <w:szCs w:val="21"/>
              </w:rPr>
              <w:t>DSC (G)</w:t>
            </w:r>
          </w:p>
        </w:tc>
        <w:tc>
          <w:tcPr>
            <w:tcW w:w="2074" w:type="dxa"/>
            <w:tcBorders>
              <w:top w:val="single" w:color="auto" w:sz="4" w:space="0"/>
              <w:bottom w:val="single" w:color="auto" w:sz="4" w:space="0"/>
            </w:tcBorders>
          </w:tcPr>
          <w:p>
            <w:pPr>
              <w:overflowPunct w:val="0"/>
              <w:spacing w:line="240" w:lineRule="auto"/>
              <w:jc w:val="center"/>
              <w:rPr>
                <w:rFonts w:cs="Times New Roman"/>
                <w:sz w:val="21"/>
                <w:szCs w:val="21"/>
              </w:rPr>
            </w:pPr>
            <w:r>
              <w:rPr>
                <w:rFonts w:cs="Times New Roman"/>
                <w:sz w:val="21"/>
                <w:szCs w:val="21"/>
              </w:rPr>
              <w:t>DSC</w:t>
            </w:r>
          </w:p>
        </w:tc>
        <w:tc>
          <w:tcPr>
            <w:tcW w:w="2074" w:type="dxa"/>
            <w:tcBorders>
              <w:top w:val="single" w:color="auto" w:sz="4" w:space="0"/>
              <w:bottom w:val="single" w:color="auto" w:sz="4" w:space="0"/>
            </w:tcBorders>
          </w:tcPr>
          <w:p>
            <w:pPr>
              <w:overflowPunct w:val="0"/>
              <w:spacing w:line="240" w:lineRule="auto"/>
              <w:jc w:val="center"/>
              <w:rPr>
                <w:rFonts w:cs="Times New Roman"/>
                <w:sz w:val="21"/>
                <w:szCs w:val="21"/>
              </w:rPr>
            </w:pPr>
            <w:r>
              <w:rPr>
                <w:rFonts w:cs="Times New Roman"/>
                <w:sz w:val="21"/>
                <w:szCs w:val="21"/>
              </w:rPr>
              <w:t>P-value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auto" w:sz="4" w:space="0"/>
            </w:tcBorders>
          </w:tcPr>
          <w:p>
            <w:pPr>
              <w:overflowPunct w:val="0"/>
              <w:spacing w:line="240" w:lineRule="auto"/>
              <w:jc w:val="center"/>
              <w:rPr>
                <w:rFonts w:cs="Times New Roman"/>
                <w:sz w:val="21"/>
                <w:szCs w:val="21"/>
              </w:rPr>
            </w:pPr>
            <w:r>
              <w:rPr>
                <w:rFonts w:cs="Times New Roman"/>
                <w:sz w:val="21"/>
                <w:szCs w:val="21"/>
              </w:rPr>
              <w:t>Baseline</w:t>
            </w:r>
          </w:p>
        </w:tc>
        <w:tc>
          <w:tcPr>
            <w:tcW w:w="2074" w:type="dxa"/>
            <w:tcBorders>
              <w:top w:val="single" w:color="auto" w:sz="4" w:space="0"/>
            </w:tcBorders>
          </w:tcPr>
          <w:p>
            <w:pPr>
              <w:overflowPunct w:val="0"/>
              <w:spacing w:line="240" w:lineRule="auto"/>
              <w:jc w:val="center"/>
              <w:rPr>
                <w:rFonts w:cs="Times New Roman"/>
                <w:sz w:val="21"/>
                <w:szCs w:val="21"/>
              </w:rPr>
            </w:pPr>
            <w:r>
              <w:rPr>
                <w:rFonts w:cs="Times New Roman"/>
                <w:sz w:val="21"/>
                <w:szCs w:val="21"/>
              </w:rPr>
              <w:t>0.726</w:t>
            </w:r>
          </w:p>
        </w:tc>
        <w:tc>
          <w:tcPr>
            <w:tcW w:w="2074" w:type="dxa"/>
            <w:tcBorders>
              <w:top w:val="single" w:color="auto" w:sz="4" w:space="0"/>
            </w:tcBorders>
          </w:tcPr>
          <w:p>
            <w:pPr>
              <w:overflowPunct w:val="0"/>
              <w:spacing w:line="240" w:lineRule="auto"/>
              <w:jc w:val="center"/>
              <w:rPr>
                <w:rFonts w:cs="Times New Roman"/>
                <w:sz w:val="21"/>
                <w:szCs w:val="21"/>
              </w:rPr>
            </w:pPr>
            <w:r>
              <w:rPr>
                <w:rFonts w:cs="Times New Roman"/>
                <w:sz w:val="21"/>
                <w:szCs w:val="21"/>
              </w:rPr>
              <w:t>0.548±0.264</w:t>
            </w:r>
          </w:p>
        </w:tc>
        <w:tc>
          <w:tcPr>
            <w:tcW w:w="2074" w:type="dxa"/>
            <w:tcBorders>
              <w:top w:val="single" w:color="auto" w:sz="4" w:space="0"/>
            </w:tcBorders>
          </w:tcPr>
          <w:p>
            <w:pPr>
              <w:overflowPunct w:val="0"/>
              <w:spacing w:line="240" w:lineRule="auto"/>
              <w:jc w:val="center"/>
              <w:rPr>
                <w:rFonts w:cs="Times New Roman"/>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overflowPunct w:val="0"/>
              <w:spacing w:line="240" w:lineRule="auto"/>
              <w:jc w:val="center"/>
              <w:rPr>
                <w:rFonts w:cs="Times New Roman"/>
                <w:sz w:val="21"/>
                <w:szCs w:val="21"/>
              </w:rPr>
            </w:pPr>
            <w:r>
              <w:rPr>
                <w:rFonts w:cs="Times New Roman"/>
                <w:sz w:val="21"/>
                <w:szCs w:val="21"/>
              </w:rPr>
              <w:t>+ CFF(R = 32)</w:t>
            </w:r>
          </w:p>
        </w:tc>
        <w:tc>
          <w:tcPr>
            <w:tcW w:w="2074" w:type="dxa"/>
          </w:tcPr>
          <w:p>
            <w:pPr>
              <w:overflowPunct w:val="0"/>
              <w:spacing w:line="240" w:lineRule="auto"/>
              <w:jc w:val="center"/>
              <w:rPr>
                <w:rFonts w:cs="Times New Roman"/>
                <w:sz w:val="21"/>
                <w:szCs w:val="21"/>
              </w:rPr>
            </w:pPr>
            <w:r>
              <w:rPr>
                <w:rFonts w:cs="Times New Roman"/>
                <w:sz w:val="21"/>
                <w:szCs w:val="21"/>
              </w:rPr>
              <w:t>0.731</w:t>
            </w:r>
          </w:p>
        </w:tc>
        <w:tc>
          <w:tcPr>
            <w:tcW w:w="2074" w:type="dxa"/>
          </w:tcPr>
          <w:p>
            <w:pPr>
              <w:overflowPunct w:val="0"/>
              <w:spacing w:line="240" w:lineRule="auto"/>
              <w:jc w:val="center"/>
              <w:rPr>
                <w:rFonts w:cs="Times New Roman"/>
                <w:sz w:val="21"/>
                <w:szCs w:val="21"/>
              </w:rPr>
            </w:pPr>
            <w:r>
              <w:rPr>
                <w:rFonts w:cs="Times New Roman"/>
                <w:sz w:val="21"/>
                <w:szCs w:val="21"/>
              </w:rPr>
              <w:t>0.566±0.261</w:t>
            </w:r>
          </w:p>
        </w:tc>
        <w:tc>
          <w:tcPr>
            <w:tcW w:w="2074" w:type="dxa"/>
          </w:tcPr>
          <w:p>
            <w:pPr>
              <w:overflowPunct w:val="0"/>
              <w:spacing w:line="240" w:lineRule="auto"/>
              <w:jc w:val="center"/>
              <w:rPr>
                <w:rFonts w:cs="Times New Roman"/>
                <w:sz w:val="21"/>
                <w:szCs w:val="21"/>
              </w:rPr>
            </w:pPr>
            <w:r>
              <w:rPr>
                <w:rFonts w:cs="Times New Roman"/>
                <w:sz w:val="21"/>
                <w:szCs w:val="21"/>
              </w:rPr>
              <w:t>0.039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auto" w:sz="4" w:space="0"/>
            </w:tcBorders>
          </w:tcPr>
          <w:p>
            <w:pPr>
              <w:overflowPunct w:val="0"/>
              <w:spacing w:line="240" w:lineRule="auto"/>
              <w:jc w:val="center"/>
              <w:rPr>
                <w:rFonts w:cs="Times New Roman"/>
                <w:sz w:val="21"/>
                <w:szCs w:val="21"/>
              </w:rPr>
            </w:pPr>
            <w:r>
              <w:rPr>
                <w:rFonts w:cs="Times New Roman"/>
                <w:sz w:val="21"/>
                <w:szCs w:val="21"/>
              </w:rPr>
              <w:t>+ CFF(R = 8)</w:t>
            </w:r>
          </w:p>
        </w:tc>
        <w:tc>
          <w:tcPr>
            <w:tcW w:w="2074" w:type="dxa"/>
            <w:tcBorders>
              <w:bottom w:val="single" w:color="auto" w:sz="4" w:space="0"/>
            </w:tcBorders>
          </w:tcPr>
          <w:p>
            <w:pPr>
              <w:overflowPunct w:val="0"/>
              <w:spacing w:line="240" w:lineRule="auto"/>
              <w:jc w:val="center"/>
              <w:rPr>
                <w:rFonts w:cs="Times New Roman"/>
                <w:b/>
                <w:bCs/>
                <w:sz w:val="21"/>
                <w:szCs w:val="21"/>
              </w:rPr>
            </w:pPr>
            <w:r>
              <w:rPr>
                <w:rFonts w:cs="Times New Roman"/>
                <w:b/>
                <w:bCs/>
                <w:sz w:val="21"/>
                <w:szCs w:val="21"/>
              </w:rPr>
              <w:t>0.734</w:t>
            </w:r>
          </w:p>
        </w:tc>
        <w:tc>
          <w:tcPr>
            <w:tcW w:w="2074" w:type="dxa"/>
            <w:tcBorders>
              <w:bottom w:val="single" w:color="auto" w:sz="4" w:space="0"/>
            </w:tcBorders>
          </w:tcPr>
          <w:p>
            <w:pPr>
              <w:overflowPunct w:val="0"/>
              <w:spacing w:line="240" w:lineRule="auto"/>
              <w:jc w:val="center"/>
              <w:rPr>
                <w:rFonts w:cs="Times New Roman"/>
                <w:b/>
                <w:bCs/>
                <w:sz w:val="21"/>
                <w:szCs w:val="21"/>
              </w:rPr>
            </w:pPr>
            <w:r>
              <w:rPr>
                <w:rFonts w:cs="Times New Roman"/>
                <w:b/>
                <w:bCs/>
                <w:sz w:val="21"/>
                <w:szCs w:val="21"/>
              </w:rPr>
              <w:t>0.572±0.244</w:t>
            </w:r>
          </w:p>
        </w:tc>
        <w:tc>
          <w:tcPr>
            <w:tcW w:w="2074" w:type="dxa"/>
            <w:tcBorders>
              <w:bottom w:val="single" w:color="auto" w:sz="4" w:space="0"/>
            </w:tcBorders>
          </w:tcPr>
          <w:p>
            <w:pPr>
              <w:overflowPunct w:val="0"/>
              <w:spacing w:line="240" w:lineRule="auto"/>
              <w:jc w:val="center"/>
              <w:rPr>
                <w:rFonts w:cs="Times New Roman"/>
                <w:sz w:val="21"/>
                <w:szCs w:val="21"/>
              </w:rPr>
            </w:pPr>
            <w:r>
              <w:rPr>
                <w:rFonts w:cs="Times New Roman"/>
                <w:sz w:val="21"/>
                <w:szCs w:val="21"/>
              </w:rPr>
              <w:t>0.001</w:t>
            </w:r>
          </w:p>
        </w:tc>
      </w:tr>
    </w:tbl>
    <w:p>
      <w:pPr>
        <w:pStyle w:val="4"/>
        <w:spacing w:before="156" w:after="156"/>
      </w:pPr>
      <w:bookmarkStart w:id="194" w:name="_Toc130735765"/>
      <w:r>
        <w:t xml:space="preserve">3.6.5 </w:t>
      </w:r>
      <w:r>
        <w:rPr>
          <w:rFonts w:hint="eastAsia"/>
        </w:rPr>
        <w:t>多尺度反卷积上采样模块的消融实验</w:t>
      </w:r>
      <w:bookmarkEnd w:id="194"/>
    </w:p>
    <w:p>
      <w:pPr>
        <w:overflowPunct w:val="0"/>
        <w:ind w:firstLine="482" w:firstLineChars="200"/>
        <w:rPr>
          <w:rFonts w:cs="Times New Roman"/>
          <w:szCs w:val="24"/>
        </w:rPr>
      </w:pPr>
      <w:r>
        <w:rPr>
          <w:rFonts w:cs="Times New Roman"/>
          <w:b/>
          <w:bCs/>
          <w:szCs w:val="24"/>
        </w:rPr>
        <w:t>(1</w:t>
      </w:r>
      <w:r>
        <w:rPr>
          <w:rFonts w:hint="eastAsia" w:cs="Times New Roman"/>
          <w:b/>
          <w:bCs/>
          <w:szCs w:val="24"/>
        </w:rPr>
        <w:t>)</w:t>
      </w:r>
      <w:r>
        <w:rPr>
          <w:rFonts w:cs="Times New Roman"/>
          <w:b/>
          <w:bCs/>
          <w:szCs w:val="24"/>
        </w:rPr>
        <w:t>多尺度信息更利于恢复目标特征。</w:t>
      </w:r>
      <w:r>
        <w:rPr>
          <w:rFonts w:cs="Times New Roman"/>
          <w:szCs w:val="24"/>
        </w:rPr>
        <w:t>在</w:t>
      </w:r>
      <w:r>
        <w:rPr>
          <w:rFonts w:cs="Times New Roman"/>
          <w:szCs w:val="24"/>
        </w:rPr>
        <w:fldChar w:fldCharType="begin"/>
      </w:r>
      <w:r>
        <w:rPr>
          <w:rFonts w:cs="Times New Roman"/>
          <w:szCs w:val="24"/>
        </w:rPr>
        <w:instrText xml:space="preserve"> REF _Ref130463379 \h </w:instrText>
      </w:r>
      <w:r>
        <w:rPr>
          <w:rFonts w:cs="Times New Roman"/>
          <w:szCs w:val="24"/>
        </w:rPr>
        <w:fldChar w:fldCharType="separate"/>
      </w:r>
      <w:r>
        <w:t>图1.1</w:t>
      </w:r>
      <w:r>
        <w:rPr>
          <w:rFonts w:cs="Times New Roman"/>
          <w:szCs w:val="24"/>
        </w:rPr>
        <w:fldChar w:fldCharType="end"/>
      </w:r>
      <w:r>
        <w:rPr>
          <w:rFonts w:cs="Times New Roman"/>
          <w:szCs w:val="24"/>
        </w:rPr>
        <w:t>中，我们可以看到，经过四次下采样后的特征图是非常抽象的。此时，使用简单的插值上采样或单</w:t>
      </w:r>
      <w:r>
        <w:rPr>
          <w:rFonts w:hint="eastAsia" w:cs="Times New Roman"/>
          <w:szCs w:val="24"/>
        </w:rPr>
        <w:t>卷积核大小的反</w:t>
      </w:r>
      <w:r>
        <w:rPr>
          <w:rFonts w:cs="Times New Roman"/>
          <w:szCs w:val="24"/>
        </w:rPr>
        <w:t>卷积过于粗糙</w:t>
      </w:r>
      <w:r>
        <w:rPr>
          <w:rFonts w:hint="eastAsia" w:cs="Times New Roman"/>
          <w:szCs w:val="24"/>
        </w:rPr>
        <w:t>。</w:t>
      </w:r>
      <w:r>
        <w:rPr>
          <w:rFonts w:cs="Times New Roman"/>
          <w:szCs w:val="24"/>
        </w:rPr>
        <w:t>因此需要在完成上采样操作的同时，借助多尺度的上下文信息更好地恢复</w:t>
      </w:r>
      <w:r>
        <w:rPr>
          <w:rFonts w:hint="eastAsia" w:cs="Times New Roman"/>
          <w:szCs w:val="24"/>
        </w:rPr>
        <w:t>病灶的</w:t>
      </w:r>
      <w:r>
        <w:rPr>
          <w:rFonts w:cs="Times New Roman"/>
          <w:szCs w:val="24"/>
        </w:rPr>
        <w:t>细节</w:t>
      </w:r>
      <w:r>
        <w:rPr>
          <w:rFonts w:hint="eastAsia" w:cs="Times New Roman"/>
          <w:szCs w:val="24"/>
        </w:rPr>
        <w:t>特征</w:t>
      </w:r>
      <w:r>
        <w:rPr>
          <w:rFonts w:cs="Times New Roman"/>
          <w:szCs w:val="24"/>
        </w:rPr>
        <w:t>。从</w:t>
      </w:r>
      <w:r>
        <w:rPr>
          <w:rFonts w:cs="Times New Roman"/>
          <w:szCs w:val="24"/>
        </w:rPr>
        <w:fldChar w:fldCharType="begin"/>
      </w:r>
      <w:r>
        <w:rPr>
          <w:rFonts w:cs="Times New Roman"/>
          <w:szCs w:val="24"/>
        </w:rPr>
        <w:instrText xml:space="preserve"> REF _Ref130467280 \h  \* MERGEFORMAT </w:instrText>
      </w:r>
      <w:r>
        <w:rPr>
          <w:rFonts w:cs="Times New Roman"/>
          <w:szCs w:val="24"/>
        </w:rPr>
        <w:fldChar w:fldCharType="separate"/>
      </w:r>
      <w:r>
        <w:rPr>
          <w:rFonts w:cs="Times New Roman"/>
          <w:szCs w:val="24"/>
        </w:rPr>
        <w:t>表3.1</w:t>
      </w:r>
      <w:r>
        <w:rPr>
          <w:rFonts w:cs="Times New Roman"/>
          <w:szCs w:val="24"/>
        </w:rPr>
        <w:fldChar w:fldCharType="end"/>
      </w:r>
      <w:r>
        <w:rPr>
          <w:rFonts w:cs="Times New Roman"/>
          <w:szCs w:val="24"/>
        </w:rPr>
        <w:t>可以看出，加入</w:t>
      </w:r>
      <w:r>
        <w:rPr>
          <w:rFonts w:hint="eastAsia" w:cs="Times New Roman"/>
          <w:szCs w:val="24"/>
        </w:rPr>
        <w:t>多尺度反卷积上采样模块</w:t>
      </w:r>
      <w:r>
        <w:rPr>
          <w:rFonts w:cs="Times New Roman"/>
          <w:szCs w:val="24"/>
        </w:rPr>
        <w:t>后，分割效果得到改善，召回率的提高反映了我们方法分割位置的准确性，ASD和</w:t>
      </w:r>
      <w:r>
        <w:rPr>
          <w:rFonts w:hint="eastAsia" w:cs="Times New Roman"/>
          <w:szCs w:val="24"/>
        </w:rPr>
        <w:t>9</w:t>
      </w:r>
      <w:r>
        <w:rPr>
          <w:rFonts w:cs="Times New Roman"/>
          <w:szCs w:val="24"/>
        </w:rPr>
        <w:t>5HD反映了分割边界效果的提高。在</w:t>
      </w:r>
      <w:r>
        <w:rPr>
          <w:rFonts w:cs="Times New Roman"/>
          <w:szCs w:val="24"/>
        </w:rPr>
        <w:fldChar w:fldCharType="begin"/>
      </w:r>
      <w:r>
        <w:rPr>
          <w:rFonts w:cs="Times New Roman"/>
          <w:szCs w:val="24"/>
        </w:rPr>
        <w:instrText xml:space="preserve"> REF _Ref130467661 \h  \* MERGEFORMAT </w:instrText>
      </w:r>
      <w:r>
        <w:rPr>
          <w:rFonts w:cs="Times New Roman"/>
          <w:szCs w:val="24"/>
        </w:rPr>
        <w:fldChar w:fldCharType="separate"/>
      </w:r>
      <w:r>
        <w:rPr>
          <w:rFonts w:cs="Times New Roman"/>
          <w:szCs w:val="24"/>
        </w:rPr>
        <w:t>表3.7</w:t>
      </w:r>
      <w:r>
        <w:rPr>
          <w:rFonts w:cs="Times New Roman"/>
          <w:szCs w:val="24"/>
        </w:rPr>
        <w:fldChar w:fldCharType="end"/>
      </w:r>
      <w:r>
        <w:rPr>
          <w:rFonts w:cs="Times New Roman"/>
          <w:szCs w:val="24"/>
        </w:rPr>
        <w:t>中，我们将</w:t>
      </w:r>
      <w:r>
        <w:rPr>
          <w:rFonts w:hint="eastAsia" w:cs="Times New Roman"/>
          <w:szCs w:val="24"/>
        </w:rPr>
        <w:t>多尺度反卷积上采样模块</w:t>
      </w:r>
      <w:r>
        <w:rPr>
          <w:rFonts w:cs="Times New Roman"/>
          <w:szCs w:val="24"/>
        </w:rPr>
        <w:t>与单尺度</w:t>
      </w:r>
      <w:r>
        <w:rPr>
          <w:rFonts w:hint="eastAsia" w:cs="Times New Roman"/>
          <w:szCs w:val="24"/>
        </w:rPr>
        <w:t>反</w:t>
      </w:r>
      <w:r>
        <w:rPr>
          <w:rFonts w:cs="Times New Roman"/>
          <w:szCs w:val="24"/>
        </w:rPr>
        <w:t>卷积方法进行比较，结果显示，当卷积核大小为3、5、</w:t>
      </w:r>
      <w:r>
        <w:rPr>
          <w:rFonts w:hint="eastAsia" w:cs="Times New Roman"/>
          <w:szCs w:val="24"/>
        </w:rPr>
        <w:t>7</w:t>
      </w:r>
      <w:r>
        <w:rPr>
          <w:rFonts w:cs="Times New Roman"/>
          <w:szCs w:val="24"/>
        </w:rPr>
        <w:t>时，DSC得分</w:t>
      </w:r>
      <w:r>
        <w:rPr>
          <w:rFonts w:hint="eastAsia" w:cs="Times New Roman"/>
          <w:szCs w:val="24"/>
        </w:rPr>
        <w:t>反而</w:t>
      </w:r>
      <w:r>
        <w:rPr>
          <w:rFonts w:cs="Times New Roman"/>
          <w:szCs w:val="24"/>
        </w:rPr>
        <w:t>卷积核大小的增加而降低。只有当</w:t>
      </w:r>
      <w:r>
        <w:rPr>
          <w:rFonts w:hint="eastAsia" w:cs="Times New Roman"/>
          <w:szCs w:val="24"/>
        </w:rPr>
        <w:t>卷积</w:t>
      </w:r>
      <w:r>
        <w:rPr>
          <w:rFonts w:cs="Times New Roman"/>
          <w:szCs w:val="24"/>
        </w:rPr>
        <w:t>核大小为9时，DSC才会提高。然而，使用所有大小为9的卷积核会使网络参数过载，忽略了病变大小的多样性，导致平均DSC低于我们的多尺度方法。</w:t>
      </w:r>
      <w:r>
        <w:rPr>
          <w:rFonts w:hint="eastAsia" w:cs="Times New Roman"/>
          <w:szCs w:val="24"/>
        </w:rPr>
        <w:t>出于计算量和精准度的衡量，我们使用多尺度反卷积上采样模块。</w:t>
      </w:r>
    </w:p>
    <w:p>
      <w:pPr>
        <w:pStyle w:val="6"/>
        <w:keepNext/>
        <w:spacing w:line="240" w:lineRule="auto"/>
        <w:jc w:val="center"/>
        <w:rPr>
          <w:rFonts w:ascii="宋体" w:hAnsi="宋体" w:eastAsia="宋体"/>
          <w:b/>
          <w:bCs/>
          <w:sz w:val="21"/>
          <w:szCs w:val="21"/>
        </w:rPr>
      </w:pPr>
      <w:bookmarkStart w:id="195" w:name="_Ref130467661"/>
      <w:bookmarkStart w:id="196" w:name="_Toc129438546"/>
      <w:bookmarkStart w:id="197" w:name="_Toc130472048"/>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7</w:t>
      </w:r>
      <w:r>
        <w:rPr>
          <w:rFonts w:ascii="Times New Roman" w:hAnsi="Times New Roman" w:eastAsia="宋体" w:cs="Times New Roman"/>
          <w:b/>
          <w:bCs/>
          <w:sz w:val="21"/>
          <w:szCs w:val="21"/>
        </w:rPr>
        <w:fldChar w:fldCharType="end"/>
      </w:r>
      <w:bookmarkEnd w:id="195"/>
      <w:r>
        <w:rPr>
          <w:rFonts w:ascii="Times New Roman" w:hAnsi="Times New Roman" w:eastAsia="宋体" w:cs="Times New Roman"/>
          <w:b/>
          <w:bCs/>
          <w:sz w:val="21"/>
          <w:szCs w:val="21"/>
        </w:rPr>
        <w:t xml:space="preserve">  </w:t>
      </w:r>
      <w:r>
        <w:rPr>
          <w:rFonts w:ascii="宋体" w:hAnsi="宋体" w:eastAsia="宋体" w:cs="Times New Roman"/>
          <w:b/>
          <w:bCs/>
          <w:sz w:val="21"/>
          <w:szCs w:val="21"/>
        </w:rPr>
        <w:t>MDU与单尺度</w:t>
      </w:r>
      <w:r>
        <w:rPr>
          <w:rFonts w:hint="eastAsia" w:ascii="宋体" w:hAnsi="宋体" w:eastAsia="宋体" w:cs="Times New Roman"/>
          <w:b/>
          <w:bCs/>
          <w:sz w:val="21"/>
          <w:szCs w:val="21"/>
        </w:rPr>
        <w:t>反</w:t>
      </w:r>
      <w:r>
        <w:rPr>
          <w:rFonts w:ascii="宋体" w:hAnsi="宋体" w:eastAsia="宋体" w:cs="Times New Roman"/>
          <w:b/>
          <w:bCs/>
          <w:sz w:val="21"/>
          <w:szCs w:val="21"/>
        </w:rPr>
        <w:t>卷积的比较</w:t>
      </w:r>
      <w:bookmarkEnd w:id="196"/>
      <w:bookmarkEnd w:id="197"/>
    </w:p>
    <w:p>
      <w:pPr>
        <w:pStyle w:val="6"/>
        <w:keepNext/>
        <w:spacing w:line="240" w:lineRule="auto"/>
        <w:jc w:val="center"/>
        <w:rPr>
          <w:rFonts w:ascii="Times New Roman" w:hAnsi="Times New Roman" w:cs="Times New Roman"/>
          <w:b/>
          <w:bCs/>
          <w:sz w:val="21"/>
          <w:szCs w:val="21"/>
        </w:rPr>
      </w:pPr>
      <w:bookmarkStart w:id="198" w:name="_Toc130472064"/>
      <w:bookmarkStart w:id="199" w:name="_Toc129438562"/>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7</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Comparison of MDU and single-size deconvolution</w:t>
      </w:r>
      <w:bookmarkEnd w:id="198"/>
      <w:bookmarkEnd w:id="199"/>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1"/>
        <w:gridCol w:w="2213"/>
        <w:gridCol w:w="2206"/>
        <w:gridCol w:w="18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hint="eastAsia" w:ascii="宋体" w:hAnsi="宋体" w:cs="Times New Roman"/>
                <w:sz w:val="21"/>
                <w:szCs w:val="21"/>
              </w:rPr>
              <w:t>方法</w:t>
            </w:r>
          </w:p>
        </w:tc>
        <w:tc>
          <w:tcPr>
            <w:tcW w:w="2213"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DSC</w:t>
            </w:r>
          </w:p>
        </w:tc>
        <w:tc>
          <w:tcPr>
            <w:tcW w:w="2206"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DSC(</w:t>
            </w:r>
            <w:r>
              <w:rPr>
                <w:rFonts w:hint="eastAsia" w:cs="Times New Roman"/>
                <w:sz w:val="21"/>
                <w:szCs w:val="21"/>
              </w:rPr>
              <w:t>G</w:t>
            </w:r>
            <w:r>
              <w:rPr>
                <w:rFonts w:cs="Times New Roman"/>
                <w:sz w:val="21"/>
                <w:szCs w:val="21"/>
              </w:rPr>
              <w:t>)</w:t>
            </w:r>
          </w:p>
        </w:tc>
        <w:tc>
          <w:tcPr>
            <w:tcW w:w="1806"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Parameters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Borders>
              <w:top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AGMR-Net</w:t>
            </w:r>
          </w:p>
        </w:tc>
        <w:tc>
          <w:tcPr>
            <w:tcW w:w="2213" w:type="dxa"/>
            <w:tcBorders>
              <w:top w:val="single" w:color="auto" w:sz="4" w:space="0"/>
            </w:tcBorders>
          </w:tcPr>
          <w:p>
            <w:pPr>
              <w:overflowPunct w:val="0"/>
              <w:spacing w:line="240" w:lineRule="auto"/>
              <w:ind w:firstLine="422" w:firstLineChars="200"/>
              <w:jc w:val="center"/>
              <w:rPr>
                <w:rFonts w:cs="Times New Roman"/>
                <w:b/>
                <w:bCs/>
                <w:sz w:val="21"/>
                <w:szCs w:val="21"/>
              </w:rPr>
            </w:pPr>
            <w:r>
              <w:rPr>
                <w:rFonts w:cs="Times New Roman"/>
                <w:b/>
                <w:bCs/>
                <w:sz w:val="21"/>
                <w:szCs w:val="21"/>
              </w:rPr>
              <w:t>0.594±0.273</w:t>
            </w:r>
          </w:p>
        </w:tc>
        <w:tc>
          <w:tcPr>
            <w:tcW w:w="2206" w:type="dxa"/>
            <w:tcBorders>
              <w:top w:val="single" w:color="auto" w:sz="4" w:space="0"/>
            </w:tcBorders>
          </w:tcPr>
          <w:p>
            <w:pPr>
              <w:overflowPunct w:val="0"/>
              <w:spacing w:line="240" w:lineRule="auto"/>
              <w:ind w:firstLine="422" w:firstLineChars="200"/>
              <w:jc w:val="center"/>
              <w:rPr>
                <w:rFonts w:cs="Times New Roman"/>
                <w:b/>
                <w:bCs/>
                <w:sz w:val="21"/>
                <w:szCs w:val="21"/>
              </w:rPr>
            </w:pPr>
            <w:r>
              <w:rPr>
                <w:rFonts w:cs="Times New Roman"/>
                <w:b/>
                <w:bCs/>
                <w:sz w:val="21"/>
                <w:szCs w:val="21"/>
              </w:rPr>
              <w:t>0.754</w:t>
            </w:r>
          </w:p>
        </w:tc>
        <w:tc>
          <w:tcPr>
            <w:tcW w:w="1806" w:type="dxa"/>
            <w:tcBorders>
              <w:top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23799283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Pr>
          <w:p>
            <w:pPr>
              <w:overflowPunct w:val="0"/>
              <w:spacing w:line="240" w:lineRule="auto"/>
              <w:ind w:firstLine="420" w:firstLineChars="200"/>
              <w:jc w:val="center"/>
              <w:rPr>
                <w:rFonts w:cs="Times New Roman"/>
                <w:sz w:val="21"/>
                <w:szCs w:val="21"/>
              </w:rPr>
            </w:pPr>
            <w:r>
              <w:rPr>
                <w:rFonts w:cs="Times New Roman"/>
                <w:sz w:val="21"/>
                <w:szCs w:val="21"/>
              </w:rPr>
              <w:t>Size = 3</w:t>
            </w:r>
          </w:p>
        </w:tc>
        <w:tc>
          <w:tcPr>
            <w:tcW w:w="2213" w:type="dxa"/>
          </w:tcPr>
          <w:p>
            <w:pPr>
              <w:overflowPunct w:val="0"/>
              <w:spacing w:line="240" w:lineRule="auto"/>
              <w:ind w:firstLine="420" w:firstLineChars="200"/>
              <w:jc w:val="center"/>
              <w:rPr>
                <w:rFonts w:cs="Times New Roman"/>
                <w:sz w:val="21"/>
                <w:szCs w:val="21"/>
              </w:rPr>
            </w:pPr>
            <w:r>
              <w:rPr>
                <w:rFonts w:cs="Times New Roman"/>
                <w:sz w:val="21"/>
                <w:szCs w:val="21"/>
              </w:rPr>
              <w:t>0.579±0.278</w:t>
            </w:r>
          </w:p>
        </w:tc>
        <w:tc>
          <w:tcPr>
            <w:tcW w:w="2206" w:type="dxa"/>
          </w:tcPr>
          <w:p>
            <w:pPr>
              <w:overflowPunct w:val="0"/>
              <w:spacing w:line="240" w:lineRule="auto"/>
              <w:ind w:firstLine="420" w:firstLineChars="200"/>
              <w:jc w:val="center"/>
              <w:rPr>
                <w:rFonts w:cs="Times New Roman"/>
                <w:sz w:val="21"/>
                <w:szCs w:val="21"/>
              </w:rPr>
            </w:pPr>
            <w:r>
              <w:rPr>
                <w:rFonts w:cs="Times New Roman"/>
                <w:sz w:val="21"/>
                <w:szCs w:val="21"/>
              </w:rPr>
              <w:t>0.745</w:t>
            </w:r>
          </w:p>
        </w:tc>
        <w:tc>
          <w:tcPr>
            <w:tcW w:w="1806" w:type="dxa"/>
          </w:tcPr>
          <w:p>
            <w:pPr>
              <w:overflowPunct w:val="0"/>
              <w:spacing w:line="240" w:lineRule="auto"/>
              <w:ind w:firstLine="422" w:firstLineChars="200"/>
              <w:jc w:val="center"/>
              <w:rPr>
                <w:rFonts w:cs="Times New Roman"/>
                <w:b/>
                <w:bCs/>
                <w:sz w:val="21"/>
                <w:szCs w:val="21"/>
              </w:rPr>
            </w:pPr>
            <w:r>
              <w:rPr>
                <w:rFonts w:cs="Times New Roman"/>
                <w:b/>
                <w:bCs/>
                <w:sz w:val="21"/>
                <w:szCs w:val="21"/>
              </w:rPr>
              <w:t>12658163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Pr>
          <w:p>
            <w:pPr>
              <w:overflowPunct w:val="0"/>
              <w:spacing w:line="240" w:lineRule="auto"/>
              <w:ind w:firstLine="420" w:firstLineChars="200"/>
              <w:jc w:val="center"/>
              <w:rPr>
                <w:rFonts w:cs="Times New Roman"/>
                <w:sz w:val="21"/>
                <w:szCs w:val="21"/>
              </w:rPr>
            </w:pPr>
            <w:r>
              <w:rPr>
                <w:rFonts w:cs="Times New Roman"/>
                <w:sz w:val="21"/>
                <w:szCs w:val="21"/>
              </w:rPr>
              <w:t>Size = 5</w:t>
            </w:r>
          </w:p>
        </w:tc>
        <w:tc>
          <w:tcPr>
            <w:tcW w:w="2213" w:type="dxa"/>
          </w:tcPr>
          <w:p>
            <w:pPr>
              <w:overflowPunct w:val="0"/>
              <w:spacing w:line="240" w:lineRule="auto"/>
              <w:ind w:firstLine="420" w:firstLineChars="200"/>
              <w:jc w:val="center"/>
              <w:rPr>
                <w:rFonts w:cs="Times New Roman"/>
                <w:sz w:val="21"/>
                <w:szCs w:val="21"/>
              </w:rPr>
            </w:pPr>
            <w:r>
              <w:rPr>
                <w:rFonts w:cs="Times New Roman"/>
                <w:sz w:val="21"/>
                <w:szCs w:val="21"/>
              </w:rPr>
              <w:t>0.552±0.265</w:t>
            </w:r>
          </w:p>
        </w:tc>
        <w:tc>
          <w:tcPr>
            <w:tcW w:w="2206" w:type="dxa"/>
          </w:tcPr>
          <w:p>
            <w:pPr>
              <w:overflowPunct w:val="0"/>
              <w:spacing w:line="240" w:lineRule="auto"/>
              <w:ind w:firstLine="420" w:firstLineChars="200"/>
              <w:jc w:val="center"/>
              <w:rPr>
                <w:rFonts w:cs="Times New Roman"/>
                <w:sz w:val="21"/>
                <w:szCs w:val="21"/>
              </w:rPr>
            </w:pPr>
            <w:r>
              <w:rPr>
                <w:rFonts w:cs="Times New Roman"/>
                <w:sz w:val="21"/>
                <w:szCs w:val="21"/>
              </w:rPr>
              <w:t>0.727</w:t>
            </w:r>
          </w:p>
        </w:tc>
        <w:tc>
          <w:tcPr>
            <w:tcW w:w="1806" w:type="dxa"/>
          </w:tcPr>
          <w:p>
            <w:pPr>
              <w:overflowPunct w:val="0"/>
              <w:spacing w:line="240" w:lineRule="auto"/>
              <w:ind w:firstLine="420" w:firstLineChars="200"/>
              <w:jc w:val="center"/>
              <w:rPr>
                <w:rFonts w:cs="Times New Roman"/>
                <w:sz w:val="21"/>
                <w:szCs w:val="21"/>
              </w:rPr>
            </w:pPr>
            <w:r>
              <w:rPr>
                <w:rFonts w:cs="Times New Roman"/>
                <w:sz w:val="21"/>
                <w:szCs w:val="21"/>
              </w:rPr>
              <w:t>18228723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Pr>
          <w:p>
            <w:pPr>
              <w:overflowPunct w:val="0"/>
              <w:spacing w:line="240" w:lineRule="auto"/>
              <w:ind w:firstLine="420" w:firstLineChars="200"/>
              <w:jc w:val="center"/>
              <w:rPr>
                <w:rFonts w:cs="Times New Roman"/>
                <w:sz w:val="21"/>
                <w:szCs w:val="21"/>
              </w:rPr>
            </w:pPr>
            <w:r>
              <w:rPr>
                <w:rFonts w:cs="Times New Roman"/>
                <w:sz w:val="21"/>
                <w:szCs w:val="21"/>
              </w:rPr>
              <w:t>Size = 7</w:t>
            </w:r>
          </w:p>
        </w:tc>
        <w:tc>
          <w:tcPr>
            <w:tcW w:w="2213" w:type="dxa"/>
          </w:tcPr>
          <w:p>
            <w:pPr>
              <w:overflowPunct w:val="0"/>
              <w:spacing w:line="240" w:lineRule="auto"/>
              <w:ind w:firstLine="420" w:firstLineChars="200"/>
              <w:jc w:val="center"/>
              <w:rPr>
                <w:rFonts w:cs="Times New Roman"/>
                <w:sz w:val="21"/>
                <w:szCs w:val="21"/>
              </w:rPr>
            </w:pPr>
            <w:r>
              <w:rPr>
                <w:rFonts w:cs="Times New Roman"/>
                <w:sz w:val="21"/>
                <w:szCs w:val="21"/>
              </w:rPr>
              <w:t>0.578±0.739</w:t>
            </w:r>
          </w:p>
        </w:tc>
        <w:tc>
          <w:tcPr>
            <w:tcW w:w="2206" w:type="dxa"/>
          </w:tcPr>
          <w:p>
            <w:pPr>
              <w:overflowPunct w:val="0"/>
              <w:spacing w:line="240" w:lineRule="auto"/>
              <w:ind w:firstLine="420" w:firstLineChars="200"/>
              <w:jc w:val="center"/>
              <w:rPr>
                <w:rFonts w:cs="Times New Roman"/>
                <w:sz w:val="21"/>
                <w:szCs w:val="21"/>
              </w:rPr>
            </w:pPr>
            <w:r>
              <w:rPr>
                <w:rFonts w:cs="Times New Roman"/>
                <w:sz w:val="21"/>
                <w:szCs w:val="21"/>
              </w:rPr>
              <w:t>0.735</w:t>
            </w:r>
          </w:p>
        </w:tc>
        <w:tc>
          <w:tcPr>
            <w:tcW w:w="1806" w:type="dxa"/>
          </w:tcPr>
          <w:p>
            <w:pPr>
              <w:overflowPunct w:val="0"/>
              <w:spacing w:line="240" w:lineRule="auto"/>
              <w:ind w:firstLine="420" w:firstLineChars="200"/>
              <w:jc w:val="center"/>
              <w:rPr>
                <w:rFonts w:cs="Times New Roman"/>
                <w:sz w:val="21"/>
                <w:szCs w:val="21"/>
              </w:rPr>
            </w:pPr>
            <w:r>
              <w:rPr>
                <w:rFonts w:cs="Times New Roman"/>
                <w:sz w:val="21"/>
                <w:szCs w:val="21"/>
              </w:rPr>
              <w:t>26584563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1"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Size = 9</w:t>
            </w:r>
          </w:p>
        </w:tc>
        <w:tc>
          <w:tcPr>
            <w:tcW w:w="2213"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0.587±0.251</w:t>
            </w:r>
          </w:p>
        </w:tc>
        <w:tc>
          <w:tcPr>
            <w:tcW w:w="2206"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0.753</w:t>
            </w:r>
          </w:p>
        </w:tc>
        <w:tc>
          <w:tcPr>
            <w:tcW w:w="1806"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37725683</w:t>
            </w:r>
          </w:p>
        </w:tc>
      </w:tr>
    </w:tbl>
    <w:p>
      <w:pPr>
        <w:overflowPunct w:val="0"/>
        <w:ind w:firstLine="420"/>
        <w:rPr>
          <w:rFonts w:cs="Times New Roman"/>
          <w:szCs w:val="24"/>
        </w:rPr>
      </w:pPr>
      <w:r>
        <w:rPr>
          <w:rFonts w:cs="Times New Roman"/>
          <w:b/>
          <w:bCs/>
          <w:szCs w:val="24"/>
        </w:rPr>
        <w:t>(2)上采样阶段</w:t>
      </w:r>
      <w:r>
        <w:rPr>
          <w:rFonts w:hint="eastAsia" w:cs="Times New Roman"/>
          <w:b/>
          <w:bCs/>
          <w:szCs w:val="24"/>
        </w:rPr>
        <w:t>对</w:t>
      </w:r>
      <w:r>
        <w:rPr>
          <w:rFonts w:cs="Times New Roman"/>
          <w:b/>
          <w:bCs/>
          <w:szCs w:val="24"/>
        </w:rPr>
        <w:t>目标的恢复不应</w:t>
      </w:r>
      <w:r>
        <w:rPr>
          <w:rFonts w:hint="eastAsia" w:cs="Times New Roman"/>
          <w:b/>
          <w:bCs/>
          <w:szCs w:val="24"/>
        </w:rPr>
        <w:t>被</w:t>
      </w:r>
      <w:r>
        <w:rPr>
          <w:rFonts w:cs="Times New Roman"/>
          <w:b/>
          <w:bCs/>
          <w:szCs w:val="24"/>
        </w:rPr>
        <w:t>忽视。</w:t>
      </w:r>
      <w:r>
        <w:rPr>
          <w:rFonts w:cs="Times New Roman"/>
          <w:szCs w:val="24"/>
        </w:rPr>
        <w:t>许多方法在编码或跳连接处捕获目标的多尺度信息，但忽略了在网络的上采样阶段使用多尺度信息来恢复目标空间和边界信息的必要性。在</w:t>
      </w:r>
      <w:r>
        <w:rPr>
          <w:rFonts w:cs="Times New Roman"/>
          <w:szCs w:val="24"/>
        </w:rPr>
        <w:fldChar w:fldCharType="begin"/>
      </w:r>
      <w:r>
        <w:rPr>
          <w:rFonts w:cs="Times New Roman"/>
          <w:szCs w:val="24"/>
        </w:rPr>
        <w:instrText xml:space="preserve"> REF _Ref130467689 \h  \* MERGEFORMAT </w:instrText>
      </w:r>
      <w:r>
        <w:rPr>
          <w:rFonts w:cs="Times New Roman"/>
          <w:szCs w:val="24"/>
        </w:rPr>
        <w:fldChar w:fldCharType="separate"/>
      </w:r>
      <w:r>
        <w:rPr>
          <w:rFonts w:cs="Times New Roman"/>
          <w:szCs w:val="24"/>
        </w:rPr>
        <w:t>表3.8</w:t>
      </w:r>
      <w:r>
        <w:rPr>
          <w:rFonts w:cs="Times New Roman"/>
          <w:szCs w:val="24"/>
        </w:rPr>
        <w:fldChar w:fldCharType="end"/>
      </w:r>
      <w:r>
        <w:rPr>
          <w:rFonts w:cs="Times New Roman"/>
          <w:szCs w:val="24"/>
        </w:rPr>
        <w:t>中，我们</w:t>
      </w:r>
      <w:r>
        <w:rPr>
          <w:rFonts w:hint="eastAsia" w:cs="Times New Roman"/>
          <w:szCs w:val="24"/>
        </w:rPr>
        <w:t>把</w:t>
      </w:r>
      <w:r>
        <w:rPr>
          <w:rFonts w:cs="Times New Roman"/>
          <w:szCs w:val="24"/>
        </w:rPr>
        <w:t>AGMR-Net</w:t>
      </w:r>
      <w:r>
        <w:rPr>
          <w:rFonts w:hint="eastAsia" w:cs="Times New Roman"/>
          <w:szCs w:val="24"/>
        </w:rPr>
        <w:t>中的多尺度反卷积上采样</w:t>
      </w:r>
      <w:r>
        <w:rPr>
          <w:rFonts w:cs="Times New Roman"/>
          <w:szCs w:val="24"/>
        </w:rPr>
        <w:t>模块</w:t>
      </w:r>
      <w:r>
        <w:rPr>
          <w:rFonts w:hint="eastAsia" w:cs="Times New Roman"/>
          <w:szCs w:val="24"/>
        </w:rPr>
        <w:t>替换到</w:t>
      </w:r>
      <w:r>
        <w:rPr>
          <w:rFonts w:cs="Times New Roman"/>
          <w:szCs w:val="24"/>
        </w:rPr>
        <w:t>网络的编码阶段</w:t>
      </w:r>
      <w:r>
        <w:rPr>
          <w:rFonts w:hint="eastAsia" w:cs="Times New Roman"/>
          <w:szCs w:val="24"/>
        </w:rPr>
        <w:t>或编码器与解码器之间</w:t>
      </w:r>
      <w:r>
        <w:rPr>
          <w:rFonts w:cs="Times New Roman"/>
          <w:szCs w:val="24"/>
        </w:rPr>
        <w:t>跳连接</w:t>
      </w:r>
      <w:r>
        <w:rPr>
          <w:rFonts w:hint="eastAsia" w:cs="Times New Roman"/>
          <w:szCs w:val="24"/>
        </w:rPr>
        <w:t>阶段</w:t>
      </w:r>
      <w:r>
        <w:rPr>
          <w:rFonts w:cs="Times New Roman"/>
          <w:szCs w:val="24"/>
        </w:rPr>
        <w:t>。</w:t>
      </w:r>
      <w:r>
        <w:rPr>
          <w:rFonts w:hint="eastAsia" w:cs="Times New Roman"/>
          <w:szCs w:val="24"/>
        </w:rPr>
        <w:t>虽然</w:t>
      </w:r>
      <w:r>
        <w:rPr>
          <w:rFonts w:cs="Times New Roman"/>
          <w:szCs w:val="24"/>
        </w:rPr>
        <w:t>在编码或跳</w:t>
      </w:r>
      <w:r>
        <w:rPr>
          <w:rFonts w:hint="eastAsia" w:cs="Times New Roman"/>
          <w:szCs w:val="24"/>
        </w:rPr>
        <w:t>连</w:t>
      </w:r>
      <w:r>
        <w:rPr>
          <w:rFonts w:cs="Times New Roman"/>
          <w:szCs w:val="24"/>
        </w:rPr>
        <w:t>接阶段加入MDU模块后，两者都有改善，但分割结果不如</w:t>
      </w:r>
      <w:r>
        <w:rPr>
          <w:rFonts w:hint="eastAsia" w:cs="Times New Roman"/>
          <w:szCs w:val="24"/>
        </w:rPr>
        <w:t>嵌入在上采样阶段</w:t>
      </w:r>
      <w:r>
        <w:rPr>
          <w:rFonts w:cs="Times New Roman"/>
          <w:szCs w:val="24"/>
        </w:rPr>
        <w:t>。</w:t>
      </w:r>
    </w:p>
    <w:p>
      <w:pPr>
        <w:pStyle w:val="6"/>
        <w:keepNext/>
        <w:spacing w:line="240" w:lineRule="auto"/>
        <w:jc w:val="center"/>
        <w:rPr>
          <w:rFonts w:ascii="宋体" w:hAnsi="宋体" w:eastAsia="宋体"/>
          <w:b/>
          <w:bCs/>
          <w:sz w:val="21"/>
          <w:szCs w:val="21"/>
        </w:rPr>
      </w:pPr>
      <w:bookmarkStart w:id="200" w:name="_Ref130467689"/>
      <w:bookmarkStart w:id="201" w:name="_Toc129438547"/>
      <w:bookmarkStart w:id="202" w:name="_Toc130472049"/>
      <w:r>
        <w:rPr>
          <w:rFonts w:ascii="宋体" w:hAnsi="宋体" w:eastAsia="宋体"/>
          <w:b/>
          <w:bCs/>
          <w:sz w:val="21"/>
          <w:szCs w:val="21"/>
        </w:rPr>
        <w:t>表</w:t>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8</w:t>
      </w:r>
      <w:r>
        <w:rPr>
          <w:rFonts w:ascii="Times New Roman" w:hAnsi="Times New Roman" w:eastAsia="宋体" w:cs="Times New Roman"/>
          <w:b/>
          <w:bCs/>
          <w:sz w:val="21"/>
          <w:szCs w:val="21"/>
        </w:rPr>
        <w:fldChar w:fldCharType="end"/>
      </w:r>
      <w:bookmarkEnd w:id="200"/>
      <w:r>
        <w:rPr>
          <w:rFonts w:ascii="Times New Roman" w:hAnsi="Times New Roman" w:eastAsia="宋体" w:cs="Times New Roman"/>
          <w:b/>
          <w:bCs/>
          <w:sz w:val="21"/>
          <w:szCs w:val="21"/>
        </w:rPr>
        <w:t xml:space="preserve"> </w:t>
      </w:r>
      <w:r>
        <w:rPr>
          <w:rFonts w:ascii="宋体" w:hAnsi="宋体" w:eastAsia="宋体"/>
          <w:b/>
          <w:bCs/>
          <w:sz w:val="21"/>
          <w:szCs w:val="21"/>
        </w:rPr>
        <w:t xml:space="preserve"> MDU模块在不同位置的整合</w:t>
      </w:r>
      <w:bookmarkEnd w:id="201"/>
      <w:bookmarkEnd w:id="202"/>
    </w:p>
    <w:p>
      <w:pPr>
        <w:pStyle w:val="6"/>
        <w:keepNext/>
        <w:spacing w:line="240" w:lineRule="auto"/>
        <w:jc w:val="center"/>
        <w:rPr>
          <w:rFonts w:ascii="Times New Roman" w:hAnsi="Times New Roman" w:cs="Times New Roman"/>
          <w:b/>
          <w:bCs/>
          <w:sz w:val="21"/>
          <w:szCs w:val="21"/>
        </w:rPr>
      </w:pPr>
      <w:bookmarkStart w:id="203" w:name="_Toc129438563"/>
      <w:bookmarkStart w:id="204" w:name="_Toc130472065"/>
      <w:r>
        <w:rPr>
          <w:rFonts w:ascii="Times New Roman" w:hAnsi="Times New Roman" w:cs="Times New Roman"/>
          <w:b/>
          <w:bCs/>
          <w:sz w:val="21"/>
          <w:szCs w:val="21"/>
        </w:rPr>
        <w:t>Table 3.</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Table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8</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Integration of MDU modules in different locations</w:t>
      </w:r>
      <w:bookmarkEnd w:id="203"/>
      <w:bookmarkEnd w:id="204"/>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overflowPunct w:val="0"/>
              <w:spacing w:line="240" w:lineRule="auto"/>
              <w:ind w:firstLine="420" w:firstLineChars="200"/>
              <w:jc w:val="center"/>
              <w:rPr>
                <w:rFonts w:cs="Times New Roman"/>
                <w:sz w:val="21"/>
                <w:szCs w:val="21"/>
              </w:rPr>
            </w:pPr>
            <w:r>
              <w:rPr>
                <w:rFonts w:hint="eastAsia" w:ascii="宋体" w:hAnsi="宋体" w:cs="Times New Roman"/>
                <w:sz w:val="21"/>
                <w:szCs w:val="21"/>
              </w:rPr>
              <w:t>方法</w:t>
            </w:r>
          </w:p>
        </w:tc>
        <w:tc>
          <w:tcPr>
            <w:tcW w:w="2765"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DSC</w:t>
            </w:r>
          </w:p>
        </w:tc>
        <w:tc>
          <w:tcPr>
            <w:tcW w:w="2766" w:type="dxa"/>
            <w:tcBorders>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DSC(G)</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4" w:space="0"/>
              <w:bottom w:val="nil"/>
            </w:tcBorders>
          </w:tcPr>
          <w:p>
            <w:pPr>
              <w:overflowPunct w:val="0"/>
              <w:spacing w:line="240" w:lineRule="auto"/>
              <w:ind w:firstLine="420" w:firstLineChars="200"/>
              <w:jc w:val="center"/>
              <w:rPr>
                <w:rFonts w:cs="Times New Roman"/>
                <w:sz w:val="21"/>
                <w:szCs w:val="21"/>
              </w:rPr>
            </w:pPr>
            <w:r>
              <w:rPr>
                <w:rFonts w:hint="eastAsia" w:cs="Times New Roman"/>
                <w:sz w:val="21"/>
                <w:szCs w:val="21"/>
              </w:rPr>
              <w:t>编码器阶段</w:t>
            </w:r>
          </w:p>
        </w:tc>
        <w:tc>
          <w:tcPr>
            <w:tcW w:w="2765" w:type="dxa"/>
            <w:tcBorders>
              <w:top w:val="single" w:color="auto" w:sz="4" w:space="0"/>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0.586±0.523</w:t>
            </w:r>
          </w:p>
        </w:tc>
        <w:tc>
          <w:tcPr>
            <w:tcW w:w="2766" w:type="dxa"/>
            <w:tcBorders>
              <w:top w:val="single" w:color="auto" w:sz="4" w:space="0"/>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0.748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bottom w:val="nil"/>
            </w:tcBorders>
          </w:tcPr>
          <w:p>
            <w:pPr>
              <w:overflowPunct w:val="0"/>
              <w:spacing w:line="240" w:lineRule="auto"/>
              <w:ind w:firstLine="420" w:firstLineChars="200"/>
              <w:jc w:val="center"/>
              <w:rPr>
                <w:rFonts w:cs="Times New Roman"/>
                <w:sz w:val="21"/>
                <w:szCs w:val="21"/>
              </w:rPr>
            </w:pPr>
            <w:r>
              <w:rPr>
                <w:rFonts w:hint="eastAsia" w:cs="Times New Roman"/>
                <w:sz w:val="21"/>
                <w:szCs w:val="21"/>
              </w:rPr>
              <w:t>跳连接阶段</w:t>
            </w:r>
          </w:p>
        </w:tc>
        <w:tc>
          <w:tcPr>
            <w:tcW w:w="2765"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0.583±0.278</w:t>
            </w:r>
          </w:p>
        </w:tc>
        <w:tc>
          <w:tcPr>
            <w:tcW w:w="2766" w:type="dxa"/>
            <w:tcBorders>
              <w:top w:val="nil"/>
              <w:bottom w:val="nil"/>
            </w:tcBorders>
          </w:tcPr>
          <w:p>
            <w:pPr>
              <w:overflowPunct w:val="0"/>
              <w:spacing w:line="240" w:lineRule="auto"/>
              <w:ind w:firstLine="420" w:firstLineChars="200"/>
              <w:jc w:val="center"/>
              <w:rPr>
                <w:rFonts w:cs="Times New Roman"/>
                <w:sz w:val="21"/>
                <w:szCs w:val="21"/>
              </w:rPr>
            </w:pPr>
            <w:r>
              <w:rPr>
                <w:rFonts w:cs="Times New Roman"/>
                <w:sz w:val="21"/>
                <w:szCs w:val="21"/>
              </w:rPr>
              <w:t>0.748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bottom w:val="single" w:color="auto" w:sz="4" w:space="0"/>
            </w:tcBorders>
          </w:tcPr>
          <w:p>
            <w:pPr>
              <w:overflowPunct w:val="0"/>
              <w:spacing w:line="240" w:lineRule="auto"/>
              <w:ind w:firstLine="420" w:firstLineChars="200"/>
              <w:jc w:val="center"/>
              <w:rPr>
                <w:rFonts w:cs="Times New Roman"/>
                <w:sz w:val="21"/>
                <w:szCs w:val="21"/>
              </w:rPr>
            </w:pPr>
            <w:r>
              <w:rPr>
                <w:rFonts w:cs="Times New Roman"/>
                <w:sz w:val="21"/>
                <w:szCs w:val="21"/>
              </w:rPr>
              <w:t>AGMR-Net</w:t>
            </w:r>
          </w:p>
        </w:tc>
        <w:tc>
          <w:tcPr>
            <w:tcW w:w="2765" w:type="dxa"/>
            <w:tcBorders>
              <w:top w:val="nil"/>
              <w:bottom w:val="single" w:color="auto" w:sz="4" w:space="0"/>
            </w:tcBorders>
          </w:tcPr>
          <w:p>
            <w:pPr>
              <w:overflowPunct w:val="0"/>
              <w:spacing w:line="240" w:lineRule="auto"/>
              <w:ind w:firstLine="422" w:firstLineChars="200"/>
              <w:jc w:val="center"/>
              <w:rPr>
                <w:rFonts w:cs="Times New Roman"/>
                <w:b/>
                <w:bCs/>
                <w:sz w:val="21"/>
                <w:szCs w:val="21"/>
              </w:rPr>
            </w:pPr>
            <w:r>
              <w:rPr>
                <w:rFonts w:cs="Times New Roman"/>
                <w:b/>
                <w:bCs/>
                <w:sz w:val="21"/>
                <w:szCs w:val="21"/>
              </w:rPr>
              <w:t>0.594±0.273</w:t>
            </w:r>
          </w:p>
        </w:tc>
        <w:tc>
          <w:tcPr>
            <w:tcW w:w="2766" w:type="dxa"/>
            <w:tcBorders>
              <w:top w:val="nil"/>
              <w:bottom w:val="single" w:color="auto" w:sz="4" w:space="0"/>
            </w:tcBorders>
          </w:tcPr>
          <w:p>
            <w:pPr>
              <w:overflowPunct w:val="0"/>
              <w:spacing w:line="240" w:lineRule="auto"/>
              <w:ind w:firstLine="422" w:firstLineChars="200"/>
              <w:jc w:val="center"/>
              <w:rPr>
                <w:rFonts w:cs="Times New Roman"/>
                <w:b/>
                <w:bCs/>
                <w:sz w:val="21"/>
                <w:szCs w:val="21"/>
              </w:rPr>
            </w:pPr>
            <w:r>
              <w:rPr>
                <w:rFonts w:cs="Times New Roman"/>
                <w:b/>
                <w:bCs/>
                <w:sz w:val="21"/>
                <w:szCs w:val="21"/>
              </w:rPr>
              <w:t>0.754</w:t>
            </w:r>
          </w:p>
        </w:tc>
      </w:tr>
    </w:tbl>
    <w:p>
      <w:pPr>
        <w:pStyle w:val="3"/>
        <w:spacing w:before="156" w:after="156"/>
      </w:pPr>
      <w:bookmarkStart w:id="205" w:name="_Toc130735766"/>
      <w:r>
        <w:t xml:space="preserve">3.7 </w:t>
      </w:r>
      <w:r>
        <w:rPr>
          <w:rFonts w:hint="eastAsia"/>
        </w:rPr>
        <w:t>本章小结</w:t>
      </w:r>
      <w:bookmarkEnd w:id="205"/>
    </w:p>
    <w:p>
      <w:pPr>
        <w:pStyle w:val="47"/>
      </w:pPr>
      <w:r>
        <w:rPr>
          <w:rFonts w:hint="eastAsia"/>
        </w:rPr>
        <w:t>本章中我们介绍了注意力引导多尺度恢复网络A</w:t>
      </w:r>
      <w:r>
        <w:t>GMR-N</w:t>
      </w:r>
      <w:r>
        <w:rPr>
          <w:rFonts w:hint="eastAsia"/>
        </w:rPr>
        <w:t>et，并介绍了为了解决编码阶段类内不一致和类间模糊问题所设计的粗粒度图像块注意力，跨维度特征融合和多尺度反卷积上采样模块。最后也通过与先进的脑卒中分割方法的对比，以及对每个方法的消融分析证明了我们方法设计的合理性和必要性。</w:t>
      </w:r>
      <w:bookmarkEnd w:id="104"/>
    </w:p>
    <w:p>
      <w:pPr>
        <w:widowControl/>
        <w:jc w:val="left"/>
        <w:rPr>
          <w:rFonts w:ascii="宋体" w:hAnsi="宋体" w:cs="宋体"/>
          <w:b/>
          <w:bCs/>
          <w:kern w:val="36"/>
          <w:sz w:val="32"/>
          <w:szCs w:val="48"/>
        </w:rPr>
      </w:pPr>
      <w:r>
        <w:br w:type="page"/>
      </w:r>
    </w:p>
    <w:p>
      <w:pPr>
        <w:pStyle w:val="2"/>
        <w:spacing w:before="156" w:after="156"/>
      </w:pPr>
      <w:bookmarkStart w:id="206" w:name="_Toc130735767"/>
      <w:r>
        <w:rPr>
          <w:rFonts w:hint="eastAsia"/>
        </w:rPr>
        <w:t>第四章</w:t>
      </w:r>
      <w:r>
        <w:t xml:space="preserve"> </w:t>
      </w:r>
      <w:r>
        <w:rPr>
          <w:rFonts w:hint="eastAsia"/>
        </w:rPr>
        <w:t>基于粗粒度残差学习的脑卒中分割网络</w:t>
      </w:r>
      <w:bookmarkEnd w:id="206"/>
    </w:p>
    <w:p>
      <w:pPr>
        <w:pStyle w:val="3"/>
        <w:spacing w:before="156" w:after="156"/>
      </w:pPr>
      <w:bookmarkStart w:id="207" w:name="_Toc130735768"/>
      <w:r>
        <w:rPr>
          <w:rFonts w:hint="eastAsia"/>
        </w:rPr>
        <w:t>4</w:t>
      </w:r>
      <w:r>
        <w:t xml:space="preserve">.1 </w:t>
      </w:r>
      <w:r>
        <w:rPr>
          <w:rFonts w:hint="eastAsia"/>
        </w:rPr>
        <w:t>目标感知监督残差学习网络整体框架</w:t>
      </w:r>
      <w:bookmarkEnd w:id="207"/>
    </w:p>
    <w:p>
      <w:pPr>
        <w:ind w:firstLine="420"/>
      </w:pPr>
      <w:r>
        <w:rPr>
          <w:rFonts w:hint="eastAsia" w:cs="Times New Roman"/>
          <w:szCs w:val="24"/>
        </w:rPr>
        <w:t>在医学图像分割中，假阴性的预测可能是致命的。因为在实际的临床中如果不把病灶区域切除干净，这可能导致病变的再次复发，影响疾病的治疗和痊愈。所以在本章节，我们更注重减少模型预测结果的假阴性，同时避免产生过多的假阳性。为了解决类不平衡和类间不一致造成的假阴性偏高问题，在A</w:t>
      </w:r>
      <w:r>
        <w:rPr>
          <w:rFonts w:cs="Times New Roman"/>
          <w:szCs w:val="24"/>
        </w:rPr>
        <w:t>GMR</w:t>
      </w:r>
      <w:r>
        <w:rPr>
          <w:rFonts w:hint="eastAsia" w:cs="Times New Roman"/>
          <w:szCs w:val="24"/>
        </w:rPr>
        <w:t>-</w:t>
      </w:r>
      <w:r>
        <w:rPr>
          <w:rFonts w:cs="Times New Roman"/>
          <w:szCs w:val="24"/>
        </w:rPr>
        <w:t>N</w:t>
      </w:r>
      <w:r>
        <w:rPr>
          <w:rFonts w:hint="eastAsia" w:cs="Times New Roman"/>
          <w:szCs w:val="24"/>
        </w:rPr>
        <w:t>et的基础上</w:t>
      </w:r>
      <w:r>
        <w:rPr>
          <w:rFonts w:cs="Times New Roman"/>
          <w:szCs w:val="24"/>
        </w:rPr>
        <w:t>，我们提出了目标感知监督</w:t>
      </w:r>
      <w:r>
        <w:rPr>
          <w:rFonts w:hint="eastAsia" w:cs="Times New Roman"/>
          <w:szCs w:val="24"/>
        </w:rPr>
        <w:t>残差</w:t>
      </w:r>
      <w:r>
        <w:rPr>
          <w:rFonts w:cs="Times New Roman"/>
          <w:szCs w:val="24"/>
        </w:rPr>
        <w:t>学习网络</w:t>
      </w:r>
      <w:r>
        <w:rPr>
          <w:rFonts w:hint="eastAsia" w:cs="Times New Roman"/>
          <w:szCs w:val="24"/>
        </w:rPr>
        <w:t>(T</w:t>
      </w:r>
      <w:r>
        <w:rPr>
          <w:rFonts w:cs="Times New Roman"/>
          <w:szCs w:val="24"/>
        </w:rPr>
        <w:t>SRL-N</w:t>
      </w:r>
      <w:r>
        <w:rPr>
          <w:rFonts w:hint="eastAsia" w:cs="Times New Roman"/>
          <w:szCs w:val="24"/>
        </w:rPr>
        <w:t>et)</w:t>
      </w:r>
      <w:r>
        <w:rPr>
          <w:rFonts w:cs="Times New Roman"/>
          <w:szCs w:val="24"/>
        </w:rPr>
        <w:t>，能够提高</w:t>
      </w:r>
      <w:r>
        <w:rPr>
          <w:rFonts w:hint="eastAsia" w:cs="Times New Roman"/>
          <w:szCs w:val="24"/>
        </w:rPr>
        <w:t>脑卒中</w:t>
      </w:r>
      <w:r>
        <w:rPr>
          <w:rFonts w:cs="Times New Roman"/>
          <w:szCs w:val="24"/>
        </w:rPr>
        <w:t>语义分割的召回率，同时平衡</w:t>
      </w:r>
      <w:r>
        <w:rPr>
          <w:rFonts w:hint="eastAsia" w:cs="Times New Roman"/>
          <w:szCs w:val="24"/>
        </w:rPr>
        <w:t>精确率</w:t>
      </w:r>
      <w:r>
        <w:rPr>
          <w:rFonts w:cs="Times New Roman"/>
          <w:szCs w:val="24"/>
        </w:rPr>
        <w:t>。</w:t>
      </w:r>
      <w:r>
        <w:rPr>
          <w:rFonts w:cs="Times New Roman"/>
          <w:szCs w:val="24"/>
        </w:rPr>
        <w:fldChar w:fldCharType="begin"/>
      </w:r>
      <w:r>
        <w:rPr>
          <w:rFonts w:cs="Times New Roman"/>
          <w:szCs w:val="24"/>
        </w:rPr>
        <w:instrText xml:space="preserve"> REF _Ref130469935 \h </w:instrText>
      </w:r>
      <w:r>
        <w:rPr>
          <w:rFonts w:cs="Times New Roman"/>
          <w:szCs w:val="24"/>
        </w:rPr>
        <w:fldChar w:fldCharType="separate"/>
      </w:r>
      <w:r>
        <w:rPr>
          <w:rFonts w:hint="eastAsia"/>
          <w:szCs w:val="21"/>
        </w:rPr>
        <w:t>图</w:t>
      </w:r>
      <w:r>
        <w:rPr>
          <w:szCs w:val="21"/>
        </w:rPr>
        <w:t>4.1</w:t>
      </w:r>
      <w:r>
        <w:rPr>
          <w:rFonts w:cs="Times New Roman"/>
          <w:szCs w:val="24"/>
        </w:rPr>
        <w:fldChar w:fldCharType="end"/>
      </w:r>
      <w:r>
        <w:rPr>
          <w:rFonts w:cs="Times New Roman"/>
          <w:szCs w:val="24"/>
        </w:rPr>
        <w:t>显示了TSRL-Net的整体结构。</w:t>
      </w:r>
    </w:p>
    <w:p>
      <w:pPr>
        <w:spacing w:line="240" w:lineRule="auto"/>
        <w:jc w:val="center"/>
      </w:pPr>
      <w:r>
        <w:drawing>
          <wp:inline distT="0" distB="0" distL="0" distR="0">
            <wp:extent cx="5021580" cy="2772410"/>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048349" cy="2787536"/>
                    </a:xfrm>
                    <a:prstGeom prst="rect">
                      <a:avLst/>
                    </a:prstGeom>
                    <a:noFill/>
                  </pic:spPr>
                </pic:pic>
              </a:graphicData>
            </a:graphic>
          </wp:inline>
        </w:drawing>
      </w:r>
    </w:p>
    <w:p>
      <w:pPr>
        <w:pStyle w:val="44"/>
        <w:spacing w:line="240" w:lineRule="auto"/>
        <w:rPr>
          <w:szCs w:val="21"/>
        </w:rPr>
      </w:pPr>
      <w:bookmarkStart w:id="208" w:name="_Ref130469935"/>
      <w:bookmarkStart w:id="209" w:name="_Toc129440497"/>
      <w:bookmarkStart w:id="210" w:name="_Toc129439061"/>
      <w:bookmarkStart w:id="211" w:name="_Toc130472007"/>
      <w:r>
        <w:rPr>
          <w:rFonts w:hint="eastAsia"/>
          <w:szCs w:val="21"/>
        </w:rPr>
        <w:t>图</w:t>
      </w:r>
      <w:r>
        <w:rPr>
          <w:szCs w:val="21"/>
        </w:rPr>
        <w:t>4.</w:t>
      </w:r>
      <w:r>
        <w:rPr>
          <w:szCs w:val="21"/>
        </w:rPr>
        <w:fldChar w:fldCharType="begin"/>
      </w:r>
      <w:r>
        <w:rPr>
          <w:szCs w:val="21"/>
        </w:rPr>
        <w:instrText xml:space="preserve"> SEQ 图 \* ARABIC \s 1 </w:instrText>
      </w:r>
      <w:r>
        <w:rPr>
          <w:szCs w:val="21"/>
        </w:rPr>
        <w:fldChar w:fldCharType="separate"/>
      </w:r>
      <w:r>
        <w:rPr>
          <w:szCs w:val="21"/>
        </w:rPr>
        <w:t>1</w:t>
      </w:r>
      <w:r>
        <w:rPr>
          <w:szCs w:val="21"/>
        </w:rPr>
        <w:fldChar w:fldCharType="end"/>
      </w:r>
      <w:bookmarkEnd w:id="208"/>
      <w:r>
        <w:rPr>
          <w:szCs w:val="21"/>
        </w:rPr>
        <w:t xml:space="preserve">  </w:t>
      </w:r>
      <w:r>
        <w:rPr>
          <w:rFonts w:hint="eastAsia"/>
          <w:szCs w:val="21"/>
        </w:rPr>
        <w:t>目标</w:t>
      </w:r>
      <w:r>
        <w:rPr>
          <w:szCs w:val="21"/>
        </w:rPr>
        <w:t>感知监督</w:t>
      </w:r>
      <w:r>
        <w:rPr>
          <w:rFonts w:hint="eastAsia"/>
          <w:szCs w:val="21"/>
        </w:rPr>
        <w:t>残差</w:t>
      </w:r>
      <w:r>
        <w:rPr>
          <w:szCs w:val="21"/>
        </w:rPr>
        <w:t>学习网络</w:t>
      </w:r>
      <w:bookmarkEnd w:id="209"/>
      <w:bookmarkEnd w:id="210"/>
      <w:r>
        <w:rPr>
          <w:rFonts w:hint="eastAsia"/>
          <w:szCs w:val="21"/>
        </w:rPr>
        <w:t>结构</w:t>
      </w:r>
      <w:bookmarkEnd w:id="211"/>
    </w:p>
    <w:p>
      <w:pPr>
        <w:pStyle w:val="51"/>
        <w:spacing w:line="240" w:lineRule="auto"/>
        <w:rPr>
          <w:sz w:val="21"/>
          <w:szCs w:val="21"/>
        </w:rPr>
      </w:pPr>
      <w:bookmarkStart w:id="212" w:name="_Toc129439231"/>
      <w:bookmarkStart w:id="213" w:name="_Toc130759032"/>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w:t>
      </w:r>
      <w:r>
        <w:rPr>
          <w:sz w:val="21"/>
          <w:szCs w:val="21"/>
        </w:rPr>
        <w:fldChar w:fldCharType="end"/>
      </w:r>
      <w:r>
        <w:rPr>
          <w:sz w:val="21"/>
          <w:szCs w:val="21"/>
        </w:rPr>
        <w:t xml:space="preserve">  </w:t>
      </w:r>
      <w:bookmarkEnd w:id="212"/>
      <w:r>
        <w:rPr>
          <w:sz w:val="21"/>
          <w:szCs w:val="21"/>
        </w:rPr>
        <w:t>Target-aware supervised residual learning network structure</w:t>
      </w:r>
      <w:bookmarkEnd w:id="213"/>
    </w:p>
    <w:p>
      <w:pPr>
        <w:overflowPunct w:val="0"/>
        <w:ind w:firstLine="480" w:firstLineChars="200"/>
      </w:pPr>
      <w:r>
        <w:rPr>
          <w:rFonts w:cs="Times New Roman"/>
          <w:szCs w:val="24"/>
        </w:rPr>
        <w:t>因为</w:t>
      </w:r>
      <w:r>
        <w:rPr>
          <w:rFonts w:hint="eastAsia" w:cs="Times New Roman"/>
          <w:szCs w:val="24"/>
        </w:rPr>
        <w:t>2</w:t>
      </w:r>
      <w:r>
        <w:rPr>
          <w:rFonts w:cs="Times New Roman"/>
          <w:szCs w:val="24"/>
        </w:rPr>
        <w:t>D和3D的融合网络可以在编码阶段充分学习目标</w:t>
      </w:r>
      <w:r>
        <w:rPr>
          <w:rFonts w:hint="eastAsia" w:cs="Times New Roman"/>
          <w:szCs w:val="24"/>
        </w:rPr>
        <w:t>边界</w:t>
      </w:r>
      <w:r>
        <w:rPr>
          <w:rFonts w:cs="Times New Roman"/>
          <w:szCs w:val="24"/>
        </w:rPr>
        <w:t>细节特征。网络的</w:t>
      </w:r>
      <w:r>
        <w:rPr>
          <w:rFonts w:hint="eastAsia" w:cs="Times New Roman"/>
          <w:szCs w:val="24"/>
        </w:rPr>
        <w:t>2D</w:t>
      </w:r>
      <w:r>
        <w:rPr>
          <w:rFonts w:cs="Times New Roman"/>
          <w:szCs w:val="24"/>
        </w:rPr>
        <w:t>编码器</w:t>
      </w:r>
      <w:r>
        <w:rPr>
          <w:rFonts w:hint="eastAsia" w:cs="Times New Roman"/>
          <w:szCs w:val="24"/>
        </w:rPr>
        <w:t>(</w:t>
      </w:r>
      <w:r>
        <w:rPr>
          <w:rFonts w:cs="Times New Roman"/>
          <w:szCs w:val="24"/>
        </w:rPr>
        <w:t>E_Block</w:t>
      </w:r>
      <w:r>
        <w:rPr>
          <w:rFonts w:hint="eastAsia" w:cs="Times New Roman"/>
          <w:szCs w:val="24"/>
        </w:rPr>
        <w:t>)</w:t>
      </w:r>
      <w:r>
        <w:rPr>
          <w:rFonts w:cs="Times New Roman"/>
          <w:szCs w:val="24"/>
        </w:rPr>
        <w:t>有一个192*192*4的四通道输入（四个相邻的切片，每个待分割的真实图像的</w:t>
      </w:r>
      <w:r>
        <w:rPr>
          <w:rFonts w:hint="eastAsia" w:cs="Times New Roman"/>
          <w:szCs w:val="24"/>
        </w:rPr>
        <w:t>前</w:t>
      </w:r>
      <w:r>
        <w:rPr>
          <w:rFonts w:cs="Times New Roman"/>
          <w:szCs w:val="24"/>
        </w:rPr>
        <w:t>一</w:t>
      </w:r>
      <w:r>
        <w:rPr>
          <w:rFonts w:hint="eastAsia" w:cs="Times New Roman"/>
          <w:szCs w:val="24"/>
        </w:rPr>
        <w:t>个</w:t>
      </w:r>
      <w:r>
        <w:rPr>
          <w:rFonts w:cs="Times New Roman"/>
          <w:szCs w:val="24"/>
        </w:rPr>
        <w:t>切</w:t>
      </w:r>
      <w:r>
        <w:rPr>
          <w:rFonts w:hint="eastAsia" w:cs="Times New Roman"/>
          <w:szCs w:val="24"/>
        </w:rPr>
        <w:t>片</w:t>
      </w:r>
      <w:r>
        <w:rPr>
          <w:rFonts w:cs="Times New Roman"/>
          <w:szCs w:val="24"/>
        </w:rPr>
        <w:t>和后两个切片），经过维度扩展后作为单通道192*192*4*1的输入输入到三维编码器</w:t>
      </w:r>
      <w:r>
        <w:rPr>
          <w:rFonts w:hint="eastAsia" w:cs="Times New Roman"/>
          <w:szCs w:val="24"/>
        </w:rPr>
        <w:t>(</w:t>
      </w:r>
      <w:r>
        <w:rPr>
          <w:rFonts w:cs="Times New Roman"/>
          <w:szCs w:val="24"/>
        </w:rPr>
        <w:t>3D_Block</w:t>
      </w:r>
      <w:r>
        <w:rPr>
          <w:rFonts w:hint="eastAsia" w:cs="Times New Roman"/>
          <w:szCs w:val="24"/>
        </w:rPr>
        <w:t>)</w:t>
      </w:r>
      <w:r>
        <w:rPr>
          <w:rFonts w:cs="Times New Roman"/>
          <w:szCs w:val="24"/>
        </w:rPr>
        <w:t>。每个E_Block的输出由粗粒度图像块</w:t>
      </w:r>
      <w:r>
        <w:rPr>
          <w:rFonts w:hint="eastAsia" w:cs="Times New Roman"/>
          <w:szCs w:val="24"/>
        </w:rPr>
        <w:t>注意力</w:t>
      </w:r>
      <w:r>
        <w:rPr>
          <w:rFonts w:cs="Times New Roman"/>
          <w:szCs w:val="24"/>
        </w:rPr>
        <w:t>模块处理，该模块用粗粒度图像块级</w:t>
      </w:r>
      <w:r>
        <w:rPr>
          <w:rFonts w:hint="eastAsia" w:cs="Times New Roman"/>
          <w:szCs w:val="24"/>
        </w:rPr>
        <w:t>注意力</w:t>
      </w:r>
      <w:r>
        <w:rPr>
          <w:rFonts w:cs="Times New Roman"/>
          <w:szCs w:val="24"/>
        </w:rPr>
        <w:t>增强目标所在图像块的特征表示，并使用跨</w:t>
      </w:r>
      <w:r>
        <w:rPr>
          <w:rFonts w:hint="eastAsia" w:cs="Times New Roman"/>
          <w:szCs w:val="24"/>
        </w:rPr>
        <w:t>维度特征</w:t>
      </w:r>
      <w:r>
        <w:rPr>
          <w:rFonts w:cs="Times New Roman"/>
          <w:szCs w:val="24"/>
        </w:rPr>
        <w:t>融合模块自适应融合3D_Block的特征，以微调目标边界特征的表示。然后，在通过</w:t>
      </w:r>
      <w:r>
        <w:rPr>
          <w:rFonts w:hint="eastAsia" w:cs="Times New Roman"/>
          <w:szCs w:val="24"/>
        </w:rPr>
        <w:t>上采样</w:t>
      </w:r>
      <w:r>
        <w:rPr>
          <w:rFonts w:cs="Times New Roman"/>
          <w:szCs w:val="24"/>
        </w:rPr>
        <w:t>恢复目标的分辨率后，将其送入二维解码器</w:t>
      </w:r>
      <w:r>
        <w:rPr>
          <w:rFonts w:hint="eastAsia" w:cs="Times New Roman"/>
          <w:szCs w:val="24"/>
        </w:rPr>
        <w:t>(</w:t>
      </w:r>
      <w:r>
        <w:rPr>
          <w:rFonts w:cs="Times New Roman"/>
          <w:szCs w:val="24"/>
        </w:rPr>
        <w:t>D_Block</w:t>
      </w:r>
      <w:r>
        <w:rPr>
          <w:rFonts w:hint="eastAsia" w:cs="Times New Roman"/>
          <w:szCs w:val="24"/>
        </w:rPr>
        <w:t>)</w:t>
      </w:r>
      <w:r>
        <w:rPr>
          <w:rFonts w:cs="Times New Roman"/>
          <w:szCs w:val="24"/>
        </w:rPr>
        <w:t>以学习目标的高级语义特征。每个</w:t>
      </w:r>
      <w:r>
        <w:rPr>
          <w:rFonts w:hint="eastAsia" w:cs="Times New Roman"/>
          <w:szCs w:val="24"/>
        </w:rPr>
        <w:t>上采样</w:t>
      </w:r>
      <w:r>
        <w:rPr>
          <w:rFonts w:cs="Times New Roman"/>
          <w:szCs w:val="24"/>
        </w:rPr>
        <w:t>输出一个由目标感知损失函数监督的侧输出预测图，指导网络挖掘目标信息。已经预测的目标信息</w:t>
      </w:r>
      <w:r>
        <w:rPr>
          <w:rFonts w:hint="eastAsia" w:cs="Times New Roman"/>
          <w:szCs w:val="24"/>
        </w:rPr>
        <w:t>将在下阶段被粗粒度残差学习</w:t>
      </w:r>
      <w:r>
        <w:rPr>
          <w:rFonts w:cs="Times New Roman"/>
          <w:szCs w:val="24"/>
        </w:rPr>
        <w:t>模块</w:t>
      </w:r>
      <w:r>
        <w:rPr>
          <w:rFonts w:hint="eastAsia" w:cs="Times New Roman"/>
          <w:szCs w:val="24"/>
        </w:rPr>
        <w:t>中</w:t>
      </w:r>
      <w:r>
        <w:rPr>
          <w:rFonts w:cs="Times New Roman"/>
          <w:szCs w:val="24"/>
        </w:rPr>
        <w:t>的反向注意力单元抑制，剩余</w:t>
      </w:r>
      <w:r>
        <w:rPr>
          <w:rFonts w:hint="eastAsia" w:cs="Times New Roman"/>
          <w:szCs w:val="24"/>
        </w:rPr>
        <w:t>（残差）</w:t>
      </w:r>
      <w:r>
        <w:rPr>
          <w:rFonts w:cs="Times New Roman"/>
          <w:szCs w:val="24"/>
        </w:rPr>
        <w:t>的目标信息通过反向和正向注意力得到增强，背景噪声被抑制，然后被发送到D_Block。通过从下到上循环进行目标监督和目标</w:t>
      </w:r>
      <w:r>
        <w:rPr>
          <w:rFonts w:hint="eastAsia" w:cs="Times New Roman"/>
          <w:szCs w:val="24"/>
        </w:rPr>
        <w:t>残差</w:t>
      </w:r>
      <w:r>
        <w:rPr>
          <w:rFonts w:cs="Times New Roman"/>
          <w:szCs w:val="24"/>
        </w:rPr>
        <w:t>学习，以提高预测的召回率和</w:t>
      </w:r>
      <w:r>
        <w:rPr>
          <w:rFonts w:hint="eastAsia" w:cs="Times New Roman"/>
          <w:szCs w:val="24"/>
        </w:rPr>
        <w:t>精确率</w:t>
      </w:r>
      <w:r>
        <w:rPr>
          <w:rFonts w:cs="Times New Roman"/>
          <w:szCs w:val="24"/>
        </w:rPr>
        <w:t>，从而提高网络性能。</w:t>
      </w:r>
    </w:p>
    <w:p>
      <w:pPr>
        <w:pStyle w:val="3"/>
        <w:spacing w:before="156" w:after="156"/>
      </w:pPr>
      <w:bookmarkStart w:id="214" w:name="_Toc130735769"/>
      <w:r>
        <w:t>4.2 粗粒度</w:t>
      </w:r>
      <w:r>
        <w:rPr>
          <w:rFonts w:hint="eastAsia"/>
        </w:rPr>
        <w:t>残差</w:t>
      </w:r>
      <w:r>
        <w:t>学习</w:t>
      </w:r>
      <w:r>
        <w:rPr>
          <w:rFonts w:hint="eastAsia"/>
        </w:rPr>
        <w:t>模块</w:t>
      </w:r>
      <w:bookmarkEnd w:id="214"/>
    </w:p>
    <w:p>
      <w:pPr>
        <w:overflowPunct w:val="0"/>
        <w:ind w:firstLine="480" w:firstLineChars="200"/>
        <w:rPr>
          <w:rFonts w:cs="Times New Roman"/>
          <w:szCs w:val="24"/>
        </w:rPr>
      </w:pPr>
      <w:r>
        <w:rPr>
          <w:rFonts w:cs="Times New Roman"/>
          <w:szCs w:val="24"/>
        </w:rPr>
        <w:t>使用跳连接可以让解码器</w:t>
      </w:r>
      <w:r>
        <w:rPr>
          <w:rFonts w:hint="eastAsia" w:cs="Times New Roman"/>
          <w:szCs w:val="24"/>
        </w:rPr>
        <w:t>再次</w:t>
      </w:r>
      <w:r>
        <w:rPr>
          <w:rFonts w:cs="Times New Roman"/>
          <w:szCs w:val="24"/>
        </w:rPr>
        <w:t>学习编码器特征图中目标的</w:t>
      </w:r>
      <w:r>
        <w:rPr>
          <w:rFonts w:hint="eastAsia" w:cs="Times New Roman"/>
          <w:szCs w:val="24"/>
        </w:rPr>
        <w:t>细节</w:t>
      </w:r>
      <w:r>
        <w:rPr>
          <w:rFonts w:cs="Times New Roman"/>
          <w:szCs w:val="24"/>
        </w:rPr>
        <w:t>特征</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"_ENREF_15" \o "Ronneberger, 2015 #11" </w:instrText>
      </w:r>
      <w:r>
        <w:fldChar w:fldCharType="separate"/>
      </w:r>
      <w:r>
        <w:rPr>
          <w:rFonts w:cs="Times New Roman"/>
          <w:szCs w:val="24"/>
          <w:vertAlign w:val="superscript"/>
        </w:rPr>
        <w:t>15</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w:t>
      </w:r>
      <w:r>
        <w:rPr>
          <w:rFonts w:hint="eastAsia" w:cs="Times New Roman"/>
          <w:szCs w:val="24"/>
        </w:rPr>
        <w:t>达到提升召回率的目的。</w:t>
      </w:r>
      <w:r>
        <w:rPr>
          <w:rFonts w:cs="Times New Roman"/>
          <w:szCs w:val="24"/>
        </w:rPr>
        <w:t>但如</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(a)所示，编码器特征图不仅包含解码器已经识别的目标区域，还包含大量的背景噪声。这些信息阻碍了网络对目标</w:t>
      </w:r>
      <w:r>
        <w:rPr>
          <w:rFonts w:hint="eastAsia" w:cs="Times New Roman"/>
          <w:szCs w:val="24"/>
        </w:rPr>
        <w:t>残差特征</w:t>
      </w:r>
      <w:r>
        <w:rPr>
          <w:rFonts w:cs="Times New Roman"/>
          <w:szCs w:val="24"/>
        </w:rPr>
        <w:t>的提取，不利于应对</w:t>
      </w:r>
      <w:r>
        <w:rPr>
          <w:rFonts w:hint="eastAsia" w:cs="Times New Roman"/>
          <w:szCs w:val="24"/>
        </w:rPr>
        <w:t>类内不一致</w:t>
      </w:r>
      <w:r>
        <w:rPr>
          <w:rFonts w:cs="Times New Roman"/>
          <w:szCs w:val="24"/>
        </w:rPr>
        <w:t>的挑战。为此，我们提出了一个粗粒度</w:t>
      </w:r>
      <w:r>
        <w:rPr>
          <w:rFonts w:hint="eastAsia" w:cs="Times New Roman"/>
          <w:szCs w:val="24"/>
        </w:rPr>
        <w:t>残差</w:t>
      </w:r>
      <w:r>
        <w:rPr>
          <w:rFonts w:cs="Times New Roman"/>
          <w:szCs w:val="24"/>
        </w:rPr>
        <w:t>学习模块，它由粗粒度的</w:t>
      </w:r>
      <w:r>
        <w:rPr>
          <w:rFonts w:hint="eastAsia" w:cs="Times New Roman"/>
          <w:szCs w:val="24"/>
        </w:rPr>
        <w:t>正向</w:t>
      </w:r>
      <w:r>
        <w:rPr>
          <w:rFonts w:cs="Times New Roman"/>
          <w:szCs w:val="24"/>
        </w:rPr>
        <w:t>注意</w:t>
      </w:r>
      <w:r>
        <w:rPr>
          <w:rFonts w:hint="eastAsia" w:cs="Times New Roman"/>
          <w:szCs w:val="24"/>
        </w:rPr>
        <w:t>(</w:t>
      </w:r>
      <w:r>
        <w:rPr>
          <w:rFonts w:cs="Times New Roman"/>
          <w:szCs w:val="24"/>
        </w:rPr>
        <w:t>PA</w:t>
      </w:r>
      <w:r>
        <w:rPr>
          <w:rFonts w:hint="eastAsia" w:cs="Times New Roman"/>
          <w:szCs w:val="24"/>
        </w:rPr>
        <w:t>)</w:t>
      </w:r>
      <w:r>
        <w:rPr>
          <w:rFonts w:cs="Times New Roman"/>
          <w:szCs w:val="24"/>
        </w:rPr>
        <w:t>和反向注意</w:t>
      </w:r>
      <w:r>
        <w:rPr>
          <w:rFonts w:hint="eastAsia" w:cs="Times New Roman"/>
          <w:szCs w:val="24"/>
        </w:rPr>
        <w:t>(</w:t>
      </w:r>
      <w:r>
        <w:rPr>
          <w:rFonts w:cs="Times New Roman"/>
          <w:szCs w:val="24"/>
        </w:rPr>
        <w:t>RA</w:t>
      </w:r>
      <w:r>
        <w:rPr>
          <w:rFonts w:hint="eastAsia" w:cs="Times New Roman"/>
          <w:szCs w:val="24"/>
        </w:rPr>
        <w:t>)</w:t>
      </w:r>
      <w:r>
        <w:rPr>
          <w:rFonts w:cs="Times New Roman"/>
          <w:szCs w:val="24"/>
        </w:rPr>
        <w:t>单元组成。</w:t>
      </w:r>
    </w:p>
    <w:p>
      <w:pPr>
        <w:overflowPunct w:val="0"/>
        <w:jc w:val="center"/>
        <w:rPr>
          <w:rFonts w:cs="Times New Roman"/>
          <w:szCs w:val="24"/>
        </w:rPr>
      </w:pPr>
      <w:r>
        <w:rPr>
          <w:rFonts w:cs="Times New Roman"/>
          <w:szCs w:val="24"/>
        </w:rPr>
        <w:drawing>
          <wp:inline distT="0" distB="0" distL="0" distR="0">
            <wp:extent cx="5190490" cy="24720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9" cstate="print">
                      <a:extLst>
                        <a:ext uri="{28A0092B-C50C-407E-A947-70E740481C1C}">
                          <a14:useLocalDpi xmlns:a14="http://schemas.microsoft.com/office/drawing/2010/main" val="0"/>
                        </a:ext>
                      </a:extLst>
                    </a:blip>
                    <a:srcRect l="976"/>
                    <a:stretch>
                      <a:fillRect/>
                    </a:stretch>
                  </pic:blipFill>
                  <pic:spPr>
                    <a:xfrm>
                      <a:off x="0" y="0"/>
                      <a:ext cx="5327539" cy="2537822"/>
                    </a:xfrm>
                    <a:prstGeom prst="rect">
                      <a:avLst/>
                    </a:prstGeom>
                    <a:noFill/>
                    <a:ln>
                      <a:noFill/>
                    </a:ln>
                  </pic:spPr>
                </pic:pic>
              </a:graphicData>
            </a:graphic>
          </wp:inline>
        </w:drawing>
      </w:r>
    </w:p>
    <w:p>
      <w:pPr>
        <w:pStyle w:val="44"/>
        <w:spacing w:line="240" w:lineRule="auto"/>
        <w:rPr>
          <w:szCs w:val="21"/>
        </w:rPr>
      </w:pPr>
      <w:bookmarkStart w:id="215" w:name="_Ref130469964"/>
      <w:bookmarkStart w:id="216" w:name="_Toc130472008"/>
      <w:bookmarkStart w:id="217" w:name="_Ref130546299"/>
      <w:bookmarkStart w:id="218" w:name="_Toc129440500"/>
      <w:bookmarkStart w:id="219" w:name="_Toc129439064"/>
      <w:r>
        <w:rPr>
          <w:rFonts w:hint="eastAsia"/>
          <w:szCs w:val="21"/>
        </w:rPr>
        <w:t>图</w:t>
      </w:r>
      <w:r>
        <w:rPr>
          <w:szCs w:val="21"/>
        </w:rPr>
        <w:t>4.</w:t>
      </w:r>
      <w:r>
        <w:rPr>
          <w:szCs w:val="21"/>
        </w:rPr>
        <w:fldChar w:fldCharType="begin"/>
      </w:r>
      <w:r>
        <w:rPr>
          <w:szCs w:val="21"/>
        </w:rPr>
        <w:instrText xml:space="preserve"> SEQ 图 \* ARABIC \s 1 </w:instrText>
      </w:r>
      <w:r>
        <w:rPr>
          <w:szCs w:val="21"/>
        </w:rPr>
        <w:fldChar w:fldCharType="separate"/>
      </w:r>
      <w:r>
        <w:rPr>
          <w:szCs w:val="21"/>
        </w:rPr>
        <w:t>2</w:t>
      </w:r>
      <w:r>
        <w:rPr>
          <w:szCs w:val="21"/>
        </w:rPr>
        <w:fldChar w:fldCharType="end"/>
      </w:r>
      <w:bookmarkEnd w:id="215"/>
      <w:r>
        <w:rPr>
          <w:szCs w:val="21"/>
        </w:rPr>
        <w:t xml:space="preserve">  粗粒度</w:t>
      </w:r>
      <w:r>
        <w:rPr>
          <w:rFonts w:hint="eastAsia"/>
          <w:szCs w:val="21"/>
        </w:rPr>
        <w:t>残差</w:t>
      </w:r>
      <w:r>
        <w:rPr>
          <w:szCs w:val="21"/>
        </w:rPr>
        <w:t>学习模块</w:t>
      </w:r>
      <w:r>
        <w:rPr>
          <w:rFonts w:hint="eastAsia"/>
          <w:szCs w:val="21"/>
        </w:rPr>
        <w:t>结构图</w:t>
      </w:r>
      <w:bookmarkEnd w:id="216"/>
      <w:bookmarkEnd w:id="217"/>
      <w:bookmarkEnd w:id="218"/>
      <w:bookmarkEnd w:id="219"/>
    </w:p>
    <w:p>
      <w:pPr>
        <w:pStyle w:val="51"/>
        <w:spacing w:line="240" w:lineRule="auto"/>
        <w:rPr>
          <w:rFonts w:eastAsia="宋体"/>
          <w:sz w:val="21"/>
          <w:szCs w:val="21"/>
        </w:rPr>
      </w:pPr>
      <w:bookmarkStart w:id="220" w:name="_Toc130759033"/>
      <w:bookmarkStart w:id="221" w:name="_Toc129439234"/>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2</w:t>
      </w:r>
      <w:r>
        <w:rPr>
          <w:sz w:val="21"/>
          <w:szCs w:val="21"/>
        </w:rPr>
        <w:fldChar w:fldCharType="end"/>
      </w:r>
      <w:r>
        <w:rPr>
          <w:sz w:val="21"/>
          <w:szCs w:val="21"/>
        </w:rPr>
        <w:t xml:space="preserve">  Structure diagram of coarse-grained residual learning module</w:t>
      </w:r>
      <w:bookmarkEnd w:id="220"/>
      <w:bookmarkEnd w:id="221"/>
    </w:p>
    <w:p>
      <w:pPr>
        <w:overflowPunct w:val="0"/>
        <w:ind w:firstLine="482" w:firstLineChars="200"/>
        <w:rPr>
          <w:rFonts w:cs="Times New Roman"/>
          <w:szCs w:val="24"/>
        </w:rPr>
      </w:pPr>
      <w:r>
        <w:rPr>
          <w:rFonts w:cs="Times New Roman"/>
          <w:b/>
          <w:bCs/>
          <w:szCs w:val="24"/>
        </w:rPr>
        <w:t>RA单元</w:t>
      </w:r>
      <w:r>
        <w:rPr>
          <w:rFonts w:hint="eastAsia" w:cs="Times New Roman"/>
          <w:szCs w:val="24"/>
        </w:rPr>
        <w:t>：</w:t>
      </w:r>
      <w:r>
        <w:rPr>
          <w:rFonts w:cs="Times New Roman"/>
          <w:szCs w:val="24"/>
        </w:rPr>
        <w:t>我们使用RA单元来抑制</w:t>
      </w:r>
      <w:r>
        <w:rPr>
          <w:rFonts w:hint="eastAsia" w:cs="Times New Roman"/>
          <w:szCs w:val="24"/>
        </w:rPr>
        <w:t>解码器已</w:t>
      </w:r>
      <w:r>
        <w:rPr>
          <w:rFonts w:cs="Times New Roman"/>
          <w:szCs w:val="24"/>
        </w:rPr>
        <w:t>识别的目标信息，以</w:t>
      </w:r>
      <w:r>
        <w:rPr>
          <w:rFonts w:hint="eastAsia" w:cs="Times New Roman"/>
          <w:szCs w:val="24"/>
        </w:rPr>
        <w:t>避免跳连接过程中已识别信息的冗余</w:t>
      </w:r>
      <w:r>
        <w:rPr>
          <w:rFonts w:cs="Times New Roman"/>
          <w:szCs w:val="24"/>
        </w:rPr>
        <w:t>，这更有利于网络</w:t>
      </w:r>
      <w:r>
        <w:rPr>
          <w:rFonts w:hint="eastAsia" w:cs="Times New Roman"/>
          <w:szCs w:val="24"/>
        </w:rPr>
        <w:t>去挖掘</w:t>
      </w:r>
      <w:r>
        <w:rPr>
          <w:rFonts w:cs="Times New Roman"/>
          <w:szCs w:val="24"/>
        </w:rPr>
        <w:t>目标的</w:t>
      </w:r>
      <w:r>
        <w:rPr>
          <w:rFonts w:hint="eastAsia" w:cs="Times New Roman"/>
          <w:szCs w:val="24"/>
        </w:rPr>
        <w:t>残差</w:t>
      </w:r>
      <w:r>
        <w:rPr>
          <w:rFonts w:cs="Times New Roman"/>
          <w:szCs w:val="24"/>
        </w:rPr>
        <w:t>特征</w:t>
      </w:r>
      <w:r>
        <w:rPr>
          <w:rFonts w:hint="eastAsia" w:cs="Times New Roman"/>
          <w:szCs w:val="24"/>
        </w:rPr>
        <w:t>，</w:t>
      </w:r>
      <w:r>
        <w:rPr>
          <w:rFonts w:cs="Times New Roman"/>
          <w:szCs w:val="24"/>
        </w:rPr>
        <w:t>以</w:t>
      </w:r>
      <w:r>
        <w:rPr>
          <w:rFonts w:hint="eastAsia" w:cs="Times New Roman"/>
          <w:szCs w:val="24"/>
        </w:rPr>
        <w:t>减少假阴性</w:t>
      </w:r>
      <w:r>
        <w:rPr>
          <w:rFonts w:cs="Times New Roman"/>
          <w:szCs w:val="24"/>
        </w:rPr>
        <w:t>提高召回率，如</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中的绿框所示。第n层编码器</w:t>
      </w:r>
      <w:r>
        <w:rPr>
          <w:rFonts w:hint="eastAsia" w:cs="Times New Roman"/>
          <w:szCs w:val="24"/>
        </w:rPr>
        <w:t>(</w:t>
      </w:r>
      <w:r>
        <w:rPr>
          <w:rFonts w:cs="Times New Roman"/>
          <w:szCs w:val="24"/>
        </w:rPr>
        <w:t>E_Blockn</w:t>
      </w:r>
      <w:r>
        <w:rPr>
          <w:rFonts w:hint="eastAsia" w:cs="Times New Roman"/>
          <w:szCs w:val="24"/>
        </w:rPr>
        <w:t>)</w:t>
      </w:r>
      <w:r>
        <w:rPr>
          <w:rFonts w:cs="Times New Roman"/>
          <w:szCs w:val="24"/>
        </w:rPr>
        <w:t>的特征图</w:t>
      </w:r>
      <m:oMath>
        <m:sSub>
          <m:sSubPr>
            <m:ctrlPr>
              <w:rPr>
                <w:rFonts w:ascii="Cambria Math" w:hAnsi="Cambria Math" w:cs="Times New Roman"/>
                <w:szCs w:val="24"/>
              </w:rPr>
            </m:ctrlPr>
          </m:sSubPr>
          <m:e>
            <m:r>
              <m:rPr/>
              <w:rPr>
                <w:rFonts w:ascii="Cambria Math" w:hAnsi="Cambria Math" w:cs="Times New Roman"/>
                <w:szCs w:val="24"/>
              </w:rPr>
              <m:t>C</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oMath>
      <w:r>
        <w:rPr>
          <w:rFonts w:cs="Times New Roman"/>
          <w:szCs w:val="24"/>
        </w:rPr>
        <w:t>和第n层</w:t>
      </w:r>
      <w:r>
        <w:rPr>
          <w:rFonts w:hint="eastAsia" w:cs="Times New Roman"/>
          <w:szCs w:val="24"/>
        </w:rPr>
        <w:t>上采样</w:t>
      </w:r>
      <w:r>
        <w:rPr>
          <w:rFonts w:cs="Times New Roman"/>
          <w:szCs w:val="24"/>
        </w:rPr>
        <w:t>的侧输出</w:t>
      </w:r>
      <m:oMath>
        <m:sSub>
          <m:sSubPr>
            <m:ctrlPr>
              <w:rPr>
                <w:rFonts w:ascii="Cambria Math" w:hAnsi="Cambria Math" w:cs="Times New Roman"/>
                <w:szCs w:val="24"/>
              </w:rPr>
            </m:ctrlPr>
          </m:sSub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n</m:t>
            </m:r>
            <m:ctrlPr>
              <w:rPr>
                <w:rFonts w:ascii="Cambria Math" w:hAnsi="Cambria Math" w:cs="Times New Roman"/>
                <w:szCs w:val="24"/>
              </w:rPr>
            </m:ctrlPr>
          </m:sub>
        </m:sSub>
      </m:oMath>
      <w:r>
        <w:rPr>
          <w:rFonts w:cs="Times New Roman"/>
          <w:szCs w:val="24"/>
        </w:rPr>
        <w:t>作为输入，RA单元的输出可以被定义为。</w:t>
      </w:r>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m:rPr/>
                    <w:rPr>
                      <w:rFonts w:ascii="Cambria Math" w:hAnsi="Cambria Math" w:cs="Times New Roman"/>
                      <w:szCs w:val="24"/>
                    </w:rPr>
                    <m:t>RF</m:t>
                  </m:r>
                  <m:ctrlPr>
                    <w:rPr>
                      <w:rFonts w:ascii="Cambria Math" w:hAnsi="Cambria Math" w:cs="Times New Roman"/>
                      <w:i/>
                      <w:szCs w:val="24"/>
                    </w:rPr>
                  </m:ctrlPr>
                </m:e>
                <m:sub>
                  <m:r>
                    <m:rPr/>
                    <w:rPr>
                      <w:rFonts w:hint="eastAsia" w:ascii="Cambria Math" w:hAnsi="Cambria Math" w:cs="Times New Roman"/>
                      <w:szCs w:val="24"/>
                    </w:rPr>
                    <m:t>n</m:t>
                  </m:r>
                  <m:ctrlPr>
                    <w:rPr>
                      <w:rFonts w:ascii="Cambria Math" w:hAnsi="Cambria Math" w:cs="Times New Roman"/>
                      <w:i/>
                      <w:szCs w:val="24"/>
                    </w:rPr>
                  </m:ctrlPr>
                </m:sub>
              </m:sSub>
              <m:r>
                <m:rPr/>
                <w:rPr>
                  <w:rFonts w:ascii="Cambria Math" w:hAnsi="Cambria Math" w:cs="Times New Roman"/>
                  <w:szCs w:val="24"/>
                </w:rPr>
                <m:t>=</m:t>
              </m:r>
              <m:sSubSup>
                <m:sSubSupPr>
                  <m:ctrlPr>
                    <w:rPr>
                      <w:rFonts w:ascii="Cambria Math" w:hAnsi="Cambria Math" w:cs="Times New Roman"/>
                      <w:i/>
                      <w:szCs w:val="24"/>
                    </w:rPr>
                  </m:ctrlPr>
                </m:sSubSupPr>
                <m:e>
                  <m:r>
                    <m:rPr/>
                    <w:rPr>
                      <w:rFonts w:ascii="Cambria Math" w:hAnsi="Cambria Math" w:cs="Times New Roman"/>
                      <w:szCs w:val="24"/>
                    </w:rPr>
                    <m:t>C</m:t>
                  </m:r>
                  <m:ctrlPr>
                    <w:rPr>
                      <w:rFonts w:ascii="Cambria Math" w:hAnsi="Cambria Math" w:cs="Times New Roman"/>
                      <w:i/>
                      <w:szCs w:val="24"/>
                    </w:rPr>
                  </m:ctrlPr>
                </m:e>
                <m:sub>
                  <m:r>
                    <m:rPr/>
                    <w:rPr>
                      <w:rFonts w:ascii="Cambria Math" w:hAnsi="Cambria Math" w:cs="Times New Roman"/>
                      <w:szCs w:val="24"/>
                    </w:rPr>
                    <m:t xml:space="preserve">n </m:t>
                  </m:r>
                  <m:ctrlPr>
                    <w:rPr>
                      <w:rFonts w:ascii="Cambria Math" w:hAnsi="Cambria Math" w:cs="Times New Roman"/>
                      <w:i/>
                      <w:szCs w:val="24"/>
                    </w:rPr>
                  </m:ctrlPr>
                </m:sub>
                <m:sup>
                  <m:r>
                    <m:rPr/>
                    <w:rPr>
                      <w:rFonts w:ascii="Cambria Math" w:hAnsi="Cambria Math" w:cs="Times New Roman"/>
                      <w:szCs w:val="24"/>
                    </w:rPr>
                    <m:t>2</m:t>
                  </m:r>
                  <m:ctrlPr>
                    <w:rPr>
                      <w:rFonts w:ascii="Cambria Math" w:hAnsi="Cambria Math" w:cs="Times New Roman"/>
                      <w:i/>
                      <w:szCs w:val="24"/>
                    </w:rPr>
                  </m:ctrlPr>
                </m:sup>
              </m:sSubSup>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1−</m:t>
                  </m:r>
                  <m:sSub>
                    <m:sSubPr>
                      <m:ctrlPr>
                        <w:rPr>
                          <w:rFonts w:ascii="Cambria Math" w:hAnsi="Cambria Math" w:cs="Times New Roman"/>
                          <w:i/>
                          <w:szCs w:val="24"/>
                        </w:rPr>
                      </m:ctrlPr>
                    </m:sSubPr>
                    <m:e>
                      <m:r>
                        <m:rPr/>
                        <w:rPr>
                          <w:rFonts w:ascii="Cambria Math" w:hAnsi="Cambria Math" w:cs="Times New Roman"/>
                          <w:szCs w:val="24"/>
                        </w:rPr>
                        <m:t>P</m:t>
                      </m:r>
                      <m:ctrlPr>
                        <w:rPr>
                          <w:rFonts w:ascii="Cambria Math" w:hAnsi="Cambria Math" w:cs="Times New Roman"/>
                          <w:i/>
                          <w:szCs w:val="24"/>
                        </w:rPr>
                      </m:ctrlPr>
                    </m:e>
                    <m:sub>
                      <m:r>
                        <m:rPr/>
                        <w:rPr>
                          <w:rFonts w:ascii="Cambria Math" w:hAnsi="Cambria Math" w:cs="Times New Roman"/>
                          <w:szCs w:val="24"/>
                        </w:rPr>
                        <m:t>n</m:t>
                      </m:r>
                      <m:ctrlPr>
                        <w:rPr>
                          <w:rFonts w:ascii="Cambria Math" w:hAnsi="Cambria Math" w:cs="Times New Roman"/>
                          <w:i/>
                          <w:szCs w:val="24"/>
                        </w:rPr>
                      </m:ctrlPr>
                    </m:sub>
                  </m:sSub>
                  <m:ctrlPr>
                    <w:rPr>
                      <w:rFonts w:ascii="Cambria Math" w:hAnsi="Cambria Math" w:cs="Times New Roman"/>
                      <w:i/>
                      <w:szCs w:val="24"/>
                    </w:rPr>
                  </m:ctrlPr>
                </m:e>
              </m:d>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4.1</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m:oMath>
        <m:r>
          <m:rPr>
            <m:sty m:val="p"/>
          </m:rPr>
          <w:rPr>
            <w:rFonts w:ascii="Cambria Math" w:hAnsi="Cambria Math" w:cs="Times New Roman"/>
            <w:szCs w:val="24"/>
          </w:rPr>
          <m:t>⊗</m:t>
        </m:r>
      </m:oMath>
      <w:r>
        <w:rPr>
          <w:rFonts w:cs="Times New Roman"/>
          <w:szCs w:val="24"/>
        </w:rPr>
        <w:t xml:space="preserve"> 表示元素相乘。 </w:t>
      </w:r>
      <m:oMath>
        <m:sSubSup>
          <m:sSubSupPr>
            <m:ctrlPr>
              <w:rPr>
                <w:rFonts w:ascii="Cambria Math" w:hAnsi="Cambria Math" w:cs="Times New Roman"/>
                <w:szCs w:val="24"/>
              </w:rPr>
            </m:ctrlPr>
          </m:sSubSupPr>
          <m:e>
            <m:r>
              <m:rPr/>
              <w:rPr>
                <w:rFonts w:ascii="Cambria Math" w:hAnsi="Cambria Math" w:cs="Times New Roman"/>
                <w:szCs w:val="24"/>
              </w:rPr>
              <m:t>C</m:t>
            </m:r>
            <m:ctrlPr>
              <w:rPr>
                <w:rFonts w:ascii="Cambria Math" w:hAnsi="Cambria Math" w:cs="Times New Roman"/>
                <w:szCs w:val="24"/>
              </w:rPr>
            </m:ctrlPr>
          </m:e>
          <m:sub>
            <m:r>
              <m:rPr/>
              <w:rPr>
                <w:rFonts w:ascii="Cambria Math" w:hAnsi="Cambria Math" w:cs="Times New Roman"/>
                <w:szCs w:val="24"/>
              </w:rPr>
              <m:t>n</m:t>
            </m:r>
            <m:r>
              <m:rPr>
                <m:sty m:val="p"/>
              </m:rPr>
              <w:rPr>
                <w:rFonts w:ascii="Cambria Math" w:hAnsi="Cambria Math" w:cs="Times New Roman"/>
                <w:szCs w:val="24"/>
              </w:rPr>
              <m:t xml:space="preserve"> </m:t>
            </m:r>
            <m:ctrlPr>
              <w:rPr>
                <w:rFonts w:ascii="Cambria Math" w:hAnsi="Cambria Math" w:cs="Times New Roman"/>
                <w:szCs w:val="24"/>
              </w:rPr>
            </m:ctrlPr>
          </m:sub>
          <m:sup>
            <m:r>
              <m:rPr>
                <m:sty m:val="p"/>
              </m:rPr>
              <w:rPr>
                <w:rFonts w:ascii="Cambria Math" w:hAnsi="Cambria Math" w:cs="Times New Roman"/>
                <w:szCs w:val="24"/>
              </w:rPr>
              <m:t>2</m:t>
            </m:r>
            <m:ctrlPr>
              <w:rPr>
                <w:rFonts w:ascii="Cambria Math" w:hAnsi="Cambria Math" w:cs="Times New Roman"/>
                <w:szCs w:val="24"/>
              </w:rPr>
            </m:ctrlPr>
          </m:sup>
        </m:sSubSup>
        <m:r>
          <m:rPr>
            <m:sty m:val="p"/>
          </m:rPr>
          <w:rPr>
            <w:rFonts w:ascii="Cambria Math" w:hAnsi="Cambria Math" w:cs="Times New Roman"/>
            <w:szCs w:val="24"/>
          </w:rPr>
          <m:t xml:space="preserve">= </m:t>
        </m:r>
        <m:sSub>
          <m:sSubPr>
            <m:ctrlPr>
              <w:rPr>
                <w:rFonts w:ascii="Cambria Math" w:hAnsi="Cambria Math" w:cs="Times New Roman"/>
                <w:szCs w:val="24"/>
              </w:rPr>
            </m:ctrlPr>
          </m:sSubPr>
          <m:e>
            <m:r>
              <m:rPr/>
              <w:rPr>
                <w:rFonts w:ascii="Cambria Math" w:hAnsi="Cambria Math" w:cs="Times New Roman"/>
                <w:szCs w:val="24"/>
              </w:rPr>
              <m:t>C</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C</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oMath>
      <w:r>
        <w:rPr>
          <w:rFonts w:cs="Times New Roman"/>
          <w:szCs w:val="24"/>
        </w:rPr>
        <w:t>可以突出显示卷积识别的对象。反向注意</w:t>
      </w:r>
      <w:r>
        <w:rPr>
          <w:rFonts w:hint="eastAsia" w:cs="Times New Roman"/>
          <w:szCs w:val="24"/>
        </w:rPr>
        <w:t>力</w:t>
      </w:r>
      <w:r>
        <w:rPr>
          <w:rFonts w:cs="Times New Roman"/>
          <w:szCs w:val="24"/>
        </w:rPr>
        <w:t xml:space="preserve">图 </w:t>
      </w:r>
      <m:oMath>
        <m:sSub>
          <m:sSubPr>
            <m:ctrlPr>
              <w:rPr>
                <w:rFonts w:ascii="Cambria Math" w:hAnsi="Cambria Math" w:cs="Times New Roman"/>
                <w:szCs w:val="24"/>
              </w:rPr>
            </m:ctrlPr>
          </m:sSubPr>
          <m:e>
            <m:r>
              <m:rPr/>
              <w:rPr>
                <w:rFonts w:hint="eastAsia" w:ascii="Cambria Math" w:hAnsi="Cambria Math" w:cs="Times New Roman"/>
                <w:szCs w:val="24"/>
              </w:rPr>
              <m:t>R</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oMath>
      <w:r>
        <w:rPr>
          <w:rFonts w:hint="eastAsia" w:cs="Times New Roman"/>
          <w:szCs w:val="24"/>
        </w:rPr>
        <w:t>由</w:t>
      </w:r>
      <m:oMath>
        <m:r>
          <m:rPr>
            <m:sty m:val="p"/>
          </m:rPr>
          <w:rPr>
            <w:rFonts w:ascii="Cambria Math" w:hAnsi="Cambria Math" w:cs="Times New Roman"/>
            <w:szCs w:val="24"/>
          </w:rPr>
          <m:t>1−</m:t>
        </m:r>
        <m:sSub>
          <m:sSubPr>
            <m:ctrlPr>
              <w:rPr>
                <w:rFonts w:ascii="Cambria Math" w:hAnsi="Cambria Math" w:cs="Times New Roman"/>
                <w:szCs w:val="24"/>
              </w:rPr>
            </m:ctrlPr>
          </m:sSub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n</m:t>
            </m:r>
            <m:ctrlPr>
              <w:rPr>
                <w:rFonts w:ascii="Cambria Math" w:hAnsi="Cambria Math" w:cs="Times New Roman"/>
                <w:szCs w:val="24"/>
              </w:rPr>
            </m:ctrlPr>
          </m:sub>
        </m:sSub>
      </m:oMath>
      <w:r>
        <w:rPr>
          <w:rFonts w:hint="eastAsia" w:cs="Times New Roman"/>
          <w:szCs w:val="24"/>
        </w:rPr>
        <w:t>得到。</w:t>
      </w:r>
      <w:r>
        <w:rPr>
          <w:rFonts w:cs="Times New Roman"/>
          <w:szCs w:val="24"/>
        </w:rPr>
        <w:t>通过观察</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(b)中</w:t>
      </w:r>
      <m:oMath>
        <m:sSub>
          <m:sSubPr>
            <m:ctrlPr>
              <w:rPr>
                <w:rFonts w:ascii="Cambria Math" w:hAnsi="Cambria Math" w:cs="Times New Roman"/>
                <w:szCs w:val="24"/>
              </w:rPr>
            </m:ctrlPr>
          </m:sSubPr>
          <m:e>
            <m:r>
              <m:rPr/>
              <w:rPr>
                <w:rFonts w:ascii="Cambria Math" w:hAnsi="Cambria Math" w:cs="Times New Roman"/>
                <w:szCs w:val="24"/>
              </w:rPr>
              <m:t>RF</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oMath>
      <w:r>
        <w:rPr>
          <w:rFonts w:cs="Times New Roman"/>
          <w:szCs w:val="24"/>
        </w:rPr>
        <w:t>，我们可以看到，图中已经识别的目标区域的特征</w:t>
      </w:r>
      <w:r>
        <w:rPr>
          <w:rFonts w:hint="eastAsia" w:cs="Times New Roman"/>
          <w:szCs w:val="24"/>
        </w:rPr>
        <w:t>被抑制</w:t>
      </w:r>
      <w:r>
        <w:rPr>
          <w:rFonts w:cs="Times New Roman"/>
          <w:szCs w:val="24"/>
        </w:rPr>
        <w:t>，未预测的</w:t>
      </w:r>
      <w:r>
        <w:rPr>
          <w:rFonts w:hint="eastAsia" w:cs="Times New Roman"/>
          <w:szCs w:val="24"/>
        </w:rPr>
        <w:t>残差</w:t>
      </w:r>
      <w:r>
        <w:rPr>
          <w:rFonts w:cs="Times New Roman"/>
          <w:szCs w:val="24"/>
        </w:rPr>
        <w:t>特征</w:t>
      </w:r>
      <w:r>
        <w:rPr>
          <w:rFonts w:hint="eastAsia" w:cs="Times New Roman"/>
          <w:szCs w:val="24"/>
        </w:rPr>
        <w:t>得到了</w:t>
      </w:r>
      <w:r>
        <w:rPr>
          <w:rFonts w:cs="Times New Roman"/>
          <w:szCs w:val="24"/>
        </w:rPr>
        <w:t>保留。因此，RA单元的目的是</w:t>
      </w:r>
      <w:r>
        <w:rPr>
          <w:rFonts w:hint="eastAsia" w:cs="Times New Roman"/>
          <w:szCs w:val="24"/>
        </w:rPr>
        <w:t>增强</w:t>
      </w:r>
      <w:r>
        <w:rPr>
          <w:rFonts w:cs="Times New Roman"/>
          <w:szCs w:val="24"/>
        </w:rPr>
        <w:t>未预测的目标区域特征，以引导网络发现与缺失目标区域相关的</w:t>
      </w:r>
      <w:r>
        <w:rPr>
          <w:rFonts w:hint="eastAsia" w:cs="Times New Roman"/>
          <w:szCs w:val="24"/>
        </w:rPr>
        <w:t>残差</w:t>
      </w:r>
      <w:r>
        <w:rPr>
          <w:rFonts w:cs="Times New Roman"/>
          <w:szCs w:val="24"/>
        </w:rPr>
        <w:t>特征。</w:t>
      </w:r>
    </w:p>
    <w:p>
      <w:pPr>
        <w:overflowPunct w:val="0"/>
        <w:ind w:firstLine="482" w:firstLineChars="200"/>
        <w:rPr>
          <w:rFonts w:cs="Times New Roman"/>
          <w:szCs w:val="24"/>
        </w:rPr>
      </w:pPr>
      <w:r>
        <w:rPr>
          <w:rFonts w:cs="Times New Roman"/>
          <w:b/>
          <w:bCs/>
          <w:szCs w:val="24"/>
        </w:rPr>
        <w:t>PA单元</w:t>
      </w:r>
      <w:r>
        <w:rPr>
          <w:rFonts w:hint="eastAsia" w:cs="Times New Roman"/>
          <w:szCs w:val="24"/>
        </w:rPr>
        <w:t>：</w:t>
      </w:r>
      <w:r>
        <w:rPr>
          <w:rFonts w:cs="Times New Roman"/>
          <w:szCs w:val="24"/>
        </w:rPr>
        <w:t>受</w:t>
      </w:r>
      <w:r>
        <w:rPr>
          <w:rFonts w:hint="eastAsia" w:cs="Times New Roman"/>
          <w:szCs w:val="24"/>
        </w:rPr>
        <w:t>第三章</w:t>
      </w:r>
      <w:r>
        <w:rPr>
          <w:rFonts w:cs="Times New Roman"/>
          <w:szCs w:val="24"/>
        </w:rPr>
        <w:t>粗粒度图像块注意</w:t>
      </w:r>
      <w:r>
        <w:rPr>
          <w:rFonts w:hint="eastAsia" w:cs="Times New Roman"/>
          <w:szCs w:val="24"/>
        </w:rPr>
        <w:t>力</w:t>
      </w:r>
      <w:r>
        <w:rPr>
          <w:rFonts w:cs="Times New Roman"/>
          <w:szCs w:val="24"/>
        </w:rPr>
        <w:t>工作的启发，在</w:t>
      </w:r>
      <w:r>
        <w:rPr>
          <w:rFonts w:hint="eastAsia" w:cs="Times New Roman"/>
          <w:szCs w:val="24"/>
        </w:rPr>
        <w:t>本章</w:t>
      </w:r>
      <w:r>
        <w:rPr>
          <w:rFonts w:cs="Times New Roman"/>
          <w:szCs w:val="24"/>
        </w:rPr>
        <w:t>中，我们使用粗粒度注意图来增强目标所在</w:t>
      </w:r>
      <w:r>
        <w:rPr>
          <w:rFonts w:hint="eastAsia" w:cs="Times New Roman"/>
          <w:szCs w:val="24"/>
        </w:rPr>
        <w:t>图像块</w:t>
      </w:r>
      <w:r>
        <w:rPr>
          <w:rFonts w:cs="Times New Roman"/>
          <w:szCs w:val="24"/>
        </w:rPr>
        <w:t>的特征表示，抑制大量不存在目标的</w:t>
      </w:r>
      <w:r>
        <w:rPr>
          <w:rFonts w:hint="eastAsia" w:cs="Times New Roman"/>
          <w:szCs w:val="24"/>
        </w:rPr>
        <w:t>图像块</w:t>
      </w:r>
      <w:r>
        <w:rPr>
          <w:rFonts w:cs="Times New Roman"/>
          <w:szCs w:val="24"/>
        </w:rPr>
        <w:t>的特征表示</w:t>
      </w:r>
      <w:r>
        <w:rPr>
          <w:rFonts w:hint="eastAsia" w:cs="Times New Roman"/>
          <w:szCs w:val="24"/>
        </w:rPr>
        <w:t>，来达到</w:t>
      </w:r>
      <w:r>
        <w:rPr>
          <w:rFonts w:cs="Times New Roman"/>
          <w:szCs w:val="24"/>
        </w:rPr>
        <w:t>抑制背景噪声</w:t>
      </w:r>
      <w:r>
        <w:rPr>
          <w:rFonts w:hint="eastAsia" w:cs="Times New Roman"/>
          <w:szCs w:val="24"/>
        </w:rPr>
        <w:t>的目的</w:t>
      </w:r>
      <w:r>
        <w:rPr>
          <w:rFonts w:cs="Times New Roman"/>
          <w:szCs w:val="24"/>
        </w:rPr>
        <w:t>。这</w:t>
      </w:r>
      <w:r>
        <w:rPr>
          <w:rFonts w:hint="eastAsia" w:cs="Times New Roman"/>
          <w:szCs w:val="24"/>
        </w:rPr>
        <w:t>可以</w:t>
      </w:r>
      <w:r>
        <w:rPr>
          <w:rFonts w:cs="Times New Roman"/>
          <w:szCs w:val="24"/>
        </w:rPr>
        <w:t>避免了网络受到噪声的干扰，以减少假阳性，平衡</w:t>
      </w:r>
      <w:r>
        <w:rPr>
          <w:rFonts w:hint="eastAsia" w:cs="Times New Roman"/>
          <w:szCs w:val="24"/>
        </w:rPr>
        <w:t>精确率</w:t>
      </w:r>
      <w:r>
        <w:rPr>
          <w:rFonts w:cs="Times New Roman"/>
          <w:szCs w:val="24"/>
        </w:rPr>
        <w:t>。PA单元的粗粒度注意图由CPA5给出，最终PA的输出被定义为：</w:t>
      </w:r>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m:rPr/>
                    <w:rPr>
                      <w:rFonts w:ascii="Cambria Math" w:hAnsi="Cambria Math" w:cs="Times New Roman"/>
                      <w:szCs w:val="24"/>
                    </w:rPr>
                    <m:t>CAF</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C</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CPA</m:t>
                  </m:r>
                  <m:ctrlPr>
                    <w:rPr>
                      <w:rFonts w:ascii="Cambria Math" w:hAnsi="Cambria Math" w:cs="Times New Roman"/>
                      <w:szCs w:val="24"/>
                    </w:rPr>
                  </m:ctrlPr>
                </m:e>
                <m:sub>
                  <m:r>
                    <m:rPr>
                      <m:sty m:val="p"/>
                    </m:rPr>
                    <w:rPr>
                      <w:rFonts w:ascii="Cambria Math" w:hAnsi="Cambria Math" w:cs="Times New Roman"/>
                      <w:szCs w:val="24"/>
                    </w:rPr>
                    <m:t>5</m:t>
                  </m:r>
                  <m:ctrlPr>
                    <w:rPr>
                      <w:rFonts w:ascii="Cambria Math" w:hAnsi="Cambria Math" w:cs="Times New Roman"/>
                      <w:szCs w:val="24"/>
                    </w:rPr>
                  </m:ctrlPr>
                </m:sub>
              </m:sSub>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4.2</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r>
        <w:rPr>
          <w:rFonts w:hint="eastAsia" w:cs="Times New Roman"/>
          <w:szCs w:val="24"/>
        </w:rPr>
        <w:t>P</w:t>
      </w:r>
      <w:r>
        <w:rPr>
          <w:rFonts w:cs="Times New Roman"/>
          <w:szCs w:val="24"/>
        </w:rPr>
        <w:t>A</w:t>
      </w:r>
      <w:r>
        <w:rPr>
          <w:rFonts w:hint="eastAsia" w:cs="Times New Roman"/>
          <w:szCs w:val="24"/>
        </w:rPr>
        <w:t>单元</w:t>
      </w:r>
      <w:r>
        <w:rPr>
          <w:rFonts w:cs="Times New Roman"/>
          <w:szCs w:val="24"/>
        </w:rPr>
        <w:t>对目标和其附近的少量背景样本给予高度关注，</w:t>
      </w:r>
      <w:r>
        <w:rPr>
          <w:rFonts w:hint="eastAsia" w:cs="Times New Roman"/>
          <w:szCs w:val="24"/>
        </w:rPr>
        <w:t>但</w:t>
      </w:r>
      <w:r>
        <w:rPr>
          <w:rFonts w:cs="Times New Roman"/>
          <w:szCs w:val="24"/>
        </w:rPr>
        <w:t xml:space="preserve">抑制了大量的背景噪声。我们把 </w:t>
      </w:r>
      <m:oMath>
        <m:sSub>
          <m:sSubPr>
            <m:ctrlPr>
              <w:rPr>
                <w:rFonts w:ascii="Cambria Math" w:hAnsi="Cambria Math" w:cs="Times New Roman"/>
                <w:szCs w:val="24"/>
              </w:rPr>
            </m:ctrlPr>
          </m:sSubPr>
          <m:e>
            <m:r>
              <m:rPr/>
              <w:rPr>
                <w:rFonts w:ascii="Cambria Math" w:hAnsi="Cambria Math" w:cs="Times New Roman"/>
                <w:szCs w:val="24"/>
              </w:rPr>
              <m:t>CAF</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oMath>
      <w:r>
        <w:rPr>
          <w:rFonts w:cs="Times New Roman"/>
          <w:szCs w:val="24"/>
        </w:rPr>
        <w:t xml:space="preserve">和 </w:t>
      </w:r>
      <m:oMath>
        <m:sSub>
          <m:sSubPr>
            <m:ctrlPr>
              <w:rPr>
                <w:rFonts w:ascii="Cambria Math" w:hAnsi="Cambria Math" w:cs="Times New Roman"/>
                <w:szCs w:val="24"/>
              </w:rPr>
            </m:ctrlPr>
          </m:sSubPr>
          <m:e>
            <m:r>
              <m:rPr/>
              <w:rPr>
                <w:rFonts w:ascii="Cambria Math" w:hAnsi="Cambria Math" w:cs="Times New Roman"/>
                <w:szCs w:val="24"/>
              </w:rPr>
              <m:t>RF</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oMath>
      <w:r>
        <w:rPr>
          <w:rFonts w:hint="eastAsia" w:cs="Times New Roman"/>
          <w:szCs w:val="24"/>
        </w:rPr>
        <w:t>融合</w:t>
      </w:r>
      <w:r>
        <w:rPr>
          <w:rFonts w:cs="Times New Roman"/>
          <w:szCs w:val="24"/>
        </w:rPr>
        <w:t>得到最终</w:t>
      </w:r>
      <w:r>
        <w:rPr>
          <w:rFonts w:hint="eastAsia" w:cs="Times New Roman"/>
          <w:szCs w:val="24"/>
        </w:rPr>
        <w:t>粗粒度残差学习模块</w:t>
      </w:r>
      <w:r>
        <w:rPr>
          <w:rFonts w:cs="Times New Roman"/>
          <w:szCs w:val="24"/>
        </w:rPr>
        <w:t xml:space="preserve">的输出 </w:t>
      </w:r>
      <m:oMath>
        <m:sSub>
          <m:sSubPr>
            <m:ctrlPr>
              <w:rPr>
                <w:rFonts w:ascii="Cambria Math" w:hAnsi="Cambria Math" w:cs="Times New Roman"/>
                <w:szCs w:val="24"/>
              </w:rPr>
            </m:ctrlPr>
          </m:sSubPr>
          <m:e>
            <m:r>
              <m:rPr/>
              <w:rPr>
                <w:rFonts w:ascii="Cambria Math" w:hAnsi="Cambria Math" w:cs="Times New Roman"/>
                <w:szCs w:val="24"/>
              </w:rPr>
              <m:t>O</m:t>
            </m:r>
            <m:ctrlPr>
              <w:rPr>
                <w:rFonts w:ascii="Cambria Math" w:hAnsi="Cambria Math" w:cs="Times New Roman"/>
                <w:szCs w:val="24"/>
              </w:rPr>
            </m:ctrlPr>
          </m:e>
          <m:sub>
            <m:r>
              <m:rPr/>
              <w:rPr>
                <w:rFonts w:ascii="Cambria Math" w:hAnsi="Cambria Math" w:cs="Times New Roman"/>
                <w:szCs w:val="24"/>
              </w:rPr>
              <m:t>n</m:t>
            </m:r>
            <m:ctrlPr>
              <w:rPr>
                <w:rFonts w:ascii="Cambria Math" w:hAnsi="Cambria Math" w:cs="Times New Roman"/>
                <w:szCs w:val="24"/>
              </w:rPr>
            </m:ctrlPr>
          </m:sub>
        </m:sSub>
      </m:oMath>
      <w:r>
        <w:rPr>
          <w:rFonts w:hint="eastAsia" w:cs="Times New Roman"/>
          <w:szCs w:val="24"/>
        </w:rPr>
        <w:t>。</w:t>
      </w:r>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m:rPr/>
                    <w:rPr>
                      <w:rFonts w:ascii="Cambria Math" w:hAnsi="Cambria Math" w:cs="Times New Roman"/>
                      <w:szCs w:val="24"/>
                    </w:rPr>
                    <m:t>O</m:t>
                  </m:r>
                  <m:ctrlPr>
                    <w:rPr>
                      <w:rFonts w:ascii="Cambria Math" w:hAnsi="Cambria Math" w:cs="Times New Roman"/>
                      <w:szCs w:val="24"/>
                    </w:rPr>
                  </m:ctrlPr>
                </m:e>
                <m:sub>
                  <m:r>
                    <m:rPr/>
                    <w:rPr>
                      <w:rFonts w:ascii="Cambria Math" w:hAnsi="Cambria Math" w:cs="Times New Roman"/>
                      <w:szCs w:val="24"/>
                    </w:rPr>
                    <m:t>n</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CAF</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w:rPr>
                      <w:rFonts w:ascii="Cambria Math" w:hAnsi="Cambria Math" w:cs="Times New Roman"/>
                      <w:szCs w:val="24"/>
                    </w:rPr>
                    <m:t>RF</m:t>
                  </m:r>
                  <m:ctrlPr>
                    <w:rPr>
                      <w:rFonts w:ascii="Cambria Math" w:hAnsi="Cambria Math" w:cs="Times New Roman"/>
                      <w:szCs w:val="24"/>
                    </w:rPr>
                  </m:ctrlPr>
                </m:e>
                <m:sub>
                  <m:r>
                    <m:rPr/>
                    <w:rPr>
                      <w:rFonts w:hint="eastAsia" w:ascii="Cambria Math" w:hAnsi="Cambria Math" w:cs="Times New Roman"/>
                      <w:szCs w:val="24"/>
                    </w:rPr>
                    <m:t>n</m:t>
                  </m:r>
                  <m:ctrlPr>
                    <w:rPr>
                      <w:rFonts w:ascii="Cambria Math" w:hAnsi="Cambria Math" w:cs="Times New Roman"/>
                      <w:szCs w:val="24"/>
                    </w:rPr>
                  </m:ctrlPr>
                </m:sub>
              </m:sSub>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4.3</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2" w:firstLineChars="200"/>
        <w:rPr>
          <w:rFonts w:cs="Times New Roman"/>
          <w:szCs w:val="24"/>
        </w:rPr>
      </w:pPr>
      <w:r>
        <w:rPr>
          <w:rFonts w:hint="eastAsia" w:cs="Times New Roman"/>
          <w:b/>
          <w:bCs/>
          <w:szCs w:val="24"/>
        </w:rPr>
        <w:t>可视化分析：</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显示了使用粗粒度残差学习</w:t>
      </w:r>
      <w:r>
        <w:rPr>
          <w:rFonts w:hint="eastAsia" w:cs="Times New Roman"/>
          <w:szCs w:val="24"/>
        </w:rPr>
        <w:t>过程</w:t>
      </w:r>
      <w:r>
        <w:rPr>
          <w:rFonts w:cs="Times New Roman"/>
          <w:szCs w:val="24"/>
        </w:rPr>
        <w:t>中特征图的变化。如图4.2</w:t>
      </w:r>
      <w:r>
        <w:rPr>
          <w:rFonts w:hint="eastAsia" w:cs="Times New Roman"/>
          <w:szCs w:val="24"/>
        </w:rPr>
        <w:t>(</w:t>
      </w:r>
      <w:r>
        <w:rPr>
          <w:rFonts w:cs="Times New Roman"/>
          <w:szCs w:val="24"/>
        </w:rPr>
        <w:t>a</w:t>
      </w:r>
      <w:r>
        <w:rPr>
          <w:rFonts w:hint="eastAsia" w:cs="Times New Roman"/>
          <w:szCs w:val="24"/>
        </w:rPr>
        <w:t>)</w:t>
      </w:r>
      <w:r>
        <w:rPr>
          <w:rFonts w:cs="Times New Roman"/>
          <w:szCs w:val="24"/>
        </w:rPr>
        <w:t>所示，编码阶段的特征图不仅包含</w:t>
      </w:r>
      <w:r>
        <w:rPr>
          <w:rFonts w:hint="eastAsia" w:cs="Times New Roman"/>
          <w:szCs w:val="24"/>
        </w:rPr>
        <w:t>解码器</w:t>
      </w:r>
      <w:r>
        <w:rPr>
          <w:rFonts w:cs="Times New Roman"/>
          <w:szCs w:val="24"/>
        </w:rPr>
        <w:t>未</w:t>
      </w:r>
      <w:r>
        <w:rPr>
          <w:rFonts w:hint="eastAsia" w:cs="Times New Roman"/>
          <w:szCs w:val="24"/>
        </w:rPr>
        <w:t>识别</w:t>
      </w:r>
      <w:r>
        <w:rPr>
          <w:rFonts w:cs="Times New Roman"/>
          <w:szCs w:val="24"/>
        </w:rPr>
        <w:t>的目标</w:t>
      </w:r>
      <w:r>
        <w:rPr>
          <w:rFonts w:hint="eastAsia" w:cs="Times New Roman"/>
          <w:szCs w:val="24"/>
        </w:rPr>
        <w:t>残差</w:t>
      </w:r>
      <w:r>
        <w:rPr>
          <w:rFonts w:cs="Times New Roman"/>
          <w:szCs w:val="24"/>
        </w:rPr>
        <w:t>特征，还包含</w:t>
      </w:r>
      <w:r>
        <w:rPr>
          <w:rFonts w:hint="eastAsia" w:cs="Times New Roman"/>
          <w:szCs w:val="24"/>
        </w:rPr>
        <w:t>解码</w:t>
      </w:r>
      <w:r>
        <w:rPr>
          <w:rFonts w:cs="Times New Roman"/>
          <w:szCs w:val="24"/>
        </w:rPr>
        <w:t>已经</w:t>
      </w:r>
      <w:r>
        <w:rPr>
          <w:rFonts w:hint="eastAsia" w:cs="Times New Roman"/>
          <w:szCs w:val="24"/>
        </w:rPr>
        <w:t>识别</w:t>
      </w:r>
      <w:r>
        <w:rPr>
          <w:rFonts w:cs="Times New Roman"/>
          <w:szCs w:val="24"/>
        </w:rPr>
        <w:t>的目标特征和</w:t>
      </w:r>
      <w:r>
        <w:rPr>
          <w:rFonts w:hint="eastAsia" w:cs="Times New Roman"/>
          <w:szCs w:val="24"/>
        </w:rPr>
        <w:t>大量的</w:t>
      </w:r>
      <w:r>
        <w:rPr>
          <w:rFonts w:cs="Times New Roman"/>
          <w:szCs w:val="24"/>
        </w:rPr>
        <w:t>背景噪声。</w:t>
      </w:r>
      <w:r>
        <w:rPr>
          <w:rFonts w:hint="eastAsia" w:cs="Times New Roman"/>
          <w:szCs w:val="24"/>
        </w:rPr>
        <w:t>出于</w:t>
      </w:r>
      <w:r>
        <w:rPr>
          <w:rFonts w:cs="Times New Roman"/>
          <w:szCs w:val="24"/>
        </w:rPr>
        <w:t>这个原因，在RA单元中，我们用反向注意抑制了网络已经识别的目标区域。然而，如</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hint="eastAsia" w:cs="Times New Roman"/>
          <w:szCs w:val="24"/>
        </w:rPr>
        <w:t xml:space="preserve"> (</w:t>
      </w:r>
      <w:r>
        <w:rPr>
          <w:rFonts w:cs="Times New Roman"/>
          <w:szCs w:val="24"/>
        </w:rPr>
        <w:t>b</w:t>
      </w:r>
      <w:r>
        <w:rPr>
          <w:rFonts w:hint="eastAsia" w:cs="Times New Roman"/>
          <w:szCs w:val="24"/>
        </w:rPr>
        <w:t>)</w:t>
      </w:r>
      <w:r>
        <w:rPr>
          <w:rFonts w:cs="Times New Roman"/>
          <w:szCs w:val="24"/>
        </w:rPr>
        <w:t>所示</w:t>
      </w:r>
      <w:r>
        <w:rPr>
          <w:rFonts w:hint="eastAsia" w:cs="Times New Roman"/>
          <w:szCs w:val="24"/>
        </w:rPr>
        <w:t>，</w:t>
      </w:r>
      <w:r>
        <w:rPr>
          <w:rFonts w:cs="Times New Roman"/>
          <w:szCs w:val="24"/>
        </w:rPr>
        <w:t>我们可以看到，所有</w:t>
      </w:r>
      <w:r>
        <w:rPr>
          <w:rFonts w:hint="eastAsia" w:cs="Times New Roman"/>
          <w:szCs w:val="24"/>
        </w:rPr>
        <w:t>目标</w:t>
      </w:r>
      <w:r>
        <w:rPr>
          <w:rFonts w:cs="Times New Roman"/>
          <w:szCs w:val="24"/>
        </w:rPr>
        <w:t>区域之外</w:t>
      </w:r>
      <w:r>
        <w:rPr>
          <w:rFonts w:hint="eastAsia" w:cs="Times New Roman"/>
          <w:szCs w:val="24"/>
        </w:rPr>
        <w:t>的噪音</w:t>
      </w:r>
      <w:r>
        <w:rPr>
          <w:rFonts w:cs="Times New Roman"/>
          <w:szCs w:val="24"/>
        </w:rPr>
        <w:t>都被重新引入到</w:t>
      </w:r>
      <w:r>
        <w:rPr>
          <w:rFonts w:hint="eastAsia" w:cs="Times New Roman"/>
          <w:szCs w:val="24"/>
        </w:rPr>
        <w:t>解码</w:t>
      </w:r>
      <w:r>
        <w:rPr>
          <w:rFonts w:cs="Times New Roman"/>
          <w:szCs w:val="24"/>
        </w:rPr>
        <w:t>阶段，这不可避免地引入了太多的</w:t>
      </w:r>
      <w:r>
        <w:rPr>
          <w:rFonts w:hint="eastAsia" w:cs="Times New Roman"/>
          <w:szCs w:val="24"/>
        </w:rPr>
        <w:t>干扰信息</w:t>
      </w:r>
      <w:r>
        <w:rPr>
          <w:rFonts w:cs="Times New Roman"/>
          <w:szCs w:val="24"/>
        </w:rPr>
        <w:t>。</w:t>
      </w:r>
      <w:r>
        <w:rPr>
          <w:rFonts w:hint="eastAsia" w:cs="Times New Roman"/>
          <w:szCs w:val="24"/>
        </w:rPr>
        <w:t>为了</w:t>
      </w:r>
      <w:r>
        <w:rPr>
          <w:rFonts w:cs="Times New Roman"/>
          <w:szCs w:val="24"/>
        </w:rPr>
        <w:t>更进一步</w:t>
      </w:r>
      <w:r>
        <w:rPr>
          <w:rFonts w:hint="eastAsia" w:cs="Times New Roman"/>
          <w:szCs w:val="24"/>
        </w:rPr>
        <w:t>抑制这些干扰信息</w:t>
      </w:r>
      <w:r>
        <w:rPr>
          <w:rFonts w:cs="Times New Roman"/>
          <w:szCs w:val="24"/>
        </w:rPr>
        <w:t>，我们引入了</w:t>
      </w:r>
      <w:r>
        <w:rPr>
          <w:rFonts w:hint="eastAsia" w:cs="Times New Roman"/>
          <w:szCs w:val="24"/>
        </w:rPr>
        <w:t>正向</w:t>
      </w:r>
      <w:r>
        <w:rPr>
          <w:rFonts w:cs="Times New Roman"/>
          <w:szCs w:val="24"/>
        </w:rPr>
        <w:t>注意</w:t>
      </w:r>
      <w:r>
        <w:rPr>
          <w:rFonts w:hint="eastAsia" w:cs="Times New Roman"/>
          <w:szCs w:val="24"/>
        </w:rPr>
        <w:t>力</w:t>
      </w:r>
      <w:r>
        <w:rPr>
          <w:rFonts w:cs="Times New Roman"/>
          <w:szCs w:val="24"/>
        </w:rPr>
        <w:t>，利用粗粒度的</w:t>
      </w:r>
      <w:r>
        <w:rPr>
          <w:rFonts w:hint="eastAsia" w:cs="Times New Roman"/>
          <w:szCs w:val="24"/>
        </w:rPr>
        <w:t>正向</w:t>
      </w:r>
      <w:r>
        <w:rPr>
          <w:rFonts w:cs="Times New Roman"/>
          <w:szCs w:val="24"/>
        </w:rPr>
        <w:t>注意来增强</w:t>
      </w:r>
      <w:r>
        <w:rPr>
          <w:rFonts w:hint="eastAsia" w:cs="Times New Roman"/>
          <w:szCs w:val="24"/>
        </w:rPr>
        <w:t>存在</w:t>
      </w:r>
      <w:r>
        <w:rPr>
          <w:rFonts w:cs="Times New Roman"/>
          <w:szCs w:val="24"/>
        </w:rPr>
        <w:t>目标</w:t>
      </w:r>
      <w:r>
        <w:rPr>
          <w:rFonts w:hint="eastAsia" w:cs="Times New Roman"/>
          <w:szCs w:val="24"/>
        </w:rPr>
        <w:t>的图像块</w:t>
      </w:r>
      <w:r>
        <w:rPr>
          <w:rFonts w:cs="Times New Roman"/>
          <w:szCs w:val="24"/>
        </w:rPr>
        <w:t>特征信息</w:t>
      </w:r>
      <w:r>
        <w:rPr>
          <w:rFonts w:hint="eastAsia" w:cs="Times New Roman"/>
          <w:szCs w:val="24"/>
        </w:rPr>
        <w:t>和抑制不含目标的背景噪音图像块特征</w:t>
      </w:r>
      <w:r>
        <w:rPr>
          <w:rFonts w:cs="Times New Roman"/>
          <w:szCs w:val="24"/>
        </w:rPr>
        <w:t>。然而，如</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(c)所示，我们可以观察到特征图中</w:t>
      </w:r>
      <w:r>
        <w:rPr>
          <w:rFonts w:hint="eastAsia" w:cs="Times New Roman"/>
          <w:szCs w:val="24"/>
        </w:rPr>
        <w:t>解码器已识别</w:t>
      </w:r>
      <w:r>
        <w:rPr>
          <w:rFonts w:cs="Times New Roman"/>
          <w:szCs w:val="24"/>
        </w:rPr>
        <w:t>的目标特征仍然处于高度注意状态</w:t>
      </w:r>
      <w:r>
        <w:rPr>
          <w:rFonts w:hint="eastAsia" w:cs="Times New Roman"/>
          <w:szCs w:val="24"/>
        </w:rPr>
        <w:t>，造成了已识别目标信息的冗余</w:t>
      </w:r>
      <w:r>
        <w:rPr>
          <w:rFonts w:cs="Times New Roman"/>
          <w:szCs w:val="24"/>
        </w:rPr>
        <w:t>。</w:t>
      </w:r>
      <w:r>
        <w:rPr>
          <w:rFonts w:hint="eastAsia" w:cs="Times New Roman"/>
          <w:szCs w:val="24"/>
        </w:rPr>
        <w:t>为此，</w:t>
      </w:r>
      <w:r>
        <w:rPr>
          <w:rFonts w:cs="Times New Roman"/>
          <w:szCs w:val="24"/>
        </w:rPr>
        <w:t>我们将RA和PA单元结合起来，如</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(d)所示，不仅抑制</w:t>
      </w:r>
      <w:r>
        <w:rPr>
          <w:rFonts w:hint="eastAsia" w:cs="Times New Roman"/>
          <w:szCs w:val="24"/>
        </w:rPr>
        <w:t>了已识别</w:t>
      </w:r>
      <w:r>
        <w:rPr>
          <w:rFonts w:cs="Times New Roman"/>
          <w:szCs w:val="24"/>
        </w:rPr>
        <w:t>的目标特征以避免信息的</w:t>
      </w:r>
      <w:r>
        <w:rPr>
          <w:rFonts w:hint="eastAsia" w:cs="Times New Roman"/>
          <w:szCs w:val="24"/>
        </w:rPr>
        <w:t>冗余</w:t>
      </w:r>
      <w:r>
        <w:rPr>
          <w:rFonts w:cs="Times New Roman"/>
          <w:szCs w:val="24"/>
        </w:rPr>
        <w:t>，还抑制大量的背景</w:t>
      </w:r>
      <w:r>
        <w:rPr>
          <w:rFonts w:hint="eastAsia" w:cs="Times New Roman"/>
          <w:szCs w:val="24"/>
        </w:rPr>
        <w:t>特征</w:t>
      </w:r>
      <w:r>
        <w:rPr>
          <w:rFonts w:cs="Times New Roman"/>
          <w:szCs w:val="24"/>
        </w:rPr>
        <w:t>以避免引入大量的</w:t>
      </w:r>
      <w:r>
        <w:rPr>
          <w:rFonts w:hint="eastAsia" w:cs="Times New Roman"/>
          <w:szCs w:val="24"/>
        </w:rPr>
        <w:t>干扰信息</w:t>
      </w:r>
      <w:r>
        <w:rPr>
          <w:rFonts w:cs="Times New Roman"/>
          <w:szCs w:val="24"/>
        </w:rPr>
        <w:t>。</w:t>
      </w:r>
      <w:r>
        <w:rPr>
          <w:rFonts w:hint="eastAsia" w:cs="Times New Roman"/>
          <w:szCs w:val="24"/>
        </w:rPr>
        <w:t>这使得目标的残差区域得到增强，</w:t>
      </w:r>
      <w:r>
        <w:rPr>
          <w:rFonts w:cs="Times New Roman"/>
          <w:szCs w:val="24"/>
        </w:rPr>
        <w:t>由于网络总是</w:t>
      </w:r>
      <w:r>
        <w:rPr>
          <w:rFonts w:hint="eastAsia" w:cs="Times New Roman"/>
          <w:szCs w:val="24"/>
        </w:rPr>
        <w:t>关注特征表示强烈</w:t>
      </w:r>
      <w:r>
        <w:rPr>
          <w:rFonts w:cs="Times New Roman"/>
          <w:szCs w:val="24"/>
        </w:rPr>
        <w:t>的区域，</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(d)更有利于网络提取残余特征以提高召回率</w:t>
      </w:r>
      <w:r>
        <w:rPr>
          <w:rFonts w:hint="eastAsia" w:cs="Times New Roman"/>
          <w:szCs w:val="24"/>
        </w:rPr>
        <w:t>。</w:t>
      </w:r>
      <w:r>
        <w:rPr>
          <w:rFonts w:cs="Times New Roman"/>
          <w:szCs w:val="24"/>
        </w:rPr>
        <w:t>同时，由于大量的背景噪声被抑制，可以达到平衡</w:t>
      </w:r>
      <w:r>
        <w:rPr>
          <w:rFonts w:hint="eastAsia" w:cs="Times New Roman"/>
          <w:szCs w:val="24"/>
        </w:rPr>
        <w:t>精确率的目的</w:t>
      </w:r>
      <w:r>
        <w:rPr>
          <w:rFonts w:cs="Times New Roman"/>
          <w:szCs w:val="24"/>
        </w:rPr>
        <w:t>。</w:t>
      </w:r>
    </w:p>
    <w:p>
      <w:pPr>
        <w:pStyle w:val="3"/>
        <w:spacing w:before="156" w:after="156"/>
      </w:pPr>
      <w:bookmarkStart w:id="222" w:name="_Toc130735770"/>
      <w:r>
        <w:rPr>
          <w:rFonts w:hint="eastAsia"/>
        </w:rPr>
        <w:t>4</w:t>
      </w:r>
      <w:r>
        <w:t>.3 目标感知损失函数</w:t>
      </w:r>
      <w:bookmarkEnd w:id="222"/>
    </w:p>
    <w:p>
      <w:pPr>
        <w:overflowPunct w:val="0"/>
        <w:ind w:firstLine="480" w:firstLineChars="200"/>
        <w:rPr>
          <w:rFonts w:cs="Times New Roman"/>
          <w:szCs w:val="24"/>
        </w:rPr>
      </w:pPr>
      <w:r>
        <w:rPr>
          <w:rFonts w:cs="Times New Roman"/>
          <w:szCs w:val="24"/>
        </w:rPr>
        <w:t>面对正负样本不平衡的挑战，损失函数必须</w:t>
      </w:r>
      <w:r>
        <w:rPr>
          <w:rFonts w:hint="eastAsia" w:cs="Times New Roman"/>
          <w:szCs w:val="24"/>
        </w:rPr>
        <w:t>聚焦</w:t>
      </w:r>
      <w:r>
        <w:rPr>
          <w:rFonts w:cs="Times New Roman"/>
          <w:szCs w:val="24"/>
        </w:rPr>
        <w:t>于正样本</w:t>
      </w:r>
      <w:r>
        <w:rPr>
          <w:rFonts w:hint="eastAsia" w:cs="Times New Roman"/>
          <w:szCs w:val="24"/>
        </w:rPr>
        <w:t>损失</w:t>
      </w:r>
      <w:r>
        <w:rPr>
          <w:rFonts w:cs="Times New Roman"/>
          <w:szCs w:val="24"/>
        </w:rPr>
        <w:t>，以引导网络挖掘目标的正样本信息。然而，不考虑</w:t>
      </w:r>
      <w:r>
        <w:rPr>
          <w:rFonts w:hint="eastAsia" w:cs="Times New Roman"/>
          <w:szCs w:val="24"/>
        </w:rPr>
        <w:t>负</w:t>
      </w:r>
      <w:r>
        <w:rPr>
          <w:rFonts w:cs="Times New Roman"/>
          <w:szCs w:val="24"/>
        </w:rPr>
        <w:t>样本将导致召回率和精确</w:t>
      </w:r>
      <w:r>
        <w:rPr>
          <w:rFonts w:hint="eastAsia" w:cs="Times New Roman"/>
          <w:szCs w:val="24"/>
        </w:rPr>
        <w:t>率</w:t>
      </w:r>
      <w:r>
        <w:rPr>
          <w:rFonts w:cs="Times New Roman"/>
          <w:szCs w:val="24"/>
        </w:rPr>
        <w:t>的不平衡。我们提出了目标感知损失函数，通过一个可调节的</w:t>
      </w:r>
      <w:r>
        <w:rPr>
          <w:rFonts w:hint="eastAsia" w:cs="Times New Roman"/>
          <w:szCs w:val="24"/>
        </w:rPr>
        <w:t>聚焦因子</w:t>
      </w:r>
      <w:r>
        <w:rPr>
          <w:rFonts w:cs="Times New Roman"/>
          <w:szCs w:val="24"/>
        </w:rPr>
        <w:t>来</w:t>
      </w:r>
      <w:r>
        <w:rPr>
          <w:rFonts w:hint="eastAsia" w:cs="Times New Roman"/>
          <w:szCs w:val="24"/>
        </w:rPr>
        <w:t>扩大聚焦</w:t>
      </w:r>
      <w:r>
        <w:rPr>
          <w:rFonts w:cs="Times New Roman"/>
          <w:szCs w:val="24"/>
        </w:rPr>
        <w:t>样本区域，如</w:t>
      </w:r>
      <w:r>
        <w:rPr>
          <w:rFonts w:cs="Times New Roman"/>
          <w:szCs w:val="24"/>
        </w:rPr>
        <w:fldChar w:fldCharType="begin"/>
      </w:r>
      <w:r>
        <w:rPr>
          <w:rFonts w:cs="Times New Roman"/>
          <w:szCs w:val="24"/>
        </w:rPr>
        <w:instrText xml:space="preserve"> REF _Ref130470021 \h </w:instrText>
      </w:r>
      <w:r>
        <w:rPr>
          <w:rFonts w:cs="Times New Roman"/>
          <w:szCs w:val="24"/>
        </w:rPr>
        <w:fldChar w:fldCharType="separate"/>
      </w:r>
      <w:r>
        <w:rPr>
          <w:rFonts w:hint="eastAsia"/>
          <w:szCs w:val="21"/>
        </w:rPr>
        <w:t>图</w:t>
      </w:r>
      <w:r>
        <w:rPr>
          <w:szCs w:val="21"/>
        </w:rPr>
        <w:t>4.3</w:t>
      </w:r>
      <w:r>
        <w:rPr>
          <w:rFonts w:cs="Times New Roman"/>
          <w:szCs w:val="24"/>
        </w:rPr>
        <w:fldChar w:fldCharType="end"/>
      </w:r>
      <w:r>
        <w:rPr>
          <w:rFonts w:cs="Times New Roman"/>
          <w:szCs w:val="24"/>
        </w:rPr>
        <w:t>所示，原本只需要关注目标正</w:t>
      </w:r>
      <w:r>
        <w:rPr>
          <w:rFonts w:hint="eastAsia" w:cs="Times New Roman"/>
          <w:szCs w:val="24"/>
        </w:rPr>
        <w:t>样本</w:t>
      </w:r>
      <w:r>
        <w:rPr>
          <w:rFonts w:cs="Times New Roman"/>
          <w:szCs w:val="24"/>
        </w:rPr>
        <w:t>的</w:t>
      </w:r>
      <w:r>
        <w:rPr>
          <w:rFonts w:hint="eastAsia" w:cs="Times New Roman"/>
          <w:szCs w:val="24"/>
        </w:rPr>
        <w:t>聚焦</w:t>
      </w:r>
      <w:r>
        <w:rPr>
          <w:rFonts w:cs="Times New Roman"/>
          <w:szCs w:val="24"/>
        </w:rPr>
        <w:t>区域被扩展到</w:t>
      </w:r>
      <w:r>
        <w:rPr>
          <w:rFonts w:hint="eastAsia" w:cs="Times New Roman"/>
          <w:szCs w:val="24"/>
        </w:rPr>
        <w:t>包含了部分</w:t>
      </w:r>
      <w:r>
        <w:rPr>
          <w:rFonts w:cs="Times New Roman"/>
          <w:szCs w:val="24"/>
        </w:rPr>
        <w:t>负样本。此时关注</w:t>
      </w:r>
      <w:r>
        <w:rPr>
          <w:rFonts w:hint="eastAsia" w:cs="Times New Roman"/>
          <w:szCs w:val="24"/>
        </w:rPr>
        <w:t>聚焦</w:t>
      </w:r>
      <w:r>
        <w:rPr>
          <w:rFonts w:cs="Times New Roman"/>
          <w:szCs w:val="24"/>
        </w:rPr>
        <w:t>区域内所有样本的损失，可以</w:t>
      </w:r>
      <w:r>
        <w:rPr>
          <w:rFonts w:hint="eastAsia" w:cs="Times New Roman"/>
          <w:szCs w:val="24"/>
        </w:rPr>
        <w:t>提高对正</w:t>
      </w:r>
      <w:r>
        <w:rPr>
          <w:rFonts w:cs="Times New Roman"/>
          <w:szCs w:val="24"/>
        </w:rPr>
        <w:t>样本损失</w:t>
      </w:r>
      <w:r>
        <w:rPr>
          <w:rFonts w:hint="eastAsia" w:cs="Times New Roman"/>
          <w:szCs w:val="24"/>
        </w:rPr>
        <w:t>的关注度</w:t>
      </w:r>
      <w:r>
        <w:rPr>
          <w:rFonts w:cs="Times New Roman"/>
          <w:szCs w:val="24"/>
        </w:rPr>
        <w:t>，</w:t>
      </w:r>
      <w:r>
        <w:rPr>
          <w:rFonts w:hint="eastAsia" w:cs="Times New Roman"/>
          <w:szCs w:val="24"/>
        </w:rPr>
        <w:t>也即增加</w:t>
      </w:r>
      <w:r>
        <w:rPr>
          <w:rFonts w:cs="Times New Roman"/>
          <w:szCs w:val="24"/>
        </w:rPr>
        <w:t>对假阴性样本的惩罚，提高召回率。</w:t>
      </w:r>
      <w:r>
        <w:rPr>
          <w:rFonts w:hint="eastAsia" w:cs="Times New Roman"/>
          <w:szCs w:val="24"/>
        </w:rPr>
        <w:t>同时</w:t>
      </w:r>
      <w:r>
        <w:rPr>
          <w:rFonts w:cs="Times New Roman"/>
          <w:szCs w:val="24"/>
        </w:rPr>
        <w:t>，它还可以高度关注</w:t>
      </w:r>
      <w:r>
        <w:rPr>
          <w:rFonts w:hint="eastAsia" w:cs="Times New Roman"/>
          <w:szCs w:val="24"/>
        </w:rPr>
        <w:t>了</w:t>
      </w:r>
      <w:r>
        <w:rPr>
          <w:rFonts w:cs="Times New Roman"/>
          <w:szCs w:val="24"/>
        </w:rPr>
        <w:t>负样本的损失，提高对</w:t>
      </w:r>
      <w:r>
        <w:rPr>
          <w:rFonts w:hint="eastAsia" w:cs="Times New Roman"/>
          <w:szCs w:val="24"/>
        </w:rPr>
        <w:t>假</w:t>
      </w:r>
      <w:r>
        <w:rPr>
          <w:rFonts w:cs="Times New Roman"/>
          <w:szCs w:val="24"/>
        </w:rPr>
        <w:t>阳性样本的惩罚，以平衡</w:t>
      </w:r>
      <w:r>
        <w:rPr>
          <w:rFonts w:hint="eastAsia" w:cs="Times New Roman"/>
          <w:szCs w:val="24"/>
        </w:rPr>
        <w:t>精确率</w:t>
      </w:r>
      <w:r>
        <w:rPr>
          <w:rFonts w:cs="Times New Roman"/>
          <w:szCs w:val="24"/>
        </w:rPr>
        <w:t>。具体</w:t>
      </w:r>
      <w:r>
        <w:rPr>
          <w:rFonts w:hint="eastAsia" w:cs="Times New Roman"/>
          <w:szCs w:val="24"/>
        </w:rPr>
        <w:t>算法</w:t>
      </w:r>
      <w:r>
        <w:rPr>
          <w:rFonts w:cs="Times New Roman"/>
          <w:szCs w:val="24"/>
        </w:rPr>
        <w:t>如下。</w:t>
      </w:r>
    </w:p>
    <w:p>
      <w:pPr>
        <w:overflowPunct w:val="0"/>
        <w:spacing w:line="240" w:lineRule="auto"/>
        <w:jc w:val="center"/>
        <w:rPr>
          <w:rFonts w:cs="Times New Roman"/>
          <w:szCs w:val="24"/>
        </w:rPr>
      </w:pPr>
      <w:r>
        <w:rPr>
          <w:rFonts w:hint="eastAsia" w:cs="Times New Roman"/>
          <w:szCs w:val="24"/>
        </w:rPr>
        <w:drawing>
          <wp:inline distT="0" distB="0" distL="0" distR="0">
            <wp:extent cx="4594860" cy="11703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92182" cy="1195150"/>
                    </a:xfrm>
                    <a:prstGeom prst="rect">
                      <a:avLst/>
                    </a:prstGeom>
                    <a:noFill/>
                  </pic:spPr>
                </pic:pic>
              </a:graphicData>
            </a:graphic>
          </wp:inline>
        </w:drawing>
      </w:r>
    </w:p>
    <w:p>
      <w:pPr>
        <w:pStyle w:val="44"/>
        <w:spacing w:line="240" w:lineRule="auto"/>
        <w:rPr>
          <w:szCs w:val="21"/>
        </w:rPr>
      </w:pPr>
      <w:bookmarkStart w:id="223" w:name="_Ref130470021"/>
      <w:bookmarkStart w:id="224" w:name="_Toc130472009"/>
      <w:r>
        <w:rPr>
          <w:rFonts w:hint="eastAsia"/>
          <w:szCs w:val="21"/>
        </w:rPr>
        <w:t>图</w:t>
      </w:r>
      <w:r>
        <w:rPr>
          <w:szCs w:val="21"/>
        </w:rPr>
        <w:t>4.</w:t>
      </w:r>
      <w:r>
        <w:rPr>
          <w:szCs w:val="21"/>
        </w:rPr>
        <w:fldChar w:fldCharType="begin"/>
      </w:r>
      <w:r>
        <w:rPr>
          <w:szCs w:val="21"/>
        </w:rPr>
        <w:instrText xml:space="preserve"> SEQ 图 \* ARABIC \s 1 </w:instrText>
      </w:r>
      <w:r>
        <w:rPr>
          <w:szCs w:val="21"/>
        </w:rPr>
        <w:fldChar w:fldCharType="separate"/>
      </w:r>
      <w:r>
        <w:rPr>
          <w:szCs w:val="21"/>
        </w:rPr>
        <w:t>3</w:t>
      </w:r>
      <w:r>
        <w:rPr>
          <w:szCs w:val="21"/>
        </w:rPr>
        <w:fldChar w:fldCharType="end"/>
      </w:r>
      <w:bookmarkEnd w:id="223"/>
      <w:r>
        <w:rPr>
          <w:szCs w:val="21"/>
        </w:rPr>
        <w:t xml:space="preserve">  </w:t>
      </w:r>
      <w:r>
        <w:rPr>
          <w:rFonts w:hint="eastAsia"/>
          <w:szCs w:val="21"/>
        </w:rPr>
        <w:t>损失函数聚焦区域扩张图</w:t>
      </w:r>
      <w:bookmarkEnd w:id="224"/>
    </w:p>
    <w:p>
      <w:pPr>
        <w:pStyle w:val="51"/>
        <w:spacing w:line="240" w:lineRule="auto"/>
        <w:rPr>
          <w:sz w:val="21"/>
          <w:szCs w:val="21"/>
        </w:rPr>
      </w:pPr>
      <w:bookmarkStart w:id="225" w:name="_Toc130759034"/>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3</w:t>
      </w:r>
      <w:r>
        <w:rPr>
          <w:sz w:val="21"/>
          <w:szCs w:val="21"/>
        </w:rPr>
        <w:fldChar w:fldCharType="end"/>
      </w:r>
      <w:r>
        <w:rPr>
          <w:sz w:val="21"/>
          <w:szCs w:val="21"/>
        </w:rPr>
        <w:t xml:space="preserve">  Loss function focus area expansion map</w:t>
      </w:r>
      <w:bookmarkEnd w:id="225"/>
    </w:p>
    <w:p>
      <w:pPr>
        <w:overflowPunct w:val="0"/>
        <w:ind w:firstLine="482" w:firstLineChars="200"/>
        <w:rPr>
          <w:rFonts w:cs="Times New Roman"/>
          <w:szCs w:val="24"/>
        </w:rPr>
      </w:pPr>
      <w:r>
        <w:rPr>
          <w:rFonts w:cs="Times New Roman"/>
          <w:b/>
          <w:bCs/>
          <w:szCs w:val="24"/>
        </w:rPr>
        <w:t>样本划分</w:t>
      </w:r>
      <w:r>
        <w:rPr>
          <w:rFonts w:hint="eastAsia" w:cs="Times New Roman"/>
          <w:b/>
          <w:bCs/>
          <w:szCs w:val="24"/>
        </w:rPr>
        <w:t>：</w:t>
      </w:r>
      <w:r>
        <w:rPr>
          <w:rFonts w:cs="Times New Roman"/>
          <w:szCs w:val="24"/>
        </w:rPr>
        <w:t>我们用β表示聚焦因子的值，用H表示图像的高度，用</w:t>
      </w:r>
      <m:oMath>
        <m:r>
          <m:rPr/>
          <w:rPr>
            <w:rFonts w:ascii="Cambria Math" w:hAnsi="Cambria Math" w:cs="Times New Roman"/>
            <w:szCs w:val="24"/>
          </w:rPr>
          <m:t>g</m:t>
        </m:r>
      </m:oMath>
      <w:r>
        <w:rPr>
          <w:rFonts w:cs="Times New Roman"/>
          <w:szCs w:val="24"/>
        </w:rPr>
        <w:t>表示二进制的</w:t>
      </w:r>
      <w:r>
        <w:rPr>
          <w:rFonts w:hint="eastAsia" w:cs="Times New Roman"/>
          <w:szCs w:val="24"/>
        </w:rPr>
        <w:t>金标准</w:t>
      </w:r>
      <w:r>
        <w:rPr>
          <w:rFonts w:cs="Times New Roman"/>
          <w:szCs w:val="24"/>
        </w:rPr>
        <w:t>。A是生成的聚焦图，通过</w:t>
      </w:r>
      <w:r>
        <w:rPr>
          <w:rFonts w:hint="eastAsia" w:cs="Times New Roman"/>
          <w:i/>
          <w:iCs/>
          <w:szCs w:val="24"/>
        </w:rPr>
        <w:t>sign</w:t>
      </w:r>
      <w:r>
        <w:rPr>
          <w:rFonts w:hint="eastAsia" w:cs="Times New Roman"/>
          <w:szCs w:val="24"/>
        </w:rPr>
        <w:t>函数被</w:t>
      </w:r>
      <w:r>
        <w:rPr>
          <w:rFonts w:cs="Times New Roman"/>
          <w:szCs w:val="24"/>
        </w:rPr>
        <w:t>映射为0或1，1表示</w:t>
      </w:r>
      <w:r>
        <w:rPr>
          <w:rFonts w:hint="eastAsia" w:cs="Times New Roman"/>
          <w:szCs w:val="24"/>
        </w:rPr>
        <w:t>聚焦</w:t>
      </w:r>
      <w:r>
        <w:rPr>
          <w:rFonts w:cs="Times New Roman"/>
          <w:szCs w:val="24"/>
        </w:rPr>
        <w:t>样本，0表示</w:t>
      </w:r>
      <w:r>
        <w:rPr>
          <w:rFonts w:hint="eastAsia" w:cs="Times New Roman"/>
          <w:szCs w:val="24"/>
        </w:rPr>
        <w:t>分散</w:t>
      </w:r>
      <w:r>
        <w:rPr>
          <w:rFonts w:cs="Times New Roman"/>
          <w:szCs w:val="24"/>
        </w:rPr>
        <w:t>样本。然后，划分</w:t>
      </w:r>
      <w:r>
        <w:rPr>
          <w:rFonts w:hint="eastAsia" w:cs="Times New Roman"/>
          <w:szCs w:val="24"/>
        </w:rPr>
        <w:t>聚焦和分散样本</w:t>
      </w:r>
      <w:r>
        <w:rPr>
          <w:rFonts w:cs="Times New Roman"/>
          <w:szCs w:val="24"/>
        </w:rPr>
        <w:t>的过程被</w:t>
      </w:r>
      <w:r>
        <w:rPr>
          <w:rFonts w:hint="eastAsia" w:cs="Times New Roman"/>
          <w:szCs w:val="24"/>
        </w:rPr>
        <w:t>定义</w:t>
      </w:r>
      <w:r>
        <w:rPr>
          <w:rFonts w:cs="Times New Roman"/>
          <w:szCs w:val="24"/>
        </w:rPr>
        <w:t>为</w:t>
      </w:r>
      <w:r>
        <w:rPr>
          <w:rFonts w:hint="eastAsia" w:cs="Times New Roman"/>
          <w:szCs w:val="24"/>
        </w:rPr>
        <w:t>：</w:t>
      </w:r>
    </w:p>
    <w:p>
      <w:pPr>
        <w:overflowPunct w:val="0"/>
        <w:ind w:firstLine="480" w:firstLineChars="200"/>
        <w:rPr>
          <w:rFonts w:cs="Times New Roman"/>
          <w:szCs w:val="24"/>
        </w:rPr>
      </w:pPr>
      <m:oMathPara>
        <m:oMath>
          <m:eqArr>
            <m:eqArrPr>
              <m:maxDist m:val="1"/>
              <m:ctrlPr>
                <w:rPr>
                  <w:rFonts w:ascii="Cambria Math" w:hAnsi="Cambria Math" w:cs="Times New Roman"/>
                  <w:szCs w:val="24"/>
                </w:rPr>
              </m:ctrlPr>
            </m:eqArrPr>
            <m:e>
              <m:sSub>
                <m:sSubPr>
                  <m:ctrlPr>
                    <w:rPr>
                      <w:rFonts w:ascii="Cambria Math" w:hAnsi="Cambria Math" w:cs="Times New Roman"/>
                      <w:szCs w:val="24"/>
                    </w:rPr>
                  </m:ctrlPr>
                </m:sSubPr>
                <m:e>
                  <m:r>
                    <m:rPr/>
                    <w:rPr>
                      <w:rFonts w:ascii="Cambria Math" w:hAnsi="Cambria Math" w:cs="Times New Roman"/>
                      <w:szCs w:val="24"/>
                    </w:rPr>
                    <m:t>A</m:t>
                  </m:r>
                  <m:ctrlPr>
                    <w:rPr>
                      <w:rFonts w:ascii="Cambria Math" w:hAnsi="Cambria Math" w:cs="Times New Roman"/>
                      <w:szCs w:val="24"/>
                    </w:rPr>
                  </m:ctrlPr>
                </m:e>
                <m:sub>
                  <m:r>
                    <m:rPr/>
                    <w:rPr>
                      <w:rFonts w:hint="eastAsia" w:ascii="Cambria Math" w:hAnsi="Cambria Math" w:cs="Times New Roman"/>
                      <w:szCs w:val="24"/>
                    </w:rPr>
                    <m:t>x</m:t>
                  </m:r>
                  <m:r>
                    <m:rPr>
                      <m:sty m:val="p"/>
                    </m:rPr>
                    <w:rPr>
                      <w:rFonts w:ascii="Cambria Math" w:hAnsi="Cambria Math" w:cs="Times New Roman"/>
                      <w:szCs w:val="24"/>
                    </w:rPr>
                    <m:t>∗</m:t>
                  </m:r>
                  <m:r>
                    <m:rPr/>
                    <w:rPr>
                      <w:rFonts w:hint="eastAsia" w:ascii="Cambria Math" w:hAnsi="Cambria Math" w:cs="Times New Roman"/>
                      <w:szCs w:val="24"/>
                    </w:rPr>
                    <m:t>β</m:t>
                  </m:r>
                  <m:r>
                    <m:rPr>
                      <m:sty m:val="p"/>
                    </m:rPr>
                    <w:rPr>
                      <w:rFonts w:ascii="Cambria Math" w:hAnsi="Cambria Math" w:cs="Times New Roman"/>
                      <w:szCs w:val="24"/>
                    </w:rPr>
                    <m:t>+</m:t>
                  </m:r>
                  <m:r>
                    <m:rPr/>
                    <w:rPr>
                      <w:rFonts w:hint="eastAsia" w:ascii="Cambria Math" w:hAnsi="Cambria Math" w:cs="Times New Roman"/>
                      <w:szCs w:val="24"/>
                    </w:rPr>
                    <m:t>m</m:t>
                  </m:r>
                  <m:r>
                    <m:rPr>
                      <m:sty m:val="p"/>
                    </m:rPr>
                    <w:rPr>
                      <w:rFonts w:ascii="Cambria Math" w:hAnsi="Cambria Math" w:cs="Times New Roman"/>
                      <w:szCs w:val="24"/>
                    </w:rPr>
                    <m:t>,</m:t>
                  </m:r>
                  <m:r>
                    <m:rPr/>
                    <w:rPr>
                      <w:rFonts w:ascii="Cambria Math" w:hAnsi="Cambria Math" w:cs="Times New Roman"/>
                      <w:szCs w:val="24"/>
                    </w:rPr>
                    <m:t>y</m:t>
                  </m:r>
                  <m:r>
                    <m:rPr>
                      <m:sty m:val="p"/>
                    </m:rPr>
                    <w:rPr>
                      <w:rFonts w:ascii="Cambria Math" w:hAnsi="Cambria Math" w:cs="Times New Roman"/>
                      <w:szCs w:val="24"/>
                    </w:rPr>
                    <m:t>∗</m:t>
                  </m:r>
                  <m:r>
                    <m:rPr/>
                    <w:rPr>
                      <w:rFonts w:hint="eastAsia" w:ascii="Cambria Math" w:hAnsi="Cambria Math" w:cs="Times New Roman"/>
                      <w:szCs w:val="24"/>
                    </w:rPr>
                    <m:t>β</m:t>
                  </m:r>
                  <m:r>
                    <m:rPr>
                      <m:sty m:val="p"/>
                    </m:rPr>
                    <w:rPr>
                      <w:rFonts w:ascii="Cambria Math" w:hAnsi="Cambria Math" w:cs="Times New Roman"/>
                      <w:szCs w:val="24"/>
                    </w:rPr>
                    <m:t>+</m:t>
                  </m:r>
                  <m:r>
                    <m:rPr/>
                    <w:rPr>
                      <w:rFonts w:ascii="Cambria Math" w:hAnsi="Cambria Math" w:cs="Times New Roman"/>
                      <w:szCs w:val="24"/>
                    </w:rPr>
                    <m:t>n</m:t>
                  </m:r>
                  <m:r>
                    <m:rPr>
                      <m:sty m:val="p"/>
                    </m:rPr>
                    <w:rPr>
                      <w:rFonts w:ascii="Cambria Math" w:hAnsi="Cambria Math" w:cs="Times New Roman"/>
                      <w:szCs w:val="24"/>
                    </w:rPr>
                    <m:t xml:space="preserve"> </m:t>
                  </m:r>
                  <m:ctrlPr>
                    <w:rPr>
                      <w:rFonts w:ascii="Cambria Math" w:hAnsi="Cambria Math" w:cs="Times New Roman"/>
                      <w:szCs w:val="24"/>
                    </w:rPr>
                  </m:ctrlPr>
                </m:sub>
              </m:sSub>
              <m:r>
                <m:rPr>
                  <m:sty m:val="p"/>
                </m:rPr>
                <w:rPr>
                  <w:rFonts w:ascii="Cambria Math" w:hAnsi="Cambria Math" w:cs="Times New Roman"/>
                  <w:szCs w:val="24"/>
                </w:rPr>
                <m:t>=</m:t>
              </m:r>
              <m:r>
                <m:rPr/>
                <w:rPr>
                  <w:rFonts w:ascii="Cambria Math" w:hAnsi="Cambria Math" w:cs="Times New Roman"/>
                  <w:szCs w:val="24"/>
                </w:rPr>
                <m:t>sign</m:t>
              </m:r>
              <m:d>
                <m:dPr>
                  <m:ctrlPr>
                    <w:rPr>
                      <w:rFonts w:ascii="Cambria Math" w:hAnsi="Cambria Math" w:cs="Times New Roman"/>
                      <w:szCs w:val="24"/>
                    </w:rPr>
                  </m:ctrlPr>
                </m:dPr>
                <m:e>
                  <m:nary>
                    <m:naryPr>
                      <m:chr m:val="∑"/>
                      <m:limLoc m:val="undOvr"/>
                      <m:ctrlPr>
                        <w:rPr>
                          <w:rFonts w:ascii="Cambria Math" w:hAnsi="Cambria Math" w:cs="Times New Roman"/>
                          <w:szCs w:val="24"/>
                        </w:rPr>
                      </m:ctrlPr>
                    </m:naryPr>
                    <m:sub>
                      <m:r>
                        <m:rPr/>
                        <w:rPr>
                          <w:rFonts w:ascii="Cambria Math" w:hAnsi="Cambria Math" w:cs="Times New Roman"/>
                          <w:szCs w:val="24"/>
                        </w:rPr>
                        <m:t>i</m:t>
                      </m:r>
                      <m:r>
                        <m:rPr>
                          <m:sty m:val="p"/>
                        </m:rPr>
                        <w:rPr>
                          <w:rFonts w:ascii="Cambria Math" w:hAnsi="Cambria Math" w:cs="Times New Roman"/>
                          <w:szCs w:val="24"/>
                        </w:rPr>
                        <m:t>=0</m:t>
                      </m:r>
                      <m:ctrlPr>
                        <w:rPr>
                          <w:rFonts w:ascii="Cambria Math" w:hAnsi="Cambria Math" w:cs="Times New Roman"/>
                          <w:szCs w:val="24"/>
                        </w:rPr>
                      </m:ctrlPr>
                    </m:sub>
                    <m:sup>
                      <m:r>
                        <m:rPr/>
                        <w:rPr>
                          <w:rFonts w:hint="eastAsia" w:ascii="Cambria Math" w:hAnsi="Cambria Math" w:cs="Times New Roman"/>
                          <w:szCs w:val="24"/>
                        </w:rPr>
                        <m:t>β</m:t>
                      </m:r>
                      <m:ctrlPr>
                        <w:rPr>
                          <w:rFonts w:ascii="Cambria Math" w:hAnsi="Cambria Math" w:cs="Times New Roman"/>
                          <w:szCs w:val="24"/>
                        </w:rPr>
                      </m:ctrlPr>
                    </m:sup>
                    <m:e>
                      <m:nary>
                        <m:naryPr>
                          <m:chr m:val="∑"/>
                          <m:limLoc m:val="undOvr"/>
                          <m:ctrlPr>
                            <w:rPr>
                              <w:rFonts w:ascii="Cambria Math" w:hAnsi="Cambria Math" w:cs="Times New Roman"/>
                              <w:szCs w:val="24"/>
                            </w:rPr>
                          </m:ctrlPr>
                        </m:naryPr>
                        <m:sub>
                          <m:r>
                            <m:rPr/>
                            <w:rPr>
                              <w:rFonts w:hint="eastAsia" w:ascii="Cambria Math" w:hAnsi="Cambria Math" w:cs="Times New Roman"/>
                              <w:szCs w:val="24"/>
                            </w:rPr>
                            <m:t>j</m:t>
                          </m:r>
                          <m:r>
                            <m:rPr>
                              <m:sty m:val="p"/>
                            </m:rPr>
                            <w:rPr>
                              <w:rFonts w:ascii="Cambria Math" w:hAnsi="Cambria Math" w:cs="Times New Roman"/>
                              <w:szCs w:val="24"/>
                            </w:rPr>
                            <m:t>=0</m:t>
                          </m:r>
                          <m:ctrlPr>
                            <w:rPr>
                              <w:rFonts w:ascii="Cambria Math" w:hAnsi="Cambria Math" w:cs="Times New Roman"/>
                              <w:szCs w:val="24"/>
                            </w:rPr>
                          </m:ctrlPr>
                        </m:sub>
                        <m:sup>
                          <m:r>
                            <m:rPr/>
                            <w:rPr>
                              <w:rFonts w:hint="eastAsia" w:ascii="Cambria Math" w:hAnsi="Cambria Math" w:cs="Times New Roman"/>
                              <w:szCs w:val="24"/>
                            </w:rPr>
                            <m:t>β</m:t>
                          </m:r>
                          <m:ctrlPr>
                            <w:rPr>
                              <w:rFonts w:ascii="Cambria Math" w:hAnsi="Cambria Math" w:cs="Times New Roman"/>
                              <w:szCs w:val="24"/>
                            </w:rPr>
                          </m:ctrlPr>
                        </m:sup>
                        <m:e>
                          <m:sSub>
                            <m:sSubPr>
                              <m:ctrlPr>
                                <w:rPr>
                                  <w:rFonts w:ascii="Cambria Math" w:hAnsi="Cambria Math" w:cs="Times New Roman"/>
                                  <w:szCs w:val="24"/>
                                </w:rPr>
                              </m:ctrlPr>
                            </m:sSubPr>
                            <m:e>
                              <m:r>
                                <m:rPr/>
                                <w:rPr>
                                  <w:rFonts w:ascii="Cambria Math" w:hAnsi="Cambria Math" w:cs="Times New Roman"/>
                                  <w:szCs w:val="24"/>
                                </w:rPr>
                                <m:t>g</m:t>
                              </m:r>
                              <m:ctrlPr>
                                <w:rPr>
                                  <w:rFonts w:ascii="Cambria Math" w:hAnsi="Cambria Math" w:cs="Times New Roman"/>
                                  <w:szCs w:val="24"/>
                                </w:rPr>
                              </m:ctrlPr>
                            </m:e>
                            <m:sub>
                              <m:r>
                                <m:rPr/>
                                <w:rPr>
                                  <w:rFonts w:ascii="Cambria Math" w:hAnsi="Cambria Math" w:cs="Times New Roman"/>
                                  <w:szCs w:val="24"/>
                                </w:rPr>
                                <m:t>x</m:t>
                              </m:r>
                              <m:r>
                                <m:rPr>
                                  <m:sty m:val="p"/>
                                </m:rPr>
                                <w:rPr>
                                  <w:rFonts w:ascii="Cambria Math" w:hAnsi="Cambria Math" w:cs="Times New Roman"/>
                                  <w:szCs w:val="24"/>
                                </w:rPr>
                                <m:t>∗</m:t>
                              </m:r>
                              <m:r>
                                <m:rPr/>
                                <w:rPr>
                                  <w:rFonts w:hint="eastAsia" w:ascii="Cambria Math" w:hAnsi="Cambria Math" w:cs="Times New Roman"/>
                                  <w:szCs w:val="24"/>
                                </w:rPr>
                                <m:t>β</m:t>
                              </m:r>
                              <m:r>
                                <m:rPr>
                                  <m:sty m:val="p"/>
                                </m:rPr>
                                <w:rPr>
                                  <w:rFonts w:ascii="Cambria Math" w:hAnsi="Cambria Math" w:cs="Times New Roman"/>
                                  <w:szCs w:val="24"/>
                                </w:rPr>
                                <m:t>+</m:t>
                              </m:r>
                              <m:r>
                                <m:rPr/>
                                <w:rPr>
                                  <w:rFonts w:ascii="Cambria Math" w:hAnsi="Cambria Math" w:cs="Times New Roman"/>
                                  <w:szCs w:val="24"/>
                                </w:rPr>
                                <m:t>i</m:t>
                              </m:r>
                              <m:r>
                                <m:rPr>
                                  <m:sty m:val="p"/>
                                </m:rPr>
                                <w:rPr>
                                  <w:rFonts w:ascii="Cambria Math" w:hAnsi="Cambria Math" w:cs="Times New Roman"/>
                                  <w:szCs w:val="24"/>
                                </w:rPr>
                                <m:t>,</m:t>
                              </m:r>
                              <m:r>
                                <m:rPr/>
                                <w:rPr>
                                  <w:rFonts w:ascii="Cambria Math" w:hAnsi="Cambria Math" w:cs="Times New Roman"/>
                                  <w:szCs w:val="24"/>
                                </w:rPr>
                                <m:t>y</m:t>
                              </m:r>
                              <m:r>
                                <m:rPr>
                                  <m:sty m:val="p"/>
                                </m:rPr>
                                <w:rPr>
                                  <w:rFonts w:ascii="Cambria Math" w:hAnsi="Cambria Math" w:cs="Times New Roman"/>
                                  <w:szCs w:val="24"/>
                                </w:rPr>
                                <m:t>∗</m:t>
                              </m:r>
                              <m:r>
                                <m:rPr/>
                                <w:rPr>
                                  <w:rFonts w:hint="eastAsia" w:ascii="Cambria Math" w:hAnsi="Cambria Math" w:cs="Times New Roman"/>
                                  <w:szCs w:val="24"/>
                                </w:rPr>
                                <m:t>β</m:t>
                              </m:r>
                              <m:r>
                                <m:rPr>
                                  <m:sty m:val="p"/>
                                </m:rPr>
                                <w:rPr>
                                  <w:rFonts w:ascii="Cambria Math" w:hAnsi="Cambria Math" w:cs="Times New Roman"/>
                                  <w:szCs w:val="24"/>
                                </w:rPr>
                                <m:t>+</m:t>
                              </m:r>
                              <m:r>
                                <m:rPr/>
                                <w:rPr>
                                  <w:rFonts w:ascii="Cambria Math" w:hAnsi="Cambria Math" w:cs="Times New Roman"/>
                                  <w:szCs w:val="24"/>
                                </w:rPr>
                                <m:t>j</m:t>
                              </m:r>
                              <m:ctrlPr>
                                <w:rPr>
                                  <w:rFonts w:ascii="Cambria Math" w:hAnsi="Cambria Math" w:cs="Times New Roman"/>
                                  <w:szCs w:val="24"/>
                                </w:rPr>
                              </m:ctrlPr>
                            </m:sub>
                          </m:sSub>
                          <m:ctrlPr>
                            <w:rPr>
                              <w:rFonts w:ascii="Cambria Math" w:hAnsi="Cambria Math" w:cs="Times New Roman"/>
                              <w:szCs w:val="24"/>
                            </w:rPr>
                          </m:ctrlPr>
                        </m:e>
                      </m:nary>
                      <m:ctrlPr>
                        <w:rPr>
                          <w:rFonts w:ascii="Cambria Math" w:hAnsi="Cambria Math" w:cs="Times New Roman"/>
                          <w:szCs w:val="24"/>
                        </w:rPr>
                      </m:ctrlPr>
                    </m:e>
                  </m:nary>
                  <m:ctrlPr>
                    <w:rPr>
                      <w:rFonts w:ascii="Cambria Math" w:hAnsi="Cambria Math" w:cs="Times New Roman"/>
                      <w:szCs w:val="24"/>
                    </w:rPr>
                  </m:ctrlPr>
                </m:e>
              </m:d>
              <m:r>
                <m:rPr>
                  <m:sty m:val="p"/>
                </m:rPr>
                <w:rPr>
                  <w:rFonts w:ascii="Cambria Math" w:hAnsi="Cambria Math" w:cs="Times New Roman"/>
                  <w:szCs w:val="24"/>
                </w:rPr>
                <m:t xml:space="preserve">      m∈</m:t>
              </m:r>
              <m:d>
                <m:dPr>
                  <m:begChr m:val="["/>
                  <m:ctrlPr>
                    <w:rPr>
                      <w:rFonts w:ascii="Cambria Math" w:hAnsi="Cambria Math" w:cs="Times New Roman"/>
                      <w:szCs w:val="24"/>
                    </w:rPr>
                  </m:ctrlPr>
                </m:dPr>
                <m:e>
                  <m:r>
                    <m:rPr>
                      <m:sty m:val="p"/>
                    </m:rPr>
                    <w:rPr>
                      <w:rFonts w:ascii="Cambria Math" w:hAnsi="Cambria Math" w:cs="Times New Roman"/>
                      <w:szCs w:val="24"/>
                    </w:rPr>
                    <m:t>0,</m:t>
                  </m:r>
                  <m:r>
                    <m:rPr/>
                    <w:rPr>
                      <w:rFonts w:hint="eastAsia" w:ascii="Cambria Math" w:hAnsi="Cambria Math" w:cs="Times New Roman"/>
                      <w:szCs w:val="24"/>
                    </w:rPr>
                    <m:t>β</m:t>
                  </m:r>
                  <m:ctrlPr>
                    <w:rPr>
                      <w:rFonts w:ascii="Cambria Math" w:hAnsi="Cambria Math" w:cs="Times New Roman"/>
                      <w:szCs w:val="24"/>
                    </w:rPr>
                  </m:ctrlPr>
                </m:e>
              </m:d>
              <m:r>
                <m:rPr>
                  <m:sty m:val="p"/>
                </m:rPr>
                <w:rPr>
                  <w:rFonts w:ascii="Cambria Math" w:hAnsi="Cambria Math" w:cs="Times New Roman"/>
                  <w:szCs w:val="24"/>
                </w:rPr>
                <m:t>x,y∈</m:t>
              </m:r>
              <m:d>
                <m:dPr>
                  <m:begChr m:val="["/>
                  <m:ctrlPr>
                    <w:rPr>
                      <w:rFonts w:ascii="Cambria Math" w:hAnsi="Cambria Math" w:cs="Times New Roman"/>
                      <w:szCs w:val="24"/>
                    </w:rPr>
                  </m:ctrlPr>
                </m:dPr>
                <m:e>
                  <m:r>
                    <m:rPr>
                      <m:sty m:val="p"/>
                    </m:rPr>
                    <w:rPr>
                      <w:rFonts w:ascii="Cambria Math" w:hAnsi="Cambria Math" w:cs="Times New Roman"/>
                      <w:szCs w:val="24"/>
                    </w:rPr>
                    <m:t>0,</m:t>
                  </m:r>
                  <m:f>
                    <m:fPr>
                      <m:ctrlPr>
                        <w:rPr>
                          <w:rFonts w:ascii="Cambria Math" w:hAnsi="Cambria Math" w:cs="Times New Roman"/>
                          <w:szCs w:val="24"/>
                        </w:rPr>
                      </m:ctrlPr>
                    </m:fPr>
                    <m:num>
                      <m:r>
                        <m:rPr/>
                        <w:rPr>
                          <w:rFonts w:ascii="Cambria Math" w:hAnsi="Cambria Math" w:cs="Times New Roman"/>
                          <w:szCs w:val="24"/>
                        </w:rPr>
                        <m:t>H</m:t>
                      </m:r>
                      <m:ctrlPr>
                        <w:rPr>
                          <w:rFonts w:ascii="Cambria Math" w:hAnsi="Cambria Math" w:cs="Times New Roman"/>
                          <w:szCs w:val="24"/>
                        </w:rPr>
                      </m:ctrlPr>
                    </m:num>
                    <m:den>
                      <m:r>
                        <m:rPr/>
                        <w:rPr>
                          <w:rFonts w:ascii="Cambria Math" w:hAnsi="Cambria Math" w:cs="Times New Roman"/>
                          <w:szCs w:val="24"/>
                        </w:rPr>
                        <m:t>β</m:t>
                      </m:r>
                      <m:ctrlPr>
                        <w:rPr>
                          <w:rFonts w:ascii="Cambria Math" w:hAnsi="Cambria Math" w:cs="Times New Roman"/>
                          <w:szCs w:val="24"/>
                        </w:rPr>
                      </m:ctrlPr>
                    </m:den>
                  </m:f>
                  <m:ctrlPr>
                    <w:rPr>
                      <w:rFonts w:ascii="Cambria Math" w:hAnsi="Cambria Math" w:cs="Times New Roman"/>
                      <w:szCs w:val="24"/>
                    </w:rPr>
                  </m:ctrlPr>
                </m:e>
              </m:d>
              <m:r>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4.4</m:t>
                  </m:r>
                  <m:ctrlPr>
                    <w:rPr>
                      <w:rFonts w:ascii="Cambria Math" w:hAnsi="Cambria Math" w:cs="Times New Roman"/>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r>
        <w:rPr>
          <w:rFonts w:cs="Times New Roman"/>
          <w:szCs w:val="24"/>
        </w:rPr>
        <w:t>我们用</w:t>
      </w:r>
      <w:r>
        <w:rPr>
          <w:rFonts w:cs="Times New Roman"/>
          <w:szCs w:val="24"/>
        </w:rPr>
        <w:fldChar w:fldCharType="begin"/>
      </w:r>
      <w:r>
        <w:rPr>
          <w:rFonts w:cs="Times New Roman"/>
          <w:szCs w:val="24"/>
        </w:rPr>
        <w:instrText xml:space="preserve"> REF _Ref130470043 \h </w:instrText>
      </w:r>
      <w:r>
        <w:rPr>
          <w:rFonts w:cs="Times New Roman"/>
          <w:szCs w:val="24"/>
        </w:rPr>
        <w:fldChar w:fldCharType="separate"/>
      </w:r>
      <w:r>
        <w:rPr>
          <w:rFonts w:hint="eastAsia"/>
          <w:szCs w:val="21"/>
        </w:rPr>
        <w:t>图</w:t>
      </w:r>
      <w:r>
        <w:rPr>
          <w:szCs w:val="21"/>
        </w:rPr>
        <w:t>4.4</w:t>
      </w:r>
      <w:r>
        <w:rPr>
          <w:rFonts w:cs="Times New Roman"/>
          <w:szCs w:val="24"/>
        </w:rPr>
        <w:fldChar w:fldCharType="end"/>
      </w:r>
      <w:r>
        <w:rPr>
          <w:rFonts w:cs="Times New Roman"/>
          <w:szCs w:val="24"/>
        </w:rPr>
        <w:t>来帮助理解</w:t>
      </w:r>
      <w:r>
        <w:rPr>
          <w:rFonts w:hint="eastAsia" w:cs="Times New Roman"/>
          <w:szCs w:val="24"/>
        </w:rPr>
        <w:t>聚焦</w:t>
      </w:r>
      <w:r>
        <w:rPr>
          <w:rFonts w:cs="Times New Roman"/>
          <w:szCs w:val="24"/>
        </w:rPr>
        <w:t>因子的作用。形象地说，</w:t>
      </w:r>
      <w:r>
        <w:rPr>
          <w:rFonts w:hint="eastAsia" w:cs="Times New Roman"/>
          <w:szCs w:val="24"/>
        </w:rPr>
        <w:t>聚焦</w:t>
      </w:r>
      <w:r>
        <w:rPr>
          <w:rFonts w:cs="Times New Roman"/>
          <w:szCs w:val="24"/>
        </w:rPr>
        <w:t>因子控制着</w:t>
      </w:r>
      <w:r>
        <w:rPr>
          <w:rFonts w:hint="eastAsia" w:cs="Times New Roman"/>
          <w:szCs w:val="24"/>
        </w:rPr>
        <w:t>聚焦</w:t>
      </w:r>
      <w:r>
        <w:rPr>
          <w:rFonts w:cs="Times New Roman"/>
          <w:szCs w:val="24"/>
        </w:rPr>
        <w:t>窗口（</w:t>
      </w:r>
      <w:r>
        <w:rPr>
          <w:rFonts w:cs="Times New Roman"/>
          <w:szCs w:val="24"/>
        </w:rPr>
        <w:fldChar w:fldCharType="begin"/>
      </w:r>
      <w:r>
        <w:rPr>
          <w:rFonts w:cs="Times New Roman"/>
          <w:szCs w:val="24"/>
        </w:rPr>
        <w:instrText xml:space="preserve"> REF _Ref130470043 \h </w:instrText>
      </w:r>
      <w:r>
        <w:rPr>
          <w:rFonts w:cs="Times New Roman"/>
          <w:szCs w:val="24"/>
        </w:rPr>
        <w:fldChar w:fldCharType="separate"/>
      </w:r>
      <w:r>
        <w:rPr>
          <w:rFonts w:hint="eastAsia"/>
          <w:szCs w:val="21"/>
        </w:rPr>
        <w:t>图</w:t>
      </w:r>
      <w:r>
        <w:rPr>
          <w:szCs w:val="21"/>
        </w:rPr>
        <w:t>4.4</w:t>
      </w:r>
      <w:r>
        <w:rPr>
          <w:rFonts w:cs="Times New Roman"/>
          <w:szCs w:val="24"/>
        </w:rPr>
        <w:fldChar w:fldCharType="end"/>
      </w:r>
      <w:r>
        <w:rPr>
          <w:rFonts w:cs="Times New Roman"/>
          <w:szCs w:val="24"/>
        </w:rPr>
        <w:t>中的红色虚线框）的大小</w:t>
      </w:r>
      <w:r>
        <w:rPr>
          <w:rFonts w:hint="eastAsia" w:cs="Times New Roman"/>
          <w:szCs w:val="24"/>
        </w:rPr>
        <w:t>以及步长</w:t>
      </w:r>
      <w:r>
        <w:rPr>
          <w:rFonts w:cs="Times New Roman"/>
          <w:szCs w:val="24"/>
        </w:rPr>
        <w:t>，它以β为单位在</w:t>
      </w:r>
      <w:r>
        <w:rPr>
          <w:rFonts w:hint="eastAsia" w:cs="Times New Roman"/>
          <w:szCs w:val="24"/>
        </w:rPr>
        <w:t>金标准</w:t>
      </w:r>
      <m:oMath>
        <m:r>
          <m:rPr/>
          <w:rPr>
            <w:rFonts w:ascii="Cambria Math" w:hAnsi="Cambria Math" w:cs="Times New Roman"/>
            <w:szCs w:val="24"/>
          </w:rPr>
          <m:t>g</m:t>
        </m:r>
      </m:oMath>
      <w:r>
        <w:rPr>
          <w:rFonts w:cs="Times New Roman"/>
          <w:szCs w:val="24"/>
        </w:rPr>
        <w:t>中滑动。</w:t>
      </w:r>
      <w:r>
        <w:rPr>
          <w:rFonts w:hint="eastAsia" w:cs="Times New Roman"/>
          <w:szCs w:val="24"/>
        </w:rPr>
        <w:t>聚焦</w:t>
      </w:r>
      <w:r>
        <w:rPr>
          <w:rFonts w:cs="Times New Roman"/>
          <w:szCs w:val="24"/>
        </w:rPr>
        <w:t>窗口在</w:t>
      </w:r>
      <w:r>
        <w:rPr>
          <w:rFonts w:hint="eastAsia" w:cs="Times New Roman"/>
          <w:szCs w:val="24"/>
        </w:rPr>
        <w:t>滑动</w:t>
      </w:r>
      <w:r>
        <w:rPr>
          <w:rFonts w:cs="Times New Roman"/>
          <w:szCs w:val="24"/>
        </w:rPr>
        <w:t>过程中检测窗口内是否存在正样本，如果存在，这个窗口内的所有样本将被设置为</w:t>
      </w:r>
      <w:r>
        <w:rPr>
          <w:rFonts w:hint="eastAsia" w:cs="Times New Roman"/>
          <w:szCs w:val="24"/>
        </w:rPr>
        <w:t>聚焦</w:t>
      </w:r>
      <w:r>
        <w:rPr>
          <w:rFonts w:cs="Times New Roman"/>
          <w:szCs w:val="24"/>
        </w:rPr>
        <w:t>样本（绿色区域）并映射</w:t>
      </w:r>
      <w:r>
        <w:rPr>
          <w:rFonts w:hint="eastAsia" w:cs="Times New Roman"/>
          <w:szCs w:val="24"/>
        </w:rPr>
        <w:t>为</w:t>
      </w:r>
      <w:r>
        <w:rPr>
          <w:rFonts w:cs="Times New Roman"/>
          <w:szCs w:val="24"/>
        </w:rPr>
        <w:t>1。否则，它们将被设置为分散样本（蓝色区域）并被映射为0。</w:t>
      </w:r>
    </w:p>
    <w:p>
      <w:pPr>
        <w:overflowPunct w:val="0"/>
        <w:spacing w:line="240" w:lineRule="auto"/>
        <w:jc w:val="center"/>
        <w:rPr>
          <w:rFonts w:cs="Times New Roman"/>
          <w:szCs w:val="24"/>
        </w:rPr>
      </w:pPr>
      <w:r>
        <w:rPr>
          <w:rFonts w:cs="Times New Roman"/>
          <w:szCs w:val="24"/>
        </w:rPr>
        <w:drawing>
          <wp:inline distT="0" distB="0" distL="0" distR="0">
            <wp:extent cx="5006975" cy="21336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19301" cy="2138706"/>
                    </a:xfrm>
                    <a:prstGeom prst="rect">
                      <a:avLst/>
                    </a:prstGeom>
                    <a:noFill/>
                  </pic:spPr>
                </pic:pic>
              </a:graphicData>
            </a:graphic>
          </wp:inline>
        </w:drawing>
      </w:r>
    </w:p>
    <w:p>
      <w:pPr>
        <w:pStyle w:val="44"/>
        <w:spacing w:line="240" w:lineRule="auto"/>
        <w:rPr>
          <w:szCs w:val="21"/>
        </w:rPr>
      </w:pPr>
      <w:bookmarkStart w:id="226" w:name="_Ref130470043"/>
      <w:bookmarkStart w:id="227" w:name="_Toc130472010"/>
      <w:r>
        <w:rPr>
          <w:rFonts w:hint="eastAsia"/>
          <w:szCs w:val="21"/>
        </w:rPr>
        <w:t>图</w:t>
      </w:r>
      <w:r>
        <w:rPr>
          <w:szCs w:val="21"/>
        </w:rPr>
        <w:t>4.</w:t>
      </w:r>
      <w:r>
        <w:rPr>
          <w:szCs w:val="21"/>
        </w:rPr>
        <w:fldChar w:fldCharType="begin"/>
      </w:r>
      <w:r>
        <w:rPr>
          <w:szCs w:val="21"/>
        </w:rPr>
        <w:instrText xml:space="preserve"> SEQ 图 \* ARABIC \s 1 </w:instrText>
      </w:r>
      <w:r>
        <w:rPr>
          <w:szCs w:val="21"/>
        </w:rPr>
        <w:fldChar w:fldCharType="separate"/>
      </w:r>
      <w:r>
        <w:rPr>
          <w:szCs w:val="21"/>
        </w:rPr>
        <w:t>4</w:t>
      </w:r>
      <w:r>
        <w:rPr>
          <w:szCs w:val="21"/>
        </w:rPr>
        <w:fldChar w:fldCharType="end"/>
      </w:r>
      <w:bookmarkEnd w:id="226"/>
      <w:r>
        <w:rPr>
          <w:szCs w:val="21"/>
        </w:rPr>
        <w:t xml:space="preserve">  </w:t>
      </w:r>
      <w:r>
        <w:rPr>
          <w:rFonts w:hint="eastAsia"/>
          <w:szCs w:val="21"/>
        </w:rPr>
        <w:t>聚焦因子的作用图</w:t>
      </w:r>
      <w:bookmarkEnd w:id="227"/>
    </w:p>
    <w:p>
      <w:pPr>
        <w:pStyle w:val="51"/>
        <w:spacing w:line="240" w:lineRule="auto"/>
        <w:rPr>
          <w:rFonts w:eastAsia="宋体"/>
          <w:bCs/>
          <w:sz w:val="21"/>
          <w:szCs w:val="21"/>
        </w:rPr>
      </w:pPr>
      <w:bookmarkStart w:id="228" w:name="_Toc130759035"/>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4</w:t>
      </w:r>
      <w:r>
        <w:rPr>
          <w:sz w:val="21"/>
          <w:szCs w:val="21"/>
        </w:rPr>
        <w:fldChar w:fldCharType="end"/>
      </w:r>
      <w:r>
        <w:rPr>
          <w:sz w:val="21"/>
          <w:szCs w:val="21"/>
        </w:rPr>
        <w:t xml:space="preserve">  Map of the role of focus factors</w:t>
      </w:r>
      <w:bookmarkEnd w:id="228"/>
    </w:p>
    <w:p>
      <w:pPr>
        <w:overflowPunct w:val="0"/>
        <w:ind w:firstLine="482" w:firstLineChars="200"/>
        <w:rPr>
          <w:rFonts w:cs="Times New Roman"/>
          <w:szCs w:val="24"/>
        </w:rPr>
      </w:pPr>
      <w:r>
        <w:rPr>
          <w:rFonts w:cs="Times New Roman"/>
          <w:b/>
          <w:bCs/>
          <w:szCs w:val="24"/>
        </w:rPr>
        <w:t>损失计算</w:t>
      </w:r>
      <w:r>
        <w:rPr>
          <w:rFonts w:hint="eastAsia" w:cs="Times New Roman"/>
          <w:szCs w:val="24"/>
        </w:rPr>
        <w:t>：</w:t>
      </w:r>
      <w:r>
        <w:rPr>
          <w:rFonts w:cs="Times New Roman"/>
          <w:szCs w:val="24"/>
        </w:rPr>
        <w:t>我们将</w:t>
      </w:r>
      <w:r>
        <w:rPr>
          <w:rFonts w:hint="eastAsia" w:cs="Times New Roman"/>
          <w:szCs w:val="24"/>
        </w:rPr>
        <w:t>模型的最终</w:t>
      </w:r>
      <w:r>
        <w:rPr>
          <w:rFonts w:cs="Times New Roman"/>
          <w:szCs w:val="24"/>
        </w:rPr>
        <w:t xml:space="preserve">预测概率p改写为 </w:t>
      </w:r>
      <m:oMath>
        <m:sSub>
          <m:sSubPr>
            <m:ctrlPr>
              <w:rPr>
                <w:rFonts w:ascii="Cambria Math" w:hAnsi="Cambria Math" w:cs="Times New Roman"/>
                <w:szCs w:val="24"/>
              </w:rPr>
            </m:ctrlPr>
          </m:sSub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t</m:t>
            </m:r>
            <m:ctrlPr>
              <w:rPr>
                <w:rFonts w:ascii="Cambria Math" w:hAnsi="Cambria Math" w:cs="Times New Roman"/>
                <w:szCs w:val="24"/>
              </w:rPr>
            </m:ctrlPr>
          </m:sub>
        </m:sSub>
      </m:oMath>
      <w:r>
        <w:rPr>
          <w:rFonts w:cs="Times New Roman"/>
          <w:szCs w:val="24"/>
        </w:rPr>
        <w:t>，如公式</w:t>
      </w:r>
      <w:r>
        <w:rPr>
          <w:rFonts w:hint="eastAsia" w:cs="Times New Roman"/>
          <w:szCs w:val="24"/>
        </w:rPr>
        <w:t>(4</w:t>
      </w:r>
      <w:r>
        <w:rPr>
          <w:rFonts w:cs="Times New Roman"/>
          <w:szCs w:val="24"/>
        </w:rPr>
        <w:t>.5)所示。为了实现重点关注正样本损失和补偿负样本损失的目标，我们给</w:t>
      </w:r>
      <w:r>
        <w:rPr>
          <w:rFonts w:hint="eastAsia" w:cs="Times New Roman"/>
          <w:szCs w:val="24"/>
        </w:rPr>
        <w:t>聚焦</w:t>
      </w:r>
      <w:r>
        <w:rPr>
          <w:rFonts w:cs="Times New Roman"/>
          <w:szCs w:val="24"/>
        </w:rPr>
        <w:t>样本中的正样本和负样本都分配了高权重</w:t>
      </w:r>
      <w:r>
        <w:rPr>
          <w:rFonts w:hint="eastAsia" w:cs="Times New Roman"/>
          <w:szCs w:val="24"/>
        </w:rPr>
        <w:t>(</w:t>
      </w:r>
      <w:r>
        <w:rPr>
          <w:rFonts w:cs="Times New Roman"/>
          <w:szCs w:val="24"/>
        </w:rPr>
        <w:t>α&gt;0.5</w:t>
      </w:r>
      <w:r>
        <w:rPr>
          <w:rFonts w:hint="eastAsia" w:cs="Times New Roman"/>
          <w:szCs w:val="24"/>
        </w:rPr>
        <w:t>)</w:t>
      </w:r>
      <w:r>
        <w:rPr>
          <w:rFonts w:cs="Times New Roman"/>
          <w:szCs w:val="24"/>
        </w:rPr>
        <w:t>。设置大于0.5的α可以提升对</w:t>
      </w:r>
      <w:r>
        <w:rPr>
          <w:rFonts w:hint="eastAsia" w:cs="Times New Roman"/>
          <w:szCs w:val="24"/>
        </w:rPr>
        <w:t>聚焦</w:t>
      </w:r>
      <w:r>
        <w:rPr>
          <w:rFonts w:cs="Times New Roman"/>
          <w:szCs w:val="24"/>
        </w:rPr>
        <w:t>样本损失的关注</w:t>
      </w:r>
      <w:r>
        <w:rPr>
          <w:rFonts w:hint="eastAsia" w:cs="Times New Roman"/>
          <w:szCs w:val="24"/>
        </w:rPr>
        <w:t>，</w:t>
      </w:r>
      <w:r>
        <w:rPr>
          <w:rFonts w:cs="Times New Roman"/>
          <w:szCs w:val="24"/>
        </w:rPr>
        <w:t>增加了训练期间对目标</w:t>
      </w:r>
      <w:r>
        <w:rPr>
          <w:rFonts w:hint="eastAsia" w:cs="Times New Roman"/>
          <w:szCs w:val="24"/>
        </w:rPr>
        <w:t>及其</w:t>
      </w:r>
      <w:r>
        <w:rPr>
          <w:rFonts w:cs="Times New Roman"/>
          <w:szCs w:val="24"/>
        </w:rPr>
        <w:t>周围的假阴性</w:t>
      </w:r>
      <w:r>
        <w:rPr>
          <w:rFonts w:hint="eastAsia" w:cs="Times New Roman"/>
          <w:szCs w:val="24"/>
        </w:rPr>
        <w:t>和</w:t>
      </w:r>
      <w:r>
        <w:rPr>
          <w:rFonts w:cs="Times New Roman"/>
          <w:szCs w:val="24"/>
        </w:rPr>
        <w:t>假阳性的惩罚</w:t>
      </w:r>
      <w:r>
        <w:rPr>
          <w:rFonts w:hint="eastAsia" w:cs="Times New Roman"/>
          <w:szCs w:val="24"/>
        </w:rPr>
        <w:t>力度</w:t>
      </w:r>
      <w:r>
        <w:rPr>
          <w:rFonts w:cs="Times New Roman"/>
          <w:szCs w:val="24"/>
        </w:rPr>
        <w:t>，以此来提高召回率和平衡</w:t>
      </w:r>
      <w:r>
        <w:rPr>
          <w:rFonts w:hint="eastAsia" w:cs="Times New Roman"/>
          <w:szCs w:val="24"/>
        </w:rPr>
        <w:t>精确率</w:t>
      </w:r>
      <w:r>
        <w:rPr>
          <w:rFonts w:cs="Times New Roman"/>
          <w:szCs w:val="24"/>
        </w:rPr>
        <w:t>。而对于分散样本，我们分配了一个低权重，即1-α。我们将新的静态权重映射到</w:t>
      </w:r>
      <w:r>
        <w:rPr>
          <w:rFonts w:hint="eastAsia" w:cs="Times New Roman"/>
          <w:szCs w:val="24"/>
        </w:rPr>
        <w:t>focal</w:t>
      </w:r>
      <w:r>
        <w:rPr>
          <w:rFonts w:cs="Times New Roman"/>
          <w:szCs w:val="24"/>
        </w:rPr>
        <w:t xml:space="preserve"> </w:t>
      </w:r>
      <w:r>
        <w:rPr>
          <w:rFonts w:hint="eastAsia" w:cs="Times New Roman"/>
          <w:szCs w:val="24"/>
        </w:rPr>
        <w:t>loss</w:t>
      </w:r>
      <w:r>
        <w:rPr>
          <w:rFonts w:cs="Times New Roman"/>
          <w:szCs w:val="24"/>
        </w:rPr>
        <w:t xml:space="preserve">上，得到 </w:t>
      </w:r>
      <m:oMath>
        <m:sSub>
          <m:sSubPr>
            <m:ctrlPr>
              <w:rPr>
                <w:rFonts w:ascii="Cambria Math" w:hAnsi="Cambria Math" w:cs="Times New Roman"/>
                <w:szCs w:val="24"/>
              </w:rPr>
            </m:ctrlPr>
          </m:sSubPr>
          <m:e>
            <m:r>
              <m:rPr>
                <m:sty m:val="p"/>
              </m:rPr>
              <w:rPr>
                <w:rFonts w:hint="eastAsia" w:ascii="Cambria Math" w:hAnsi="Cambria Math" w:cs="Times New Roman"/>
                <w:szCs w:val="24"/>
              </w:rPr>
              <m:t>loss</m:t>
            </m:r>
            <m:ctrlPr>
              <w:rPr>
                <w:rFonts w:ascii="Cambria Math" w:hAnsi="Cambria Math" w:cs="Times New Roman"/>
                <w:szCs w:val="24"/>
              </w:rPr>
            </m:ctrlPr>
          </m:e>
          <m:sub>
            <m:r>
              <m:rPr/>
              <w:rPr>
                <w:rFonts w:ascii="Cambria Math" w:hAnsi="Cambria Math" w:cs="Times New Roman"/>
                <w:szCs w:val="24"/>
              </w:rPr>
              <m:t>fp</m:t>
            </m:r>
            <m:ctrlPr>
              <w:rPr>
                <w:rFonts w:ascii="Cambria Math" w:hAnsi="Cambria Math" w:cs="Times New Roman"/>
                <w:szCs w:val="24"/>
              </w:rPr>
            </m:ctrlPr>
          </m:sub>
        </m:sSub>
      </m:oMath>
      <w:r>
        <w:rPr>
          <w:rFonts w:cs="Times New Roman"/>
          <w:szCs w:val="24"/>
        </w:rPr>
        <w:t>，其定义为公式</w:t>
      </w:r>
      <w:r>
        <w:rPr>
          <w:rFonts w:hint="eastAsia" w:cs="Times New Roman"/>
          <w:szCs w:val="24"/>
        </w:rPr>
        <w:t>(4</w:t>
      </w:r>
      <w:r>
        <w:rPr>
          <w:rFonts w:cs="Times New Roman"/>
          <w:szCs w:val="24"/>
        </w:rPr>
        <w:t>.6</w:t>
      </w:r>
      <w:r>
        <w:rPr>
          <w:rFonts w:hint="eastAsia" w:cs="Times New Roman"/>
          <w:szCs w:val="24"/>
        </w:rPr>
        <w:t>)</w:t>
      </w:r>
      <w:r>
        <w:rPr>
          <w:rFonts w:cs="Times New Roman"/>
          <w:szCs w:val="24"/>
        </w:rPr>
        <w:t>。</w:t>
      </w:r>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t</m:t>
                  </m:r>
                  <m:ctrlPr>
                    <w:rPr>
                      <w:rFonts w:ascii="Cambria Math" w:hAnsi="Cambria Math" w:cs="Times New Roman"/>
                      <w:szCs w:val="24"/>
                    </w:rPr>
                  </m:ctrlPr>
                </m:sub>
              </m:sSub>
              <m:r>
                <m:rPr>
                  <m:sty m:val="p"/>
                </m:rPr>
                <w:rPr>
                  <w:rFonts w:ascii="Cambria Math" w:hAnsi="Cambria Math" w:cs="Times New Roman"/>
                  <w:szCs w:val="24"/>
                </w:rPr>
                <m:t>=pg+</m:t>
              </m:r>
              <m:d>
                <m:dPr>
                  <m:ctrlPr>
                    <w:rPr>
                      <w:rFonts w:ascii="Cambria Math" w:hAnsi="Cambria Math" w:cs="Times New Roman"/>
                      <w:szCs w:val="24"/>
                    </w:rPr>
                  </m:ctrlPr>
                </m:dPr>
                <m:e>
                  <m:r>
                    <m:rPr>
                      <m:sty m:val="p"/>
                    </m:rPr>
                    <w:rPr>
                      <w:rFonts w:ascii="Cambria Math" w:hAnsi="Cambria Math" w:cs="Times New Roman"/>
                      <w:szCs w:val="24"/>
                    </w:rPr>
                    <m:t>1−p</m:t>
                  </m:r>
                  <m:ctrlPr>
                    <w:rPr>
                      <w:rFonts w:ascii="Cambria Math" w:hAnsi="Cambria Math" w:cs="Times New Roman"/>
                      <w:szCs w:val="24"/>
                    </w:rPr>
                  </m:ctrlPr>
                </m:e>
              </m:d>
              <m:d>
                <m:dPr>
                  <m:ctrlPr>
                    <w:rPr>
                      <w:rFonts w:ascii="Cambria Math" w:hAnsi="Cambria Math" w:cs="Times New Roman"/>
                      <w:szCs w:val="24"/>
                    </w:rPr>
                  </m:ctrlPr>
                </m:dPr>
                <m:e>
                  <m:r>
                    <m:rPr>
                      <m:sty m:val="p"/>
                    </m:rPr>
                    <w:rPr>
                      <w:rFonts w:ascii="Cambria Math" w:hAnsi="Cambria Math" w:cs="Times New Roman"/>
                      <w:szCs w:val="24"/>
                    </w:rPr>
                    <m:t>1−</m:t>
                  </m:r>
                  <m:r>
                    <m:rPr/>
                    <w:rPr>
                      <w:rFonts w:ascii="Cambria Math" w:hAnsi="Cambria Math" w:cs="Times New Roman"/>
                      <w:szCs w:val="24"/>
                    </w:rPr>
                    <m:t>g</m:t>
                  </m:r>
                  <m:ctrlPr>
                    <w:rPr>
                      <w:rFonts w:ascii="Cambria Math" w:hAnsi="Cambria Math" w:cs="Times New Roman"/>
                      <w:szCs w:val="24"/>
                    </w:rPr>
                  </m:ctrlPr>
                </m:e>
              </m:d>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4.5</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m:rPr>
                      <m:sty m:val="p"/>
                    </m:rPr>
                    <w:rPr>
                      <w:rFonts w:hint="eastAsia" w:ascii="Cambria Math" w:hAnsi="Cambria Math" w:cs="Times New Roman"/>
                      <w:szCs w:val="24"/>
                    </w:rPr>
                    <m:t>loss</m:t>
                  </m:r>
                  <m:ctrlPr>
                    <w:rPr>
                      <w:rFonts w:ascii="Cambria Math" w:hAnsi="Cambria Math" w:cs="Times New Roman"/>
                      <w:szCs w:val="24"/>
                    </w:rPr>
                  </m:ctrlPr>
                </m:e>
                <m:sub>
                  <m:r>
                    <m:rPr/>
                    <w:rPr>
                      <w:rFonts w:hint="eastAsia" w:ascii="Cambria Math" w:hAnsi="Cambria Math" w:cs="Times New Roman"/>
                      <w:szCs w:val="24"/>
                    </w:rPr>
                    <m:t>f</m:t>
                  </m:r>
                  <m:r>
                    <m:rPr/>
                    <w:rPr>
                      <w:rFonts w:ascii="Cambria Math" w:hAnsi="Cambria Math" w:cs="Times New Roman"/>
                      <w:szCs w:val="24"/>
                    </w:rPr>
                    <m:t>p</m:t>
                  </m:r>
                  <m:ctrlPr>
                    <w:rPr>
                      <w:rFonts w:ascii="Cambria Math" w:hAnsi="Cambria Math" w:cs="Times New Roman"/>
                      <w:szCs w:val="24"/>
                    </w:rPr>
                  </m:ctrlPr>
                </m:sub>
              </m:sSub>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m:rPr/>
                        <w:rPr>
                          <w:rFonts w:ascii="Cambria Math" w:hAnsi="Cambria Math" w:cs="Times New Roman"/>
                          <w:szCs w:val="24"/>
                        </w:rPr>
                        <m:t>i</m:t>
                      </m:r>
                      <m:r>
                        <m:rPr>
                          <m:sty m:val="p"/>
                        </m:rPr>
                        <w:rPr>
                          <w:rFonts w:ascii="Cambria Math" w:hAnsi="Cambria Math" w:cs="Times New Roman"/>
                          <w:szCs w:val="24"/>
                        </w:rPr>
                        <m:t>=0</m:t>
                      </m:r>
                      <m:ctrlPr>
                        <w:rPr>
                          <w:rFonts w:ascii="Cambria Math" w:hAnsi="Cambria Math" w:cs="Times New Roman"/>
                          <w:szCs w:val="24"/>
                        </w:rPr>
                      </m:ctrlPr>
                    </m:sub>
                    <m:sup>
                      <m:r>
                        <m:rPr/>
                        <w:rPr>
                          <w:rFonts w:ascii="Cambria Math" w:hAnsi="Cambria Math" w:cs="Times New Roman"/>
                          <w:szCs w:val="24"/>
                        </w:rPr>
                        <m:t>N</m:t>
                      </m:r>
                      <m:ctrlPr>
                        <w:rPr>
                          <w:rFonts w:ascii="Cambria Math" w:hAnsi="Cambria Math" w:cs="Times New Roman"/>
                          <w:szCs w:val="24"/>
                        </w:rPr>
                      </m:ctrlPr>
                    </m:sup>
                    <m:e>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m:rPr/>
                                <w:rPr>
                                  <w:rFonts w:ascii="Cambria Math" w:hAnsi="Cambria Math" w:cs="Times New Roman"/>
                                  <w:szCs w:val="24"/>
                                </w:rPr>
                                <m:t>A</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r>
                            <m:rPr/>
                            <w:rPr>
                              <w:rFonts w:hint="eastAsia" w:ascii="Cambria Math" w:hAnsi="Cambria Math" w:cs="Times New Roman"/>
                              <w:szCs w:val="24"/>
                            </w:rPr>
                            <m:t>α</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m:rPr/>
                                    <w:rPr>
                                      <w:rFonts w:ascii="Cambria Math" w:hAnsi="Cambria Math" w:cs="Times New Roman"/>
                                      <w:szCs w:val="24"/>
                                    </w:rPr>
                                    <m:t>A</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ctrlPr>
                                <w:rPr>
                                  <w:rFonts w:ascii="Cambria Math" w:hAnsi="Cambria Math" w:cs="Times New Roman"/>
                                  <w:szCs w:val="24"/>
                                </w:rPr>
                              </m:ctrlPr>
                            </m:e>
                          </m:d>
                          <m:r>
                            <m:rPr/>
                            <w:rPr>
                              <w:rFonts w:hint="eastAsia" w:ascii="Cambria Math" w:hAnsi="Cambria Math" w:cs="Times New Roman"/>
                              <w:szCs w:val="24"/>
                            </w:rPr>
                            <m:t>α</m:t>
                          </m:r>
                          <m:ctrlPr>
                            <w:rPr>
                              <w:rFonts w:ascii="Cambria Math" w:hAnsi="Cambria Math" w:cs="Times New Roman"/>
                              <w:szCs w:val="24"/>
                            </w:rPr>
                          </m:ctrlPr>
                        </m:e>
                      </m:d>
                      <m:sSup>
                        <m:sSupPr>
                          <m:ctrlPr>
                            <w:rPr>
                              <w:rFonts w:ascii="Cambria Math" w:hAnsi="Cambria Math" w:cs="Times New Roman"/>
                              <w:szCs w:val="24"/>
                            </w:rPr>
                          </m:ctrlPr>
                        </m:sSupPr>
                        <m:e>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sSub>
                                    <m:sSubPr>
                                      <m:ctrlPr>
                                        <w:rPr>
                                          <w:rFonts w:ascii="Cambria Math" w:hAnsi="Cambria Math" w:cs="Times New Roman"/>
                                          <w:szCs w:val="24"/>
                                        </w:rPr>
                                      </m:ctrlPr>
                                    </m:sSub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t</m:t>
                                      </m:r>
                                      <m:ctrlPr>
                                        <w:rPr>
                                          <w:rFonts w:ascii="Cambria Math" w:hAnsi="Cambria Math" w:cs="Times New Roman"/>
                                          <w:szCs w:val="24"/>
                                        </w:rPr>
                                      </m:ctrlPr>
                                    </m:sub>
                                  </m:sSub>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ctrlPr>
                                <w:rPr>
                                  <w:rFonts w:ascii="Cambria Math" w:hAnsi="Cambria Math" w:cs="Times New Roman"/>
                                  <w:szCs w:val="24"/>
                                </w:rPr>
                              </m:ctrlPr>
                            </m:e>
                          </m:d>
                          <m:ctrlPr>
                            <w:rPr>
                              <w:rFonts w:ascii="Cambria Math" w:hAnsi="Cambria Math" w:cs="Times New Roman"/>
                              <w:szCs w:val="24"/>
                            </w:rPr>
                          </m:ctrlPr>
                        </m:e>
                        <m:sup>
                          <m:r>
                            <m:rPr/>
                            <w:rPr>
                              <w:rFonts w:hint="eastAsia" w:ascii="Cambria Math" w:hAnsi="Cambria Math" w:cs="Times New Roman"/>
                              <w:szCs w:val="24"/>
                            </w:rPr>
                            <m:t>γ</m:t>
                          </m:r>
                          <m:ctrlPr>
                            <w:rPr>
                              <w:rFonts w:ascii="Cambria Math" w:hAnsi="Cambria Math" w:cs="Times New Roman"/>
                              <w:szCs w:val="24"/>
                            </w:rPr>
                          </m:ctrlPr>
                        </m:sup>
                      </m:sSup>
                      <m:r>
                        <m:rPr/>
                        <w:rPr>
                          <w:rFonts w:hint="eastAsia" w:ascii="Cambria Math" w:hAnsi="Cambria Math" w:cs="Times New Roman"/>
                          <w:szCs w:val="24"/>
                        </w:rPr>
                        <m:t>log</m:t>
                      </m:r>
                      <m:d>
                        <m:dPr>
                          <m:ctrlPr>
                            <w:rPr>
                              <w:rFonts w:ascii="Cambria Math" w:hAnsi="Cambria Math" w:cs="Times New Roman"/>
                              <w:szCs w:val="24"/>
                            </w:rPr>
                          </m:ctrlPr>
                        </m:dPr>
                        <m:e>
                          <m:sSub>
                            <m:sSubPr>
                              <m:ctrlPr>
                                <w:rPr>
                                  <w:rFonts w:ascii="Cambria Math" w:hAnsi="Cambria Math" w:cs="Times New Roman"/>
                                  <w:szCs w:val="24"/>
                                </w:rPr>
                              </m:ctrlPr>
                            </m:sSubPr>
                            <m:e>
                              <m:sSub>
                                <m:sSubPr>
                                  <m:ctrlPr>
                                    <w:rPr>
                                      <w:rFonts w:ascii="Cambria Math" w:hAnsi="Cambria Math" w:cs="Times New Roman"/>
                                      <w:szCs w:val="24"/>
                                    </w:rPr>
                                  </m:ctrlPr>
                                </m:sSub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t</m:t>
                                  </m:r>
                                  <m:ctrlPr>
                                    <w:rPr>
                                      <w:rFonts w:ascii="Cambria Math" w:hAnsi="Cambria Math" w:cs="Times New Roman"/>
                                      <w:szCs w:val="24"/>
                                    </w:rPr>
                                  </m:ctrlPr>
                                </m:sub>
                              </m:sSub>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ctrlPr>
                            <w:rPr>
                              <w:rFonts w:ascii="Cambria Math" w:hAnsi="Cambria Math" w:cs="Times New Roman"/>
                              <w:szCs w:val="24"/>
                            </w:rPr>
                          </m:ctrlPr>
                        </m:e>
                      </m:d>
                      <m:ctrlPr>
                        <w:rPr>
                          <w:rFonts w:ascii="Cambria Math" w:hAnsi="Cambria Math" w:cs="Times New Roman"/>
                          <w:szCs w:val="24"/>
                        </w:rPr>
                      </m:ctrlPr>
                    </m:e>
                  </m:nary>
                  <m:r>
                    <m:rPr>
                      <m:sty m:val="p"/>
                    </m:rPr>
                    <w:rPr>
                      <w:rFonts w:ascii="Cambria Math" w:hAnsi="Cambria Math" w:cs="Times New Roman"/>
                      <w:szCs w:val="24"/>
                    </w:rPr>
                    <m:t xml:space="preserve"> </m:t>
                  </m:r>
                  <m:ctrlPr>
                    <w:rPr>
                      <w:rFonts w:ascii="Cambria Math" w:hAnsi="Cambria Math" w:cs="Times New Roman"/>
                      <w:szCs w:val="24"/>
                    </w:rPr>
                  </m:ctrlPr>
                </m:num>
                <m:den>
                  <m:r>
                    <m:rPr/>
                    <w:rPr>
                      <w:rFonts w:ascii="Cambria Math" w:hAnsi="Cambria Math" w:cs="Times New Roman"/>
                      <w:szCs w:val="24"/>
                    </w:rPr>
                    <m:t>N</m:t>
                  </m:r>
                  <m:ctrlPr>
                    <w:rPr>
                      <w:rFonts w:ascii="Cambria Math" w:hAnsi="Cambria Math" w:cs="Times New Roman"/>
                      <w:szCs w:val="24"/>
                    </w:rPr>
                  </m:ctrlPr>
                </m:den>
              </m:f>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4.6</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r>
        <w:rPr>
          <w:rFonts w:cs="Times New Roman"/>
          <w:szCs w:val="24"/>
        </w:rPr>
        <w:t>其中</w:t>
      </w:r>
      <m:oMath>
        <m:r>
          <m:rPr>
            <m:sty m:val="p"/>
          </m:rPr>
          <w:rPr>
            <w:rFonts w:ascii="Cambria Math" w:hAnsi="Cambria Math" w:cs="Times New Roman"/>
            <w:szCs w:val="24"/>
          </w:rPr>
          <m:t>γ</m:t>
        </m:r>
      </m:oMath>
      <w:r>
        <w:rPr>
          <w:rFonts w:cs="Times New Roman"/>
          <w:szCs w:val="24"/>
        </w:rPr>
        <w:t>的取值范围为(0, 5)，用于</w:t>
      </w:r>
      <w:r>
        <w:rPr>
          <w:rFonts w:hint="eastAsia" w:cs="Times New Roman"/>
          <w:szCs w:val="24"/>
        </w:rPr>
        <w:t>增加</w:t>
      </w:r>
      <w:r>
        <w:rPr>
          <w:rFonts w:cs="Times New Roman"/>
          <w:szCs w:val="24"/>
        </w:rPr>
        <w:t>对</w:t>
      </w:r>
      <w:r>
        <w:rPr>
          <w:rFonts w:hint="eastAsia" w:cs="Times New Roman"/>
          <w:szCs w:val="24"/>
        </w:rPr>
        <w:t>困难样本的</w:t>
      </w:r>
      <w:r>
        <w:rPr>
          <w:rFonts w:cs="Times New Roman"/>
          <w:szCs w:val="24"/>
        </w:rPr>
        <w:t>惩罚</w:t>
      </w:r>
      <w:r>
        <w:rPr>
          <w:rFonts w:cs="Times New Roman"/>
          <w:szCs w:val="24"/>
        </w:rPr>
        <w:fldChar w:fldCharType="begin"/>
      </w:r>
      <w:r>
        <w:rPr>
          <w:rFonts w:cs="Times New Roman"/>
          <w:szCs w:val="24"/>
        </w:rPr>
        <w:instrText xml:space="preserve"> ADDIN EN.CITE &lt;EndNote&gt;&lt;Cite&gt;&lt;Author&gt;Lin&lt;/Author&gt;&lt;Year&gt;2017&lt;/Year&gt;&lt;RecNum&gt;46&lt;/RecNum&gt;&lt;DisplayText&gt;&lt;style face="superscript"&gt;[58]&lt;/style&gt;&lt;/DisplayText&gt;&lt;record&gt;&lt;rec-number&gt;46&lt;/rec-number&gt;&lt;foreign-keys&gt;&lt;key app="EN" db-id="wt0f55tzdrr09ne0web5fwv9a2zaffp955av" timestamp="1677569865"&gt;46&lt;/key&gt;&lt;/foreign-keys&gt;&lt;ref-type name="Conference Proceedings"&gt;10&lt;/ref-type&gt;&lt;contributors&gt;&lt;authors&gt;&lt;author&gt;T. Y. Lin&lt;/author&gt;&lt;author&gt;P. Goyal&lt;/author&gt;&lt;author&gt;R. Girshick&lt;/author&gt;&lt;author&gt;K. He&lt;/author&gt;&lt;author&gt;P. Dollár&lt;/author&gt;&lt;/authors&gt;&lt;/contributors&gt;&lt;titles&gt;&lt;title&gt;Focal Loss for Dense Object Detection&lt;/title&gt;&lt;secondary-title&gt;2017 IEEE International Conference on Computer Vision (ICCV)&lt;/secondary-title&gt;&lt;alt-title&gt;2017 IEEE International Conference on Computer Vision (ICCV)&lt;/alt-title&gt;&lt;/titles&gt;&lt;pages&gt;2999-3007&lt;/pages&gt;&lt;dates&gt;&lt;year&gt;2017&lt;/year&gt;&lt;pub-dates&gt;&lt;date&gt;22-29 Oct. 2017&lt;/date&gt;&lt;/pub-dates&gt;&lt;/dates&gt;&lt;isbn&gt;2380-7504&lt;/isbn&gt;&lt;urls&gt;&lt;/urls&gt;&lt;electronic-resource-num&gt;10.1109/ICCV.2017.324&lt;/electronic-resource-num&gt;&lt;/record&gt;&lt;/Cite&gt;&lt;/EndNote&gt;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"_ENREF_58" \o "Lin, 2017 #46" </w:instrText>
      </w:r>
      <w:r>
        <w:fldChar w:fldCharType="separate"/>
      </w:r>
      <w:r>
        <w:rPr>
          <w:rFonts w:cs="Times New Roman"/>
          <w:szCs w:val="24"/>
          <w:vertAlign w:val="superscript"/>
        </w:rPr>
        <w:t>58</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N表示</w:t>
      </w:r>
      <w:r>
        <w:rPr>
          <w:rFonts w:hint="eastAsia" w:cs="Times New Roman"/>
          <w:szCs w:val="24"/>
        </w:rPr>
        <w:t>一张金标准图像块</w:t>
      </w:r>
      <w:r>
        <w:rPr>
          <w:rFonts w:cs="Times New Roman"/>
          <w:szCs w:val="24"/>
        </w:rPr>
        <w:t>中的</w:t>
      </w:r>
      <w:r>
        <w:rPr>
          <w:rFonts w:hint="eastAsia" w:cs="Times New Roman"/>
          <w:szCs w:val="24"/>
        </w:rPr>
        <w:t>样本总数</w:t>
      </w:r>
      <w:r>
        <w:rPr>
          <w:rFonts w:cs="Times New Roman"/>
          <w:szCs w:val="24"/>
        </w:rPr>
        <w:t>。另外，我们还增加了</w:t>
      </w:r>
      <w:r>
        <w:rPr>
          <w:rFonts w:hint="eastAsia" w:cs="Times New Roman"/>
          <w:szCs w:val="24"/>
        </w:rPr>
        <w:t>dice</w:t>
      </w:r>
      <w:r>
        <w:rPr>
          <w:rFonts w:cs="Times New Roman"/>
          <w:szCs w:val="24"/>
        </w:rPr>
        <w:t xml:space="preserve"> </w:t>
      </w:r>
      <w:r>
        <w:rPr>
          <w:rFonts w:hint="eastAsia" w:cs="Times New Roman"/>
          <w:szCs w:val="24"/>
        </w:rPr>
        <w:t>loss</w:t>
      </w:r>
      <w:r>
        <w:rPr>
          <w:rFonts w:cs="Times New Roman"/>
          <w:szCs w:val="24"/>
        </w:rPr>
        <w:t xml:space="preserve">，以应对极端的样本不平衡问题，因此，目标感知损失定义为： </w:t>
      </w:r>
    </w:p>
    <w:p>
      <w:pPr>
        <w:overflowPunct w:val="0"/>
        <w:ind w:firstLine="480" w:firstLineChars="20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m:rPr>
                      <m:sty m:val="p"/>
                    </m:rPr>
                    <w:rPr>
                      <w:rFonts w:hint="eastAsia" w:ascii="Cambria Math" w:hAnsi="Cambria Math" w:cs="Times New Roman"/>
                      <w:szCs w:val="24"/>
                    </w:rPr>
                    <m:t>loss</m:t>
                  </m:r>
                  <m:ctrlPr>
                    <w:rPr>
                      <w:rFonts w:ascii="Cambria Math" w:hAnsi="Cambria Math" w:cs="Times New Roman"/>
                      <w:szCs w:val="24"/>
                    </w:rPr>
                  </m:ctrlPr>
                </m:e>
                <m:sub>
                  <m:r>
                    <m:rPr/>
                    <w:rPr>
                      <w:rFonts w:ascii="Cambria Math" w:hAnsi="Cambria Math" w:cs="Times New Roman"/>
                      <w:szCs w:val="24"/>
                    </w:rPr>
                    <m:t>t</m:t>
                  </m:r>
                  <m:ctrlPr>
                    <w:rPr>
                      <w:rFonts w:ascii="Cambria Math" w:hAnsi="Cambria Math" w:cs="Times New Roman"/>
                      <w:szCs w:val="24"/>
                    </w:rPr>
                  </m:ctrlP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hint="eastAsia" w:ascii="Cambria Math" w:hAnsi="Cambria Math" w:cs="Times New Roman"/>
                      <w:szCs w:val="24"/>
                    </w:rPr>
                    <m:t>loss</m:t>
                  </m:r>
                  <m:ctrlPr>
                    <w:rPr>
                      <w:rFonts w:ascii="Cambria Math" w:hAnsi="Cambria Math" w:cs="Times New Roman"/>
                      <w:szCs w:val="24"/>
                    </w:rPr>
                  </m:ctrlPr>
                </m:e>
                <m:sub>
                  <m:r>
                    <m:rPr/>
                    <w:rPr>
                      <w:rFonts w:ascii="Cambria Math" w:hAnsi="Cambria Math" w:cs="Times New Roman"/>
                      <w:szCs w:val="24"/>
                    </w:rPr>
                    <m:t>fp</m:t>
                  </m:r>
                  <m:ctrlPr>
                    <w:rPr>
                      <w:rFonts w:ascii="Cambria Math" w:hAnsi="Cambria Math" w:cs="Times New Roman"/>
                      <w:szCs w:val="24"/>
                    </w:rPr>
                  </m:ctrlPr>
                </m:sub>
              </m:sSub>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m:rPr/>
                        <w:rPr>
                          <w:rFonts w:ascii="Cambria Math" w:hAnsi="Cambria Math" w:cs="Times New Roman"/>
                          <w:szCs w:val="24"/>
                        </w:rPr>
                        <m:t>i</m:t>
                      </m:r>
                      <m:r>
                        <m:rPr>
                          <m:sty m:val="p"/>
                        </m:rPr>
                        <w:rPr>
                          <w:rFonts w:ascii="Cambria Math" w:hAnsi="Cambria Math" w:cs="Times New Roman"/>
                          <w:szCs w:val="24"/>
                        </w:rPr>
                        <m:t>=0</m:t>
                      </m:r>
                      <m:ctrlPr>
                        <w:rPr>
                          <w:rFonts w:ascii="Cambria Math" w:hAnsi="Cambria Math" w:cs="Times New Roman"/>
                          <w:szCs w:val="24"/>
                        </w:rPr>
                      </m:ctrlPr>
                    </m:sub>
                    <m:sup>
                      <m:r>
                        <m:rPr/>
                        <w:rPr>
                          <w:rFonts w:ascii="Cambria Math" w:hAnsi="Cambria Math" w:cs="Times New Roman"/>
                          <w:szCs w:val="24"/>
                        </w:rPr>
                        <m:t>N</m:t>
                      </m:r>
                      <m:ctrlPr>
                        <w:rPr>
                          <w:rFonts w:ascii="Cambria Math" w:hAnsi="Cambria Math" w:cs="Times New Roman"/>
                          <w:szCs w:val="24"/>
                        </w:rPr>
                      </m:ctrlPr>
                    </m:sup>
                    <m:e>
                      <m:sSub>
                        <m:sSubPr>
                          <m:ctrlPr>
                            <w:rPr>
                              <w:rFonts w:ascii="Cambria Math" w:hAnsi="Cambria Math" w:cs="Times New Roman"/>
                              <w:szCs w:val="24"/>
                            </w:rPr>
                          </m:ctrlPr>
                        </m:sSubPr>
                        <m:e>
                          <m:r>
                            <m:rPr/>
                            <w:rPr>
                              <w:rFonts w:ascii="Cambria Math" w:hAnsi="Cambria Math" w:cs="Times New Roman"/>
                              <w:szCs w:val="24"/>
                            </w:rPr>
                            <m:t>g</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ctrlPr>
                        <w:rPr>
                          <w:rFonts w:ascii="Cambria Math" w:hAnsi="Cambria Math" w:cs="Times New Roman"/>
                          <w:szCs w:val="24"/>
                        </w:rPr>
                      </m:ctrlPr>
                    </m:e>
                  </m:nary>
                  <m:sSub>
                    <m:sSubPr>
                      <m:ctrlPr>
                        <w:rPr>
                          <w:rFonts w:ascii="Cambria Math" w:hAnsi="Cambria Math" w:cs="Times New Roman"/>
                          <w:szCs w:val="24"/>
                        </w:rPr>
                      </m:ctrlPr>
                    </m:sSub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r>
                    <m:rPr>
                      <m:sty m:val="p"/>
                    </m:rPr>
                    <w:rPr>
                      <w:rFonts w:ascii="Cambria Math" w:hAnsi="Cambria Math" w:cs="Times New Roman"/>
                      <w:szCs w:val="24"/>
                    </w:rPr>
                    <m:t>+</m:t>
                  </m:r>
                  <m:r>
                    <m:rPr/>
                    <w:rPr>
                      <w:rFonts w:ascii="Cambria Math" w:hAnsi="Cambria Math" w:cs="Times New Roman"/>
                      <w:szCs w:val="24"/>
                    </w:rPr>
                    <m:t>ϵ</m:t>
                  </m:r>
                  <m:ctrlPr>
                    <w:rPr>
                      <w:rFonts w:ascii="Cambria Math" w:hAnsi="Cambria Math" w:cs="Times New Roman"/>
                      <w:szCs w:val="24"/>
                    </w:rPr>
                  </m:ctrlPr>
                </m:num>
                <m:den>
                  <m:nary>
                    <m:naryPr>
                      <m:chr m:val="∑"/>
                      <m:limLoc m:val="undOvr"/>
                      <m:ctrlPr>
                        <w:rPr>
                          <w:rFonts w:ascii="Cambria Math" w:hAnsi="Cambria Math" w:cs="Times New Roman"/>
                          <w:szCs w:val="24"/>
                        </w:rPr>
                      </m:ctrlPr>
                    </m:naryPr>
                    <m:sub>
                      <m:r>
                        <m:rPr/>
                        <w:rPr>
                          <w:rFonts w:ascii="Cambria Math" w:hAnsi="Cambria Math" w:cs="Times New Roman"/>
                          <w:szCs w:val="24"/>
                        </w:rPr>
                        <m:t>i</m:t>
                      </m:r>
                      <m:r>
                        <m:rPr>
                          <m:sty m:val="p"/>
                        </m:rPr>
                        <w:rPr>
                          <w:rFonts w:ascii="Cambria Math" w:hAnsi="Cambria Math" w:cs="Times New Roman"/>
                          <w:szCs w:val="24"/>
                        </w:rPr>
                        <m:t>=0</m:t>
                      </m:r>
                      <m:ctrlPr>
                        <w:rPr>
                          <w:rFonts w:ascii="Cambria Math" w:hAnsi="Cambria Math" w:cs="Times New Roman"/>
                          <w:szCs w:val="24"/>
                        </w:rPr>
                      </m:ctrlPr>
                    </m:sub>
                    <m:sup>
                      <m:r>
                        <m:rPr/>
                        <w:rPr>
                          <w:rFonts w:ascii="Cambria Math" w:hAnsi="Cambria Math" w:cs="Times New Roman"/>
                          <w:szCs w:val="24"/>
                        </w:rPr>
                        <m:t>N</m:t>
                      </m:r>
                      <m:ctrlPr>
                        <w:rPr>
                          <w:rFonts w:ascii="Cambria Math" w:hAnsi="Cambria Math" w:cs="Times New Roman"/>
                          <w:szCs w:val="24"/>
                        </w:rPr>
                      </m:ctrlPr>
                    </m:sup>
                    <m:e>
                      <m:sSubSup>
                        <m:sSubSupPr>
                          <m:ctrlPr>
                            <w:rPr>
                              <w:rFonts w:ascii="Cambria Math" w:hAnsi="Cambria Math" w:cs="Times New Roman"/>
                              <w:szCs w:val="24"/>
                            </w:rPr>
                          </m:ctrlPr>
                        </m:sSubSupPr>
                        <m:e>
                          <m:r>
                            <m:rPr/>
                            <w:rPr>
                              <w:rFonts w:ascii="Cambria Math" w:hAnsi="Cambria Math" w:cs="Times New Roman"/>
                              <w:szCs w:val="24"/>
                            </w:rPr>
                            <m:t>p</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up>
                          <m:r>
                            <m:rPr>
                              <m:sty m:val="p"/>
                            </m:rPr>
                            <w:rPr>
                              <w:rFonts w:ascii="Cambria Math" w:hAnsi="Cambria Math" w:cs="Times New Roman"/>
                              <w:szCs w:val="24"/>
                            </w:rPr>
                            <m:t>2</m:t>
                          </m:r>
                          <m:ctrlPr>
                            <w:rPr>
                              <w:rFonts w:ascii="Cambria Math" w:hAnsi="Cambria Math" w:cs="Times New Roman"/>
                              <w:szCs w:val="24"/>
                            </w:rPr>
                          </m:ctrlPr>
                        </m:sup>
                      </m:sSubSup>
                      <m:r>
                        <m:rPr>
                          <m:sty m:val="p"/>
                        </m:rPr>
                        <w:rPr>
                          <w:rFonts w:ascii="Cambria Math" w:hAnsi="Cambria Math" w:cs="Times New Roman"/>
                          <w:szCs w:val="24"/>
                        </w:rPr>
                        <m:t>+</m:t>
                      </m:r>
                      <m:nary>
                        <m:naryPr>
                          <m:chr m:val="∑"/>
                          <m:limLoc m:val="undOvr"/>
                          <m:ctrlPr>
                            <w:rPr>
                              <w:rFonts w:ascii="Cambria Math" w:hAnsi="Cambria Math" w:cs="Times New Roman"/>
                              <w:szCs w:val="24"/>
                            </w:rPr>
                          </m:ctrlPr>
                        </m:naryPr>
                        <m:sub>
                          <m:r>
                            <m:rPr/>
                            <w:rPr>
                              <w:rFonts w:ascii="Cambria Math" w:hAnsi="Cambria Math" w:cs="Times New Roman"/>
                              <w:szCs w:val="24"/>
                            </w:rPr>
                            <m:t>i</m:t>
                          </m:r>
                          <m:r>
                            <m:rPr>
                              <m:sty m:val="p"/>
                            </m:rPr>
                            <w:rPr>
                              <w:rFonts w:ascii="Cambria Math" w:hAnsi="Cambria Math" w:cs="Times New Roman"/>
                              <w:szCs w:val="24"/>
                            </w:rPr>
                            <m:t>=0</m:t>
                          </m:r>
                          <m:ctrlPr>
                            <w:rPr>
                              <w:rFonts w:ascii="Cambria Math" w:hAnsi="Cambria Math" w:cs="Times New Roman"/>
                              <w:szCs w:val="24"/>
                            </w:rPr>
                          </m:ctrlPr>
                        </m:sub>
                        <m:sup>
                          <m:r>
                            <m:rPr/>
                            <w:rPr>
                              <w:rFonts w:ascii="Cambria Math" w:hAnsi="Cambria Math" w:cs="Times New Roman"/>
                              <w:szCs w:val="24"/>
                            </w:rPr>
                            <m:t>N</m:t>
                          </m:r>
                          <m:ctrlPr>
                            <w:rPr>
                              <w:rFonts w:ascii="Cambria Math" w:hAnsi="Cambria Math" w:cs="Times New Roman"/>
                              <w:szCs w:val="24"/>
                            </w:rPr>
                          </m:ctrlPr>
                        </m:sup>
                        <m:e>
                          <m:sSubSup>
                            <m:sSubSupPr>
                              <m:ctrlPr>
                                <w:rPr>
                                  <w:rFonts w:ascii="Cambria Math" w:hAnsi="Cambria Math" w:cs="Times New Roman"/>
                                  <w:szCs w:val="24"/>
                                </w:rPr>
                              </m:ctrlPr>
                            </m:sSubSupPr>
                            <m:e>
                              <m:r>
                                <m:rPr/>
                                <w:rPr>
                                  <w:rFonts w:ascii="Cambria Math" w:hAnsi="Cambria Math" w:cs="Times New Roman"/>
                                  <w:szCs w:val="24"/>
                                </w:rPr>
                                <m:t>g</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up>
                              <m:r>
                                <m:rPr>
                                  <m:sty m:val="p"/>
                                </m:rPr>
                                <w:rPr>
                                  <w:rFonts w:ascii="Cambria Math" w:hAnsi="Cambria Math" w:cs="Times New Roman"/>
                                  <w:szCs w:val="24"/>
                                </w:rPr>
                                <m:t>2</m:t>
                              </m:r>
                              <m:ctrlPr>
                                <w:rPr>
                                  <w:rFonts w:ascii="Cambria Math" w:hAnsi="Cambria Math" w:cs="Times New Roman"/>
                                  <w:szCs w:val="24"/>
                                </w:rPr>
                              </m:ctrlPr>
                            </m:sup>
                          </m:sSubSup>
                          <m:r>
                            <m:rPr>
                              <m:sty m:val="p"/>
                            </m:rPr>
                            <w:rPr>
                              <w:rFonts w:ascii="Cambria Math" w:hAnsi="Cambria Math" w:cs="Times New Roman"/>
                              <w:szCs w:val="24"/>
                            </w:rPr>
                            <m:t>+</m:t>
                          </m:r>
                          <m:r>
                            <m:rPr/>
                            <w:rPr>
                              <w:rFonts w:ascii="Cambria Math" w:hAnsi="Cambria Math" w:cs="Times New Roman"/>
                              <w:szCs w:val="24"/>
                            </w:rPr>
                            <m:t>ϵ</m:t>
                          </m:r>
                          <m:ctrlPr>
                            <w:rPr>
                              <w:rFonts w:ascii="Cambria Math" w:hAnsi="Cambria Math" w:cs="Times New Roman"/>
                              <w:szCs w:val="24"/>
                            </w:rPr>
                          </m:ctrlPr>
                        </m:e>
                      </m:nary>
                      <m:ctrlPr>
                        <w:rPr>
                          <w:rFonts w:ascii="Cambria Math" w:hAnsi="Cambria Math" w:cs="Times New Roman"/>
                          <w:szCs w:val="24"/>
                        </w:rPr>
                      </m:ctrlPr>
                    </m:e>
                  </m:nary>
                  <m:ctrlPr>
                    <w:rPr>
                      <w:rFonts w:ascii="Cambria Math" w:hAnsi="Cambria Math" w:cs="Times New Roman"/>
                      <w:szCs w:val="24"/>
                    </w:rPr>
                  </m:ctrlPr>
                </m:den>
              </m:f>
              <m:r>
                <m:rPr/>
                <w:rPr>
                  <w:rFonts w:ascii="Cambria Math" w:hAnsi="Cambria Math" w:cs="Times New Roman"/>
                  <w:szCs w:val="24"/>
                </w:rPr>
                <m:t>#</m:t>
              </m:r>
              <m:d>
                <m:dPr>
                  <m:ctrlPr>
                    <w:rPr>
                      <w:rFonts w:ascii="Cambria Math" w:hAnsi="Cambria Math" w:cs="Times New Roman"/>
                      <w:i/>
                      <w:szCs w:val="24"/>
                    </w:rPr>
                  </m:ctrlPr>
                </m:dPr>
                <m:e>
                  <m:r>
                    <m:rPr/>
                    <w:rPr>
                      <w:rFonts w:ascii="Cambria Math" w:hAnsi="Cambria Math" w:cs="Times New Roman"/>
                      <w:szCs w:val="24"/>
                    </w:rPr>
                    <m:t>4.7</m:t>
                  </m:r>
                  <m:ctrlPr>
                    <w:rPr>
                      <w:rFonts w:ascii="Cambria Math" w:hAnsi="Cambria Math" w:cs="Times New Roman"/>
                      <w:i/>
                      <w:szCs w:val="24"/>
                    </w:rPr>
                  </m:ctrlPr>
                </m:e>
              </m:d>
              <m:ctrlPr>
                <w:rPr>
                  <w:rFonts w:ascii="Cambria Math" w:hAnsi="Cambria Math" w:cs="Times New Roman"/>
                  <w:i/>
                  <w:szCs w:val="24"/>
                </w:rPr>
              </m:ctrlPr>
            </m:e>
          </m:eqArr>
        </m:oMath>
      </m:oMathPara>
    </w:p>
    <w:p>
      <w:pPr>
        <w:overflowPunct w:val="0"/>
        <w:ind w:firstLine="480" w:firstLineChars="200"/>
        <w:rPr>
          <w:rFonts w:cs="Times New Roman"/>
          <w:szCs w:val="24"/>
        </w:rPr>
      </w:pPr>
    </w:p>
    <w:p>
      <w:pPr>
        <w:pStyle w:val="3"/>
        <w:spacing w:before="156" w:after="156"/>
      </w:pPr>
      <w:bookmarkStart w:id="229" w:name="_Toc130735771"/>
      <w:r>
        <w:t xml:space="preserve">4.4 </w:t>
      </w:r>
      <w:r>
        <w:rPr>
          <w:rFonts w:hint="eastAsia"/>
        </w:rPr>
        <w:t>实验细节</w:t>
      </w:r>
      <w:bookmarkEnd w:id="229"/>
    </w:p>
    <w:p>
      <w:pPr>
        <w:pStyle w:val="4"/>
        <w:spacing w:before="156" w:after="156"/>
      </w:pPr>
      <w:bookmarkStart w:id="230" w:name="_Toc130735772"/>
      <w:r>
        <w:rPr>
          <w:rFonts w:hint="eastAsia"/>
        </w:rPr>
        <w:t>4</w:t>
      </w:r>
      <w:r>
        <w:t xml:space="preserve">.4.1 </w:t>
      </w:r>
      <w:r>
        <w:rPr>
          <w:rFonts w:hint="eastAsia"/>
        </w:rPr>
        <w:t>数据集</w:t>
      </w:r>
      <w:bookmarkEnd w:id="230"/>
    </w:p>
    <w:p>
      <w:pPr>
        <w:overflowPunct w:val="0"/>
        <w:ind w:firstLine="480" w:firstLineChars="200"/>
        <w:rPr>
          <w:rFonts w:cs="Times New Roman"/>
          <w:szCs w:val="24"/>
        </w:rPr>
      </w:pPr>
      <w:bookmarkStart w:id="231" w:name="_Hlk109325450"/>
      <w:r>
        <w:rPr>
          <w:rFonts w:cs="Times New Roman"/>
          <w:szCs w:val="24"/>
        </w:rPr>
        <w:t>我们在开源的中风后病变解剖追踪</w:t>
      </w:r>
      <w:r>
        <w:rPr>
          <w:rFonts w:hint="eastAsia" w:cs="Times New Roman"/>
          <w:szCs w:val="24"/>
        </w:rPr>
        <w:t>(</w:t>
      </w:r>
      <w:r>
        <w:rPr>
          <w:rFonts w:cs="Times New Roman"/>
          <w:szCs w:val="24"/>
        </w:rPr>
        <w:t>ATLAS</w:t>
      </w:r>
      <w:r>
        <w:rPr>
          <w:rFonts w:hint="eastAsia" w:cs="Times New Roman"/>
          <w:szCs w:val="24"/>
        </w:rPr>
        <w:t>)</w:t>
      </w:r>
      <w:r>
        <w:rPr>
          <w:rFonts w:cs="Times New Roman"/>
          <w:szCs w:val="24"/>
        </w:rPr>
        <w:t>数据集上评估了我们的方法，该数据集包含229名中风患者的T1加权MRI扫描。每个病例的三维图像包含189个233*197的切片，每个病例都是在</w:t>
      </w:r>
      <w:r>
        <w:rPr>
          <w:rFonts w:hint="eastAsia" w:cs="Times New Roman"/>
          <w:szCs w:val="24"/>
        </w:rPr>
        <w:t>3</w:t>
      </w:r>
      <w:r>
        <w:rPr>
          <w:rFonts w:cs="Times New Roman"/>
          <w:szCs w:val="24"/>
        </w:rPr>
        <w:t>T磁共振扫描仪上采集的，</w:t>
      </w:r>
      <w:r>
        <w:rPr>
          <w:rFonts w:hint="eastAsia" w:cs="Times New Roman"/>
          <w:szCs w:val="24"/>
        </w:rPr>
        <w:t>切片厚度</w:t>
      </w:r>
      <w:r>
        <w:rPr>
          <w:rFonts w:cs="Times New Roman"/>
          <w:szCs w:val="24"/>
        </w:rPr>
        <w:t>为1.0</w:t>
      </w:r>
      <w:r>
        <w:rPr>
          <w:rFonts w:hint="eastAsia" w:cs="Times New Roman"/>
          <w:szCs w:val="24"/>
        </w:rPr>
        <w:t>mm</w:t>
      </w:r>
      <w:r>
        <w:rPr>
          <w:rFonts w:cs="Times New Roman"/>
          <w:szCs w:val="24"/>
        </w:rPr>
        <w:t>*1.0</w:t>
      </w:r>
      <w:r>
        <w:rPr>
          <w:rFonts w:hint="eastAsia" w:cs="Times New Roman"/>
          <w:szCs w:val="24"/>
        </w:rPr>
        <w:t>m</w:t>
      </w:r>
      <w:r>
        <w:rPr>
          <w:rFonts w:cs="Times New Roman"/>
          <w:szCs w:val="24"/>
        </w:rPr>
        <w:t>m*1.0</w:t>
      </w:r>
      <w:r>
        <w:rPr>
          <w:rFonts w:hint="eastAsia" w:cs="Times New Roman"/>
          <w:szCs w:val="24"/>
        </w:rPr>
        <w:t>m</w:t>
      </w:r>
      <w:r>
        <w:rPr>
          <w:rFonts w:cs="Times New Roman"/>
          <w:szCs w:val="24"/>
        </w:rPr>
        <w:t>m，除了队列1和2，它们是在1.5T扫描仪上采集的，</w:t>
      </w:r>
      <w:r>
        <w:rPr>
          <w:rFonts w:hint="eastAsia" w:cs="Times New Roman"/>
          <w:szCs w:val="24"/>
        </w:rPr>
        <w:t>切片厚度</w:t>
      </w:r>
      <w:r>
        <w:rPr>
          <w:rFonts w:cs="Times New Roman"/>
          <w:szCs w:val="24"/>
        </w:rPr>
        <w:t>为0.9</w:t>
      </w:r>
      <w:r>
        <w:rPr>
          <w:rFonts w:hint="eastAsia" w:cs="Times New Roman"/>
          <w:szCs w:val="24"/>
        </w:rPr>
        <w:t>m</w:t>
      </w:r>
      <w:r>
        <w:rPr>
          <w:rFonts w:cs="Times New Roman"/>
          <w:szCs w:val="24"/>
        </w:rPr>
        <w:t>m*0.9</w:t>
      </w:r>
      <w:r>
        <w:rPr>
          <w:rFonts w:hint="eastAsia" w:cs="Times New Roman"/>
          <w:szCs w:val="24"/>
        </w:rPr>
        <w:t>m</w:t>
      </w:r>
      <w:r>
        <w:rPr>
          <w:rFonts w:cs="Times New Roman"/>
          <w:szCs w:val="24"/>
        </w:rPr>
        <w:t>m*3.0</w:t>
      </w:r>
      <w:r>
        <w:rPr>
          <w:rFonts w:hint="eastAsia" w:cs="Times New Roman"/>
          <w:szCs w:val="24"/>
        </w:rPr>
        <w:t>m</w:t>
      </w:r>
      <w:r>
        <w:rPr>
          <w:rFonts w:cs="Times New Roman"/>
          <w:szCs w:val="24"/>
        </w:rPr>
        <w:t>m。为了公平地评估该方法的有效性，我们使用了与</w:t>
      </w:r>
      <w:r>
        <w:rPr>
          <w:rFonts w:hint="eastAsia" w:cs="Times New Roman"/>
          <w:szCs w:val="24"/>
        </w:rPr>
        <w:t>骨干网络</w:t>
      </w:r>
      <w:r>
        <w:rPr>
          <w:rFonts w:cs="Times New Roman"/>
          <w:szCs w:val="24"/>
        </w:rPr>
        <w:t>AGMR-Net相同的数据</w:t>
      </w:r>
      <w:r>
        <w:rPr>
          <w:rFonts w:hint="eastAsia" w:cs="Times New Roman"/>
          <w:szCs w:val="24"/>
        </w:rPr>
        <w:t>划分方式</w:t>
      </w:r>
      <w:r>
        <w:rPr>
          <w:rFonts w:cs="Times New Roman"/>
          <w:szCs w:val="24"/>
        </w:rPr>
        <w:t>，选择80%（183例）用于训练，其余20%（46例）用于测试。为了适应网络的需要，我们将每个病例的三维图像，沿Z轴切片，并裁剪为180*180</w:t>
      </w:r>
      <w:r>
        <w:rPr>
          <w:rFonts w:hint="eastAsia" w:cs="Times New Roman"/>
          <w:szCs w:val="24"/>
        </w:rPr>
        <w:t>，</w:t>
      </w:r>
      <w:r>
        <w:rPr>
          <w:rFonts w:cs="Times New Roman"/>
          <w:szCs w:val="24"/>
        </w:rPr>
        <w:t>最后，图像被调整为192*192。每个切片连同其前面的两个相邻</w:t>
      </w:r>
      <w:r>
        <w:rPr>
          <w:rFonts w:hint="eastAsia" w:cs="Times New Roman"/>
          <w:szCs w:val="24"/>
        </w:rPr>
        <w:t>切片</w:t>
      </w:r>
      <w:r>
        <w:rPr>
          <w:rFonts w:cs="Times New Roman"/>
          <w:szCs w:val="24"/>
        </w:rPr>
        <w:t>和后面的一个相邻切片，总共四个通道，</w:t>
      </w:r>
      <w:r>
        <w:rPr>
          <w:rFonts w:hint="eastAsia" w:cs="Times New Roman"/>
          <w:szCs w:val="24"/>
        </w:rPr>
        <w:t>作为</w:t>
      </w:r>
      <w:r>
        <w:rPr>
          <w:rFonts w:cs="Times New Roman"/>
          <w:szCs w:val="24"/>
        </w:rPr>
        <w:t>网络的输入。训练和测试集的输入总数分别为34587*192*192*4和</w:t>
      </w:r>
      <w:r>
        <w:rPr>
          <w:rFonts w:hint="eastAsia" w:cs="Times New Roman"/>
          <w:szCs w:val="24"/>
        </w:rPr>
        <w:t>8</w:t>
      </w:r>
      <w:r>
        <w:rPr>
          <w:rFonts w:cs="Times New Roman"/>
          <w:szCs w:val="24"/>
        </w:rPr>
        <w:t>694*192*192*4。</w:t>
      </w:r>
    </w:p>
    <w:p>
      <w:pPr>
        <w:overflowPunct w:val="0"/>
        <w:ind w:firstLine="480" w:firstLineChars="200"/>
        <w:rPr>
          <w:rFonts w:cs="Times New Roman"/>
          <w:szCs w:val="24"/>
        </w:rPr>
      </w:pPr>
      <w:r>
        <w:rPr>
          <w:rFonts w:cs="Times New Roman"/>
          <w:szCs w:val="24"/>
        </w:rPr>
        <w:t>为了进一步评估我们的方法，我们需要在所有三个坐标方向上具有更好的三维分辨率的图像数据来适应我们的网络结构。我们使用缺血性中风病变分割挑战赛</w:t>
      </w:r>
      <w:r>
        <w:rPr>
          <w:rFonts w:hint="eastAsia" w:cs="Times New Roman"/>
          <w:szCs w:val="24"/>
        </w:rPr>
        <w:t>(</w:t>
      </w:r>
      <w:r>
        <w:rPr>
          <w:rFonts w:cs="Times New Roman"/>
          <w:szCs w:val="24"/>
        </w:rPr>
        <w:t>ISLES 2015</w:t>
      </w:r>
      <w:r>
        <w:rPr>
          <w:rFonts w:hint="eastAsia" w:cs="Times New Roman"/>
          <w:szCs w:val="24"/>
        </w:rPr>
        <w:t>)</w:t>
      </w:r>
      <w:r>
        <w:rPr>
          <w:rFonts w:cs="Times New Roman"/>
          <w:szCs w:val="24"/>
        </w:rPr>
        <w:t>的整个数据集作为辅助验证数据集，并使用相同的T1</w:t>
      </w:r>
      <w:r>
        <w:rPr>
          <w:rFonts w:hint="eastAsia" w:cs="Times New Roman"/>
          <w:szCs w:val="24"/>
        </w:rPr>
        <w:t>模态</w:t>
      </w:r>
      <w:r>
        <w:rPr>
          <w:rFonts w:cs="Times New Roman"/>
          <w:szCs w:val="24"/>
        </w:rPr>
        <w:t>作为我们网络的输入。所有的MRI序列都进行了头骨剥离，并重新取样到1</w:t>
      </w:r>
      <w:r>
        <w:rPr>
          <w:rFonts w:hint="eastAsia" w:cs="Times New Roman"/>
          <w:szCs w:val="24"/>
        </w:rPr>
        <w:t>m</w:t>
      </w:r>
      <w:r>
        <w:rPr>
          <w:rFonts w:cs="Times New Roman"/>
          <w:szCs w:val="24"/>
        </w:rPr>
        <w:t>m*1</w:t>
      </w:r>
      <w:r>
        <w:rPr>
          <w:rFonts w:hint="eastAsia" w:cs="Times New Roman"/>
          <w:szCs w:val="24"/>
        </w:rPr>
        <w:t>m</w:t>
      </w:r>
      <w:r>
        <w:rPr>
          <w:rFonts w:cs="Times New Roman"/>
          <w:szCs w:val="24"/>
        </w:rPr>
        <w:t>m*1</w:t>
      </w:r>
      <w:r>
        <w:rPr>
          <w:rFonts w:hint="eastAsia" w:cs="Times New Roman"/>
          <w:szCs w:val="24"/>
        </w:rPr>
        <w:t>m</w:t>
      </w:r>
      <w:r>
        <w:rPr>
          <w:rFonts w:cs="Times New Roman"/>
          <w:szCs w:val="24"/>
        </w:rPr>
        <w:t>m的</w:t>
      </w:r>
      <w:r>
        <w:rPr>
          <w:rFonts w:hint="eastAsia" w:cs="Times New Roman"/>
          <w:szCs w:val="24"/>
        </w:rPr>
        <w:t>切片厚度</w:t>
      </w:r>
      <w:r>
        <w:rPr>
          <w:rFonts w:cs="Times New Roman"/>
          <w:szCs w:val="24"/>
        </w:rPr>
        <w:t>，每个案例的大小为230*230*154。由于数据量小，该数据集被分为五个相同大小的互斥子数据集，我们使用</w:t>
      </w:r>
      <w:r>
        <w:rPr>
          <w:rFonts w:hint="eastAsia" w:cs="Times New Roman"/>
          <w:szCs w:val="24"/>
        </w:rPr>
        <w:t>五折</w:t>
      </w:r>
      <w:r>
        <w:rPr>
          <w:rFonts w:cs="Times New Roman"/>
          <w:szCs w:val="24"/>
        </w:rPr>
        <w:t>交叉验证来验证我们的模型。这个数据集的每个</w:t>
      </w:r>
      <w:r>
        <w:rPr>
          <w:rFonts w:hint="eastAsia" w:cs="Times New Roman"/>
          <w:szCs w:val="24"/>
        </w:rPr>
        <w:t>切片</w:t>
      </w:r>
      <w:r>
        <w:rPr>
          <w:rFonts w:cs="Times New Roman"/>
          <w:szCs w:val="24"/>
        </w:rPr>
        <w:t>都被调整为192*192，其余的预处理与ATLAS数据集相同。训练集和测试集的输入总数分别为3384*192*192*4和924*192*192*4。</w:t>
      </w:r>
    </w:p>
    <w:bookmarkEnd w:id="231"/>
    <w:p>
      <w:pPr>
        <w:overflowPunct w:val="0"/>
        <w:ind w:firstLine="420"/>
        <w:rPr>
          <w:rFonts w:cs="Times New Roman"/>
          <w:szCs w:val="24"/>
        </w:rPr>
      </w:pPr>
      <w:r>
        <w:rPr>
          <w:rFonts w:hint="eastAsia" w:cs="Times New Roman"/>
          <w:szCs w:val="24"/>
        </w:rPr>
        <w:t>我们在与先进方法对比中增加了两个网络</w:t>
      </w:r>
      <w:r>
        <w:rPr>
          <w:rFonts w:cs="Times New Roman"/>
          <w:szCs w:val="24"/>
        </w:rPr>
        <w:t>CPGAN</w:t>
      </w:r>
      <w:r>
        <w:rPr>
          <w:rFonts w:cs="Times New Roman"/>
          <w:szCs w:val="24"/>
        </w:rPr>
        <w:fldChar w:fldCharType="begin"/>
      </w:r>
      <w:r>
        <w:rPr>
          <w:rFonts w:cs="Times New Roman"/>
          <w:szCs w:val="24"/>
        </w:rPr>
        <w:instrText xml:space="preserve"> ADDIN EN.CITE &lt;EndNote&gt;&lt;Cite&gt;&lt;Author&gt;Wang&lt;/Author&gt;&lt;Year&gt;2022&lt;/Year&gt;&lt;RecNum&gt;61&lt;/RecNum&gt;&lt;DisplayText&gt;&lt;style face="superscript"&gt;[82]&lt;/style&gt;&lt;/DisplayText&gt;&lt;record&gt;&lt;rec-number&gt;61&lt;/rec-number&gt;&lt;foreign-keys&gt;&lt;key app="EN" db-id="wt0f55tzdrr09ne0web5fwv9a2zaffp955av" timestamp="1677576694"&gt;61&lt;/key&gt;&lt;/foreign-keys&gt;&lt;ref-type name="Journal Article"&gt;17&lt;/ref-type&gt;&lt;contributors&gt;&lt;authors&gt;&lt;author&gt;Wang, Shuqiang&lt;/author&gt;&lt;author&gt;Chen, Zhuo&lt;/author&gt;&lt;author&gt;You, Senrong&lt;/author&gt;&lt;author&gt;Wang, Bingchuan&lt;/author&gt;&lt;author&gt;Shen, Yanyan&lt;/author&gt;&lt;author&gt;Lei, Baiying&lt;/author&gt;&lt;/authors&gt;&lt;/contributors&gt;&lt;titles&gt;&lt;title&gt;Brain stroke lesion segmentation using consistent perception generative adversarial network&lt;/title&gt;&lt;secondary-title&gt;Neural Computing and Applications&lt;/secondary-title&gt;&lt;/titles&gt;&lt;periodical&gt;&lt;full-title&gt;Neural Computing and Applications&lt;/full-title&gt;&lt;/periodical&gt;&lt;pages&gt;8657-8669&lt;/pages&gt;&lt;volume&gt;34&lt;/volume&gt;&lt;number&gt;11&lt;/number&gt;&lt;dates&gt;&lt;year&gt;2022&lt;/year&gt;&lt;pub-dates&gt;&lt;date&gt;2022/06/01&lt;/date&gt;&lt;/pub-dates&gt;&lt;/dates&gt;&lt;isbn&gt;1433-3058&lt;/isbn&gt;&lt;urls&gt;&lt;related-urls&gt;&lt;url&gt;https://doi.org/10.1007/s00521-021-06816-8&lt;/url&gt;&lt;/related-urls&gt;&lt;/urls&gt;&lt;electronic-resource-num&gt;10.1007/s00521-021-06816-8&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"_ENREF_82" \o "Wang, 2022 #61" </w:instrText>
      </w:r>
      <w:r>
        <w:fldChar w:fldCharType="separate"/>
      </w:r>
      <w:r>
        <w:rPr>
          <w:rFonts w:cs="Times New Roman"/>
          <w:szCs w:val="24"/>
          <w:vertAlign w:val="superscript"/>
        </w:rPr>
        <w:t>82</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和</w:t>
      </w:r>
      <w:r>
        <w:rPr>
          <w:rFonts w:cs="Times New Roman"/>
          <w:szCs w:val="24"/>
        </w:rPr>
        <w:t>DPAC-UNet</w:t>
      </w:r>
      <w:r>
        <w:rPr>
          <w:rFonts w:cs="Times New Roman"/>
          <w:szCs w:val="24"/>
        </w:rPr>
        <w:fldChar w:fldCharType="begin"/>
      </w:r>
      <w:r>
        <w:rPr>
          <w:rFonts w:cs="Times New Roman"/>
          <w:szCs w:val="24"/>
        </w:rPr>
        <w:instrText xml:space="preserve"> ADDIN EN.CITE &lt;EndNote&gt;&lt;Cite&gt;&lt;Author&gt;Hui&lt;/Author&gt;&lt;Year&gt;2021&lt;/Year&gt;&lt;RecNum&gt;62&lt;/RecNum&gt;&lt;DisplayText&gt;&lt;style face="superscript"&gt;[83]&lt;/style&gt;&lt;/DisplayText&gt;&lt;record&gt;&lt;rec-number&gt;62&lt;/rec-number&gt;&lt;foreign-keys&gt;&lt;key app="EN" db-id="wt0f55tzdrr09ne0web5fwv9a2zaffp955av" timestamp="1677576805"&gt;62&lt;/key&gt;&lt;/foreign-keys&gt;&lt;ref-type name="Journal Article"&gt;17&lt;/ref-type&gt;&lt;contributors&gt;&lt;authors&gt;&lt;author&gt;Haisheng Hui&lt;/author&gt;&lt;author&gt;Xueying Zhang&lt;/author&gt;&lt;author&gt;Zelin Wu&lt;/author&gt;&lt;author&gt;Fenlian Li&lt;/author&gt;&lt;author&gt;Suresh Manic&lt;/author&gt;&lt;/authors&gt;&lt;/contributors&gt;&lt;titles&gt;&lt;title&gt;Dual-Path Attention Compensation U-Net for Stroke Lesion Segmentation&lt;/title&gt;&lt;secondary-title&gt;Intell. Neuroscience&lt;/secondary-title&gt;&lt;/titles&gt;&lt;periodical&gt;&lt;full-title&gt;Intell. Neuroscience&lt;/full-title&gt;&lt;/periodical&gt;&lt;pages&gt;16&lt;/pages&gt;&lt;volume&gt;2021&lt;/volume&gt;&lt;dates&gt;&lt;year&gt;2021&lt;/year&gt;&lt;/dates&gt;&lt;isbn&gt;1687-5265&lt;/isbn&gt;&lt;urls&gt;&lt;related-urls&gt;&lt;url&gt;https://doi.org/10.1155/2021/7552185&lt;/url&gt;&lt;/related-urls&gt;&lt;/urls&gt;&lt;electronic-resource-num&gt;10.1155/2021/7552185&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"_ENREF_83" \o "Hui, 2021 #62" </w:instrText>
      </w:r>
      <w:r>
        <w:fldChar w:fldCharType="separate"/>
      </w:r>
      <w:r>
        <w:rPr>
          <w:rFonts w:cs="Times New Roman"/>
          <w:szCs w:val="24"/>
          <w:vertAlign w:val="superscript"/>
        </w:rPr>
        <w:t>83</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，但由于这两份工作并未提供网络的具体细节或者代码，所以我们直接使用他们在论文的实验指标。</w:t>
      </w:r>
    </w:p>
    <w:p>
      <w:pPr>
        <w:pStyle w:val="4"/>
        <w:spacing w:before="156" w:after="156"/>
      </w:pPr>
      <w:bookmarkStart w:id="232" w:name="_Toc130735773"/>
      <w:r>
        <w:t xml:space="preserve">4.4.2 </w:t>
      </w:r>
      <w:r>
        <w:rPr>
          <w:rFonts w:hint="eastAsia"/>
        </w:rPr>
        <w:t>实验指标</w:t>
      </w:r>
      <w:bookmarkEnd w:id="232"/>
    </w:p>
    <w:p>
      <w:pPr>
        <w:overflowPunct w:val="0"/>
        <w:ind w:firstLine="480" w:firstLineChars="200"/>
        <w:rPr>
          <w:rFonts w:cs="Times New Roman"/>
          <w:szCs w:val="24"/>
        </w:rPr>
      </w:pPr>
      <w:r>
        <w:rPr>
          <w:rFonts w:hint="eastAsia" w:cs="Times New Roman"/>
          <w:szCs w:val="24"/>
        </w:rPr>
        <w:t>由于本章的目标监督残差学习网络是在第三章A</w:t>
      </w:r>
      <w:r>
        <w:rPr>
          <w:rFonts w:cs="Times New Roman"/>
          <w:szCs w:val="24"/>
        </w:rPr>
        <w:t>GMR-N</w:t>
      </w:r>
      <w:r>
        <w:rPr>
          <w:rFonts w:hint="eastAsia" w:cs="Times New Roman"/>
          <w:szCs w:val="24"/>
        </w:rPr>
        <w:t>et的基础上进行的优化，所以用于评估模型的分割指标保留了第3</w:t>
      </w:r>
      <w:r>
        <w:rPr>
          <w:rFonts w:cs="Times New Roman"/>
          <w:szCs w:val="24"/>
        </w:rPr>
        <w:t>.5.2</w:t>
      </w:r>
      <w:r>
        <w:rPr>
          <w:rFonts w:hint="eastAsia" w:cs="Times New Roman"/>
          <w:szCs w:val="24"/>
        </w:rPr>
        <w:t>章节中用的实验指标(</w:t>
      </w:r>
      <w:r>
        <w:rPr>
          <w:rFonts w:cs="Times New Roman"/>
          <w:szCs w:val="24"/>
        </w:rPr>
        <w:t>DSC, DSC(G), Recall, Precision, Jaccard)</w:t>
      </w:r>
      <w:r>
        <w:rPr>
          <w:rFonts w:hint="eastAsia" w:cs="Times New Roman"/>
          <w:szCs w:val="24"/>
        </w:rPr>
        <w:t>，Recall和Precision可以更好的帮助我们衡量本章算法对于假阴性和假阳性的影响。同时，我们在本章增加了评估指标：模型参数量(Parameters</w:t>
      </w:r>
      <w:r>
        <w:rPr>
          <w:rFonts w:cs="Times New Roman"/>
          <w:szCs w:val="24"/>
        </w:rPr>
        <w:t>, Par</w:t>
      </w:r>
      <w:r>
        <w:rPr>
          <w:rFonts w:hint="eastAsia" w:cs="Times New Roman"/>
          <w:szCs w:val="24"/>
        </w:rPr>
        <w:t>a</w:t>
      </w:r>
      <w:r>
        <w:rPr>
          <w:rFonts w:cs="Times New Roman"/>
          <w:szCs w:val="24"/>
        </w:rPr>
        <w:t>m)</w:t>
      </w:r>
      <w:r>
        <w:rPr>
          <w:rFonts w:hint="eastAsia" w:cs="Times New Roman"/>
          <w:szCs w:val="24"/>
        </w:rPr>
        <w:t>和浮点运算量(F</w:t>
      </w:r>
      <w:r>
        <w:rPr>
          <w:rFonts w:cs="Times New Roman"/>
          <w:szCs w:val="24"/>
        </w:rPr>
        <w:t>loating point operations, FLOP</w:t>
      </w:r>
      <w:r>
        <w:rPr>
          <w:rFonts w:hint="eastAsia" w:cs="Times New Roman"/>
          <w:szCs w:val="24"/>
        </w:rPr>
        <w:t>s</w:t>
      </w:r>
      <w:r>
        <w:rPr>
          <w:rFonts w:cs="Times New Roman"/>
          <w:szCs w:val="24"/>
        </w:rPr>
        <w:t>)</w:t>
      </w:r>
      <w:r>
        <w:rPr>
          <w:rFonts w:hint="eastAsia" w:cs="Times New Roman"/>
          <w:szCs w:val="24"/>
        </w:rPr>
        <w:t>，这两个指标常被用来评估模型的计算复杂度</w:t>
      </w:r>
      <w:r>
        <w:rPr>
          <w:rFonts w:cs="Times New Roman"/>
          <w:szCs w:val="24"/>
        </w:rPr>
        <w:fldChar w:fldCharType="begin"/>
      </w:r>
      <w:r>
        <w:rPr>
          <w:rFonts w:cs="Times New Roman"/>
          <w:szCs w:val="24"/>
        </w:rPr>
        <w:instrText xml:space="preserve"> ADDIN EN.CITE &lt;EndNote&gt;&lt;Cite&gt;&lt;Author&gt;Ji&lt;/Author&gt;&lt;Year&gt;2021&lt;/Year&gt;&lt;RecNum&gt;70&lt;/RecNum&gt;&lt;DisplayText&gt;&lt;style face="superscript"&gt;[84]&lt;/style&gt;&lt;/DisplayText&gt;&lt;record&gt;&lt;rec-number&gt;70&lt;/rec-number&gt;&lt;foreign-keys&gt;&lt;key app="EN" db-id="wt0f55tzdrr09ne0web5fwv9a2zaffp955av" timestamp="1678428370"&gt;70&lt;/key&gt;&lt;/foreign-keys&gt;&lt;ref-type name="Conference Proceedings"&gt;10&lt;/ref-type&gt;&lt;contributors&gt;&lt;authors&gt;&lt;author&gt;Ji, Yuanfeng&lt;/author&gt;&lt;author&gt;Zhang, Ruimao&lt;/author&gt;&lt;author&gt;Wang, Huijie&lt;/author&gt;&lt;author&gt;Li, Zhen&lt;/author&gt;&lt;author&gt;Wu, Lingyun&lt;/author&gt;&lt;author&gt;Zhang, Shaoting&lt;/author&gt;&lt;author&gt;Luo, Ping&lt;/author&gt;&lt;/authors&gt;&lt;secondary-authors&gt;&lt;author&gt;de Bruijne, Marleen&lt;/author&gt;&lt;author&gt;Cattin, Philippe C.&lt;/author&gt;&lt;author&gt;Cotin, Stéphane&lt;/author&gt;&lt;author&gt;Padoy, Nicolas&lt;/author&gt;&lt;author&gt;Speidel, Stefanie&lt;/author&gt;&lt;author&gt;Zheng, Yefeng&lt;/author&gt;&lt;author&gt;Essert, Caroline&lt;/author&gt;&lt;/secondary-authors&gt;&lt;/contributors&gt;&lt;titles&gt;&lt;title&gt;Multi-compound Transformer for Accurate Biomedical Image Segmentation&lt;/title&gt;&lt;secondary-title&gt;Medical Image Computing and Computer Assisted Intervention – MICCAI 2021&lt;/secondary-title&gt;&lt;/titles&gt;&lt;pages&gt;326-336&lt;/pages&gt;&lt;dates&gt;&lt;year&gt;2021&lt;/year&gt;&lt;pub-dates&gt;&lt;date&gt;2021//&lt;/date&gt;&lt;/pub-dates&gt;&lt;/dates&gt;&lt;pub-location&gt;Cham&lt;/pub-location&gt;&lt;publisher&gt;Springer International Publishing&lt;/publisher&gt;&lt;isbn&gt;978-3-030-87193-2&lt;/isbn&gt;&lt;urls&gt;&lt;/urls&gt;&lt;/record&gt;&lt;/Cite&gt;&lt;/EndNote&gt;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"_ENREF_84" \o "Ji, 2021 #70" </w:instrText>
      </w:r>
      <w:r>
        <w:fldChar w:fldCharType="separate"/>
      </w:r>
      <w:r>
        <w:rPr>
          <w:rFonts w:cs="Times New Roman"/>
          <w:szCs w:val="24"/>
          <w:vertAlign w:val="superscript"/>
        </w:rPr>
        <w:t>84</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p>
    <w:p>
      <w:pPr>
        <w:pStyle w:val="4"/>
        <w:spacing w:before="156" w:after="156"/>
      </w:pPr>
      <w:bookmarkStart w:id="233" w:name="_Toc130735774"/>
      <w:r>
        <w:t xml:space="preserve">4.4.3 </w:t>
      </w:r>
      <w:r>
        <w:rPr>
          <w:rFonts w:hint="eastAsia"/>
        </w:rPr>
        <w:t>损失函数的计算</w:t>
      </w:r>
      <w:bookmarkEnd w:id="233"/>
    </w:p>
    <w:p>
      <w:pPr>
        <w:overflowPunct w:val="0"/>
        <w:ind w:firstLine="480" w:firstLineChars="200"/>
        <w:rPr>
          <w:rFonts w:cs="Times New Roman"/>
          <w:szCs w:val="24"/>
        </w:rPr>
      </w:pPr>
      <w:r>
        <w:rPr>
          <w:rFonts w:cs="Times New Roman"/>
          <w:szCs w:val="24"/>
        </w:rPr>
        <w:t>如</w:t>
      </w:r>
      <w:r>
        <w:rPr>
          <w:rFonts w:cs="Times New Roman"/>
          <w:szCs w:val="24"/>
        </w:rPr>
        <w:fldChar w:fldCharType="begin"/>
      </w:r>
      <w:r>
        <w:rPr>
          <w:rFonts w:cs="Times New Roman"/>
          <w:szCs w:val="24"/>
        </w:rPr>
        <w:instrText xml:space="preserve"> REF _Ref130469935 \h  \* MERGEFORMAT </w:instrText>
      </w:r>
      <w:r>
        <w:rPr>
          <w:rFonts w:cs="Times New Roman"/>
          <w:szCs w:val="24"/>
        </w:rPr>
        <w:fldChar w:fldCharType="separate"/>
      </w:r>
      <w:r>
        <w:rPr>
          <w:rFonts w:hint="eastAsia" w:cs="Times New Roman"/>
          <w:szCs w:val="24"/>
        </w:rPr>
        <w:t>图</w:t>
      </w:r>
      <w:r>
        <w:rPr>
          <w:rFonts w:cs="Times New Roman"/>
          <w:szCs w:val="24"/>
        </w:rPr>
        <w:t>4.1</w:t>
      </w:r>
      <w:r>
        <w:rPr>
          <w:rFonts w:cs="Times New Roman"/>
          <w:szCs w:val="24"/>
        </w:rPr>
        <w:fldChar w:fldCharType="end"/>
      </w:r>
      <w:r>
        <w:rPr>
          <w:rFonts w:cs="Times New Roman"/>
          <w:szCs w:val="24"/>
        </w:rPr>
        <w:t>所示，我们的网络有</w:t>
      </w:r>
      <w:r>
        <w:rPr>
          <w:rFonts w:hint="eastAsia" w:cs="Times New Roman"/>
          <w:szCs w:val="24"/>
        </w:rPr>
        <w:t>五个粗粒度图像块注意力的输出、</w:t>
      </w:r>
      <w:r>
        <w:rPr>
          <w:rFonts w:cs="Times New Roman"/>
          <w:szCs w:val="24"/>
        </w:rPr>
        <w:t>四个</w:t>
      </w:r>
      <w:r>
        <w:rPr>
          <w:rFonts w:hint="eastAsia" w:cs="Times New Roman"/>
          <w:szCs w:val="24"/>
        </w:rPr>
        <w:t>上采样的</w:t>
      </w:r>
      <w:r>
        <w:rPr>
          <w:rFonts w:cs="Times New Roman"/>
          <w:szCs w:val="24"/>
        </w:rPr>
        <w:t>侧输出和一个最终预测输出，对于每一个</w:t>
      </w:r>
      <w:r>
        <w:rPr>
          <w:rFonts w:hint="eastAsia" w:cs="Times New Roman"/>
          <w:szCs w:val="24"/>
        </w:rPr>
        <w:t>侧</w:t>
      </w:r>
      <w:r>
        <w:rPr>
          <w:rFonts w:cs="Times New Roman"/>
          <w:szCs w:val="24"/>
        </w:rPr>
        <w:t>输出</w:t>
      </w:r>
      <w:r>
        <w:rPr>
          <w:rFonts w:hint="eastAsia" w:cs="Times New Roman"/>
          <w:szCs w:val="24"/>
        </w:rPr>
        <w:t>和最终预测输出</w:t>
      </w:r>
      <w:r>
        <w:rPr>
          <w:rFonts w:cs="Times New Roman"/>
          <w:szCs w:val="24"/>
        </w:rPr>
        <w:t>，我们使用目标感知损失</w:t>
      </w:r>
      <w:r>
        <w:rPr>
          <w:rFonts w:hint="eastAsia" w:cs="Times New Roman"/>
          <w:szCs w:val="24"/>
        </w:rPr>
        <w:t>函数</w:t>
      </w:r>
      <w:r>
        <w:rPr>
          <w:rFonts w:cs="Times New Roman"/>
          <w:szCs w:val="24"/>
        </w:rPr>
        <w:t>来计算损失。而每个粗粒度图像块</w:t>
      </w:r>
      <w:r>
        <w:rPr>
          <w:rFonts w:hint="eastAsia" w:cs="Times New Roman"/>
          <w:szCs w:val="24"/>
        </w:rPr>
        <w:t>注意力</w:t>
      </w:r>
      <w:r>
        <w:rPr>
          <w:rFonts w:cs="Times New Roman"/>
          <w:szCs w:val="24"/>
        </w:rPr>
        <w:t>模块</w:t>
      </w:r>
      <w:r>
        <w:rPr>
          <w:rFonts w:hint="eastAsia" w:cs="Times New Roman"/>
          <w:szCs w:val="24"/>
        </w:rPr>
        <w:t>的注意力图使用二进制交叉熵函数进行监督</w:t>
      </w:r>
      <w:r>
        <w:rPr>
          <w:rFonts w:cs="Times New Roman"/>
          <w:szCs w:val="24"/>
        </w:rPr>
        <w:t>，所以最终的损失函数定义为</w:t>
      </w:r>
      <w:r>
        <w:rPr>
          <w:rFonts w:hint="eastAsia" w:cs="Times New Roman"/>
          <w:szCs w:val="24"/>
        </w:rPr>
        <w:t>：</w:t>
      </w:r>
    </w:p>
    <w:p>
      <w:pPr>
        <w:ind w:firstLine="480" w:firstLineChars="200"/>
        <w:rPr>
          <w:szCs w:val="24"/>
        </w:rPr>
      </w:pPr>
      <m:oMathPara>
        <m:oMath>
          <m:eqArr>
            <m:eqArrPr>
              <m:maxDist m:val="1"/>
              <m:ctrlPr>
                <w:rPr>
                  <w:rFonts w:ascii="Cambria Math" w:hAnsi="Cambria Math"/>
                  <w:i/>
                  <w:szCs w:val="24"/>
                </w:rPr>
              </m:ctrlPr>
            </m:eqArrPr>
            <m:e>
              <m:sSub>
                <m:sSubPr>
                  <m:ctrlPr>
                    <w:rPr>
                      <w:rFonts w:ascii="Cambria Math" w:hAnsi="Cambria Math"/>
                      <w:i/>
                      <w:szCs w:val="24"/>
                    </w:rPr>
                  </m:ctrlPr>
                </m:sSubPr>
                <m:e>
                  <m:r>
                    <m:rPr/>
                    <w:rPr>
                      <w:rFonts w:ascii="Cambria Math" w:hAnsi="Cambria Math"/>
                      <w:szCs w:val="24"/>
                    </w:rPr>
                    <m:t>loss</m:t>
                  </m:r>
                  <m:ctrlPr>
                    <w:rPr>
                      <w:rFonts w:ascii="Cambria Math" w:hAnsi="Cambria Math"/>
                      <w:i/>
                      <w:szCs w:val="24"/>
                    </w:rPr>
                  </m:ctrlPr>
                </m:e>
                <m:sub>
                  <m:r>
                    <m:rPr/>
                    <w:rPr>
                      <w:rFonts w:ascii="Cambria Math" w:hAnsi="Cambria Math"/>
                      <w:szCs w:val="24"/>
                    </w:rPr>
                    <m:t>total</m:t>
                  </m:r>
                  <m:ctrlPr>
                    <w:rPr>
                      <w:rFonts w:ascii="Cambria Math" w:hAnsi="Cambria Math"/>
                      <w:i/>
                      <w:szCs w:val="24"/>
                    </w:rPr>
                  </m:ctrlPr>
                </m:sub>
              </m:sSub>
              <m:r>
                <m:rPr/>
                <w:rPr>
                  <w:rFonts w:ascii="Cambria Math" w:hAnsi="Cambria Math"/>
                  <w:szCs w:val="24"/>
                </w:rPr>
                <m:t>=</m:t>
              </m:r>
              <m:sSub>
                <m:sSubPr>
                  <m:ctrlPr>
                    <w:rPr>
                      <w:rFonts w:ascii="Cambria Math" w:hAnsi="Cambria Math"/>
                      <w:i/>
                      <w:szCs w:val="24"/>
                    </w:rPr>
                  </m:ctrlPr>
                </m:sSubPr>
                <m:e>
                  <m:r>
                    <m:rPr/>
                    <w:rPr>
                      <w:rFonts w:ascii="Cambria Math" w:hAnsi="Cambria Math"/>
                      <w:szCs w:val="24"/>
                    </w:rPr>
                    <m:t>l</m:t>
                  </m:r>
                  <m:ctrlPr>
                    <w:rPr>
                      <w:rFonts w:ascii="Cambria Math" w:hAnsi="Cambria Math"/>
                      <w:i/>
                      <w:szCs w:val="24"/>
                    </w:rPr>
                  </m:ctrlPr>
                </m:e>
                <m:sub>
                  <m:r>
                    <m:rPr/>
                    <w:rPr>
                      <w:rFonts w:ascii="Cambria Math" w:hAnsi="Cambria Math"/>
                      <w:szCs w:val="24"/>
                    </w:rPr>
                    <m:t>e</m:t>
                  </m:r>
                  <m:r>
                    <m:rPr/>
                    <w:rPr>
                      <w:rFonts w:hint="eastAsia" w:ascii="Cambria Math" w:hAnsi="Cambria Math"/>
                      <w:szCs w:val="24"/>
                    </w:rPr>
                    <m:t>nd</m:t>
                  </m:r>
                  <m:ctrlPr>
                    <w:rPr>
                      <w:rFonts w:ascii="Cambria Math" w:hAnsi="Cambria Math"/>
                      <w:i/>
                      <w:szCs w:val="24"/>
                    </w:rPr>
                  </m:ctrlPr>
                </m:sub>
              </m:sSub>
              <m:r>
                <m:rPr/>
                <w:rPr>
                  <w:rFonts w:ascii="Cambria Math" w:hAnsi="Cambria Math"/>
                  <w:szCs w:val="24"/>
                </w:rPr>
                <m:t>+</m:t>
              </m:r>
              <m:nary>
                <m:naryPr>
                  <m:chr m:val="∑"/>
                  <m:limLoc m:val="undOvr"/>
                  <m:ctrlPr>
                    <w:rPr>
                      <w:rFonts w:ascii="Cambria Math" w:hAnsi="Cambria Math"/>
                      <w:i/>
                      <w:szCs w:val="24"/>
                    </w:rPr>
                  </m:ctrlPr>
                </m:naryPr>
                <m:sub>
                  <m:r>
                    <m:rPr/>
                    <w:rPr>
                      <w:rFonts w:ascii="Cambria Math" w:hAnsi="Cambria Math"/>
                      <w:szCs w:val="24"/>
                    </w:rPr>
                    <m:t>i=1</m:t>
                  </m:r>
                  <m:ctrlPr>
                    <w:rPr>
                      <w:rFonts w:ascii="Cambria Math" w:hAnsi="Cambria Math"/>
                      <w:i/>
                      <w:szCs w:val="24"/>
                    </w:rPr>
                  </m:ctrlPr>
                </m:sub>
                <m:sup>
                  <m:r>
                    <m:rPr/>
                    <w:rPr>
                      <w:rFonts w:ascii="Cambria Math" w:hAnsi="Cambria Math"/>
                      <w:szCs w:val="24"/>
                    </w:rPr>
                    <m:t>4</m:t>
                  </m:r>
                  <m:ctrlPr>
                    <w:rPr>
                      <w:rFonts w:ascii="Cambria Math" w:hAnsi="Cambria Math"/>
                      <w:i/>
                      <w:szCs w:val="24"/>
                    </w:rPr>
                  </m:ctrlPr>
                </m:sup>
                <m:e>
                  <m:sSub>
                    <m:sSubPr>
                      <m:ctrlPr>
                        <w:rPr>
                          <w:rFonts w:ascii="Cambria Math" w:hAnsi="Cambria Math"/>
                          <w:i/>
                          <w:szCs w:val="24"/>
                        </w:rPr>
                      </m:ctrlPr>
                    </m:sSubPr>
                    <m:e>
                      <m:r>
                        <m:rPr/>
                        <w:rPr>
                          <w:rFonts w:ascii="Cambria Math" w:hAnsi="Cambria Math"/>
                          <w:szCs w:val="24"/>
                        </w:rPr>
                        <m:t>ls</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nary>
              <m:r>
                <m:rPr/>
                <w:rPr>
                  <w:rFonts w:ascii="Cambria Math" w:hAnsi="Cambria Math"/>
                  <w:szCs w:val="24"/>
                </w:rPr>
                <m:t>+0.15∗</m:t>
              </m:r>
              <m:nary>
                <m:naryPr>
                  <m:chr m:val="∑"/>
                  <m:limLoc m:val="undOvr"/>
                  <m:ctrlPr>
                    <w:rPr>
                      <w:rFonts w:ascii="Cambria Math" w:hAnsi="Cambria Math"/>
                      <w:i/>
                      <w:szCs w:val="24"/>
                    </w:rPr>
                  </m:ctrlPr>
                </m:naryPr>
                <m:sub>
                  <m:r>
                    <m:rPr/>
                    <w:rPr>
                      <w:rFonts w:ascii="Cambria Math" w:hAnsi="Cambria Math"/>
                      <w:szCs w:val="24"/>
                    </w:rPr>
                    <m:t>i=1</m:t>
                  </m:r>
                  <m:ctrlPr>
                    <w:rPr>
                      <w:rFonts w:ascii="Cambria Math" w:hAnsi="Cambria Math"/>
                      <w:i/>
                      <w:szCs w:val="24"/>
                    </w:rPr>
                  </m:ctrlPr>
                </m:sub>
                <m:sup>
                  <m:r>
                    <m:rPr/>
                    <w:rPr>
                      <w:rFonts w:ascii="Cambria Math" w:hAnsi="Cambria Math"/>
                      <w:szCs w:val="24"/>
                    </w:rPr>
                    <m:t>5</m:t>
                  </m:r>
                  <m:ctrlPr>
                    <w:rPr>
                      <w:rFonts w:ascii="Cambria Math" w:hAnsi="Cambria Math"/>
                      <w:i/>
                      <w:szCs w:val="24"/>
                    </w:rPr>
                  </m:ctrlPr>
                </m:sup>
                <m:e>
                  <m:sSub>
                    <m:sSubPr>
                      <m:ctrlPr>
                        <w:rPr>
                          <w:rFonts w:ascii="Cambria Math" w:hAnsi="Cambria Math"/>
                          <w:i/>
                          <w:szCs w:val="24"/>
                        </w:rPr>
                      </m:ctrlPr>
                    </m:sSubPr>
                    <m:e>
                      <m:r>
                        <m:rPr/>
                        <w:rPr>
                          <w:rFonts w:ascii="Cambria Math" w:hAnsi="Cambria Math"/>
                          <w:szCs w:val="24"/>
                        </w:rPr>
                        <m:t>la</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nary>
              <m:r>
                <m:rPr/>
                <w:rPr>
                  <w:rFonts w:ascii="Cambria Math" w:hAnsi="Cambria Math"/>
                  <w:szCs w:val="24"/>
                </w:rPr>
                <m:t xml:space="preserve"> #(4.8)</m:t>
              </m:r>
              <m:ctrlPr>
                <w:rPr>
                  <w:rFonts w:ascii="Cambria Math" w:hAnsi="Cambria Math"/>
                  <w:i/>
                  <w:szCs w:val="24"/>
                </w:rPr>
              </m:ctrlPr>
            </m:e>
          </m:eqArr>
        </m:oMath>
      </m:oMathPara>
    </w:p>
    <w:p>
      <w:pPr>
        <w:overflowPunct w:val="0"/>
        <w:ind w:firstLine="480" w:firstLineChars="200"/>
        <w:rPr>
          <w:rFonts w:cs="Times New Roman"/>
          <w:szCs w:val="24"/>
        </w:rPr>
      </w:pPr>
      <w:r>
        <w:rPr>
          <w:rFonts w:cs="Times New Roman"/>
          <w:szCs w:val="24"/>
        </w:rPr>
        <w:t>其中γ设为2，α设为0.75，β设为4</w:t>
      </w:r>
      <w:r>
        <w:rPr>
          <w:rFonts w:hint="eastAsia" w:cs="Times New Roman"/>
          <w:szCs w:val="24"/>
        </w:rPr>
        <w:t>。</w:t>
      </w:r>
      <m:oMath>
        <m:sSub>
          <m:sSubPr>
            <m:ctrlPr>
              <w:rPr>
                <w:rFonts w:ascii="Cambria Math" w:hAnsi="Cambria Math" w:cs="Times New Roman"/>
                <w:szCs w:val="24"/>
              </w:rPr>
            </m:ctrlPr>
          </m:sSubPr>
          <m:e>
            <m:r>
              <m:rPr/>
              <w:rPr>
                <w:rFonts w:ascii="Cambria Math" w:hAnsi="Cambria Math" w:cs="Times New Roman"/>
                <w:szCs w:val="24"/>
              </w:rPr>
              <m:t>l</m:t>
            </m:r>
            <m:ctrlPr>
              <w:rPr>
                <w:rFonts w:ascii="Cambria Math" w:hAnsi="Cambria Math" w:cs="Times New Roman"/>
                <w:szCs w:val="24"/>
              </w:rPr>
            </m:ctrlPr>
          </m:e>
          <m:sub>
            <m:r>
              <m:rPr/>
              <w:rPr>
                <w:rFonts w:ascii="Cambria Math" w:hAnsi="Cambria Math" w:cs="Times New Roman"/>
                <w:szCs w:val="24"/>
              </w:rPr>
              <m:t>end</m:t>
            </m:r>
            <m:ctrlPr>
              <w:rPr>
                <w:rFonts w:ascii="Cambria Math" w:hAnsi="Cambria Math" w:cs="Times New Roman"/>
                <w:szCs w:val="24"/>
              </w:rPr>
            </m:ctrlPr>
          </m:sub>
        </m:sSub>
      </m:oMath>
      <w:r>
        <w:rPr>
          <w:rFonts w:cs="Times New Roman"/>
          <w:szCs w:val="24"/>
        </w:rPr>
        <w:t xml:space="preserve">表示最终预测的损失， </w:t>
      </w:r>
      <m:oMath>
        <m:sSub>
          <m:sSubPr>
            <m:ctrlPr>
              <w:rPr>
                <w:rFonts w:ascii="Cambria Math" w:hAnsi="Cambria Math" w:cs="Times New Roman"/>
                <w:szCs w:val="24"/>
              </w:rPr>
            </m:ctrlPr>
          </m:sSubPr>
          <m:e>
            <m:r>
              <m:rPr/>
              <w:rPr>
                <w:rFonts w:ascii="Cambria Math" w:hAnsi="Cambria Math" w:cs="Times New Roman"/>
                <w:szCs w:val="24"/>
              </w:rPr>
              <m:t>ls</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oMath>
      <w:r>
        <w:rPr>
          <w:rFonts w:cs="Times New Roman"/>
          <w:szCs w:val="24"/>
        </w:rPr>
        <w:t xml:space="preserve">分别对应于四个侧输出的损失。 </w:t>
      </w:r>
      <m:oMath>
        <m:sSub>
          <m:sSubPr>
            <m:ctrlPr>
              <w:rPr>
                <w:rFonts w:ascii="Cambria Math" w:hAnsi="Cambria Math" w:cs="Times New Roman"/>
                <w:szCs w:val="24"/>
              </w:rPr>
            </m:ctrlPr>
          </m:sSubPr>
          <m:e>
            <m:r>
              <m:rPr/>
              <w:rPr>
                <w:rFonts w:ascii="Cambria Math" w:hAnsi="Cambria Math" w:cs="Times New Roman"/>
                <w:szCs w:val="24"/>
              </w:rPr>
              <m:t>la</m:t>
            </m:r>
            <m:ctrlPr>
              <w:rPr>
                <w:rFonts w:ascii="Cambria Math" w:hAnsi="Cambria Math" w:cs="Times New Roman"/>
                <w:szCs w:val="24"/>
              </w:rPr>
            </m:ctrlPr>
          </m:e>
          <m:sub>
            <m:r>
              <m:rPr/>
              <w:rPr>
                <w:rFonts w:ascii="Cambria Math" w:hAnsi="Cambria Math" w:cs="Times New Roman"/>
                <w:szCs w:val="24"/>
              </w:rPr>
              <m:t>i</m:t>
            </m:r>
            <m:ctrlPr>
              <w:rPr>
                <w:rFonts w:ascii="Cambria Math" w:hAnsi="Cambria Math" w:cs="Times New Roman"/>
                <w:szCs w:val="24"/>
              </w:rPr>
            </m:ctrlPr>
          </m:sub>
        </m:sSub>
      </m:oMath>
      <w:r>
        <w:rPr>
          <w:rFonts w:cs="Times New Roman"/>
          <w:szCs w:val="24"/>
        </w:rPr>
        <w:t>表示粗粒度图像块注意力模块</w:t>
      </w:r>
      <w:r>
        <w:rPr>
          <w:rFonts w:hint="eastAsia" w:cs="Times New Roman"/>
          <w:szCs w:val="24"/>
        </w:rPr>
        <w:t>产生的粗粒度注意力和先验位置图</w:t>
      </w:r>
      <w:r>
        <w:rPr>
          <w:rFonts w:cs="Times New Roman"/>
          <w:szCs w:val="24"/>
        </w:rPr>
        <w:t>的损失</w:t>
      </w:r>
      <w:r>
        <w:rPr>
          <w:rFonts w:hint="eastAsia" w:cs="Times New Roman"/>
          <w:szCs w:val="24"/>
        </w:rPr>
        <w:t>。</w:t>
      </w:r>
    </w:p>
    <w:p>
      <w:pPr>
        <w:overflowPunct w:val="0"/>
        <w:ind w:firstLine="480" w:firstLineChars="200"/>
        <w:rPr>
          <w:rFonts w:cs="Times New Roman"/>
          <w:szCs w:val="24"/>
        </w:rPr>
      </w:pPr>
      <w:r>
        <w:rPr>
          <w:rFonts w:cs="Times New Roman"/>
          <w:szCs w:val="24"/>
        </w:rPr>
        <w:t xml:space="preserve">对于其他对比实验，我们都使用EML </w:t>
      </w:r>
      <w:r>
        <w:rPr>
          <w:rFonts w:hint="eastAsia" w:cs="Times New Roman"/>
          <w:szCs w:val="24"/>
        </w:rPr>
        <w:t>l</w:t>
      </w:r>
      <w:r>
        <w:rPr>
          <w:rFonts w:cs="Times New Roman"/>
          <w:szCs w:val="24"/>
        </w:rPr>
        <w:t>oss</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"_ENREF_26" \o "Zhou, 2021 #16" </w:instrText>
      </w:r>
      <w:r>
        <w:fldChar w:fldCharType="separate"/>
      </w:r>
      <w:r>
        <w:rPr>
          <w:rFonts w:cs="Times New Roman"/>
          <w:szCs w:val="24"/>
          <w:vertAlign w:val="superscript"/>
        </w:rPr>
        <w:t>26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函数进行训练。其中α被设置为0.75，γ被设置为2。</w:t>
      </w:r>
    </w:p>
    <w:p>
      <w:pPr>
        <w:pStyle w:val="3"/>
        <w:spacing w:before="156" w:after="156"/>
      </w:pPr>
      <w:bookmarkStart w:id="234" w:name="_Toc130735775"/>
      <w:r>
        <w:rPr>
          <w:rFonts w:hint="eastAsia"/>
        </w:rPr>
        <w:t>4</w:t>
      </w:r>
      <w:r>
        <w:t xml:space="preserve">.5 </w:t>
      </w:r>
      <w:r>
        <w:rPr>
          <w:rFonts w:hint="eastAsia"/>
        </w:rPr>
        <w:t>实验结果及分析</w:t>
      </w:r>
      <w:bookmarkEnd w:id="234"/>
    </w:p>
    <w:p>
      <w:pPr>
        <w:pStyle w:val="4"/>
        <w:spacing w:before="156" w:after="156"/>
      </w:pPr>
      <w:bookmarkStart w:id="235" w:name="_Toc130735776"/>
      <w:r>
        <w:t>4.5.1 消融研究</w:t>
      </w:r>
      <w:bookmarkEnd w:id="235"/>
    </w:p>
    <w:p>
      <w:pPr>
        <w:overflowPunct w:val="0"/>
        <w:ind w:firstLine="480" w:firstLineChars="200"/>
        <w:rPr>
          <w:rFonts w:cs="Times New Roman"/>
          <w:szCs w:val="24"/>
        </w:rPr>
      </w:pPr>
      <w:r>
        <w:rPr>
          <w:rFonts w:cs="Times New Roman"/>
          <w:szCs w:val="24"/>
        </w:rPr>
        <w:t>为了测试每种方法的</w:t>
      </w:r>
      <w:r>
        <w:rPr>
          <w:rFonts w:hint="eastAsia" w:cs="Times New Roman"/>
          <w:szCs w:val="24"/>
        </w:rPr>
        <w:t>有效性</w:t>
      </w:r>
      <w:r>
        <w:rPr>
          <w:rFonts w:cs="Times New Roman"/>
          <w:szCs w:val="24"/>
        </w:rPr>
        <w:t>，我们</w:t>
      </w:r>
      <w:r>
        <w:rPr>
          <w:rFonts w:hint="eastAsia" w:cs="Times New Roman"/>
          <w:szCs w:val="24"/>
        </w:rPr>
        <w:t>移除A</w:t>
      </w:r>
      <w:r>
        <w:rPr>
          <w:rFonts w:cs="Times New Roman"/>
          <w:szCs w:val="24"/>
        </w:rPr>
        <w:t>GMR-N</w:t>
      </w:r>
      <w:r>
        <w:rPr>
          <w:rFonts w:hint="eastAsia" w:cs="Times New Roman"/>
          <w:szCs w:val="24"/>
        </w:rPr>
        <w:t>et中解</w:t>
      </w:r>
      <w:r>
        <w:rPr>
          <w:rFonts w:cs="Times New Roman"/>
          <w:szCs w:val="24"/>
        </w:rPr>
        <w:t>码阶段的多尺度</w:t>
      </w:r>
      <w:r>
        <w:rPr>
          <w:rFonts w:hint="eastAsia" w:cs="Times New Roman"/>
          <w:szCs w:val="24"/>
        </w:rPr>
        <w:t>反卷积上采样</w:t>
      </w:r>
      <w:r>
        <w:rPr>
          <w:rFonts w:cs="Times New Roman"/>
          <w:szCs w:val="24"/>
        </w:rPr>
        <w:t>模块</w:t>
      </w:r>
      <w:r>
        <w:rPr>
          <w:rFonts w:hint="eastAsia" w:cs="Times New Roman"/>
          <w:szCs w:val="24"/>
        </w:rPr>
        <w:t>并</w:t>
      </w:r>
      <w:r>
        <w:rPr>
          <w:rFonts w:cs="Times New Roman"/>
          <w:szCs w:val="24"/>
        </w:rPr>
        <w:t>作为</w:t>
      </w:r>
      <w:r>
        <w:rPr>
          <w:rFonts w:hint="eastAsia" w:cs="Times New Roman"/>
          <w:szCs w:val="24"/>
        </w:rPr>
        <w:t>骨干网络</w:t>
      </w:r>
      <w:r>
        <w:rPr>
          <w:rFonts w:cs="Times New Roman"/>
          <w:szCs w:val="24"/>
        </w:rPr>
        <w:t>，然后逐渐加入我们的方法</w:t>
      </w:r>
      <w:r>
        <w:rPr>
          <w:rFonts w:hint="eastAsia" w:cs="Times New Roman"/>
          <w:szCs w:val="24"/>
        </w:rPr>
        <w:t>，实验的定量</w:t>
      </w:r>
      <w:r>
        <w:rPr>
          <w:rFonts w:cs="Times New Roman"/>
          <w:szCs w:val="24"/>
        </w:rPr>
        <w:t>数据总结于</w:t>
      </w:r>
      <w:r>
        <w:rPr>
          <w:rFonts w:cs="Times New Roman"/>
          <w:szCs w:val="24"/>
        </w:rPr>
        <w:fldChar w:fldCharType="begin"/>
      </w:r>
      <w:r>
        <w:rPr>
          <w:rFonts w:cs="Times New Roman"/>
          <w:szCs w:val="24"/>
        </w:rPr>
        <w:instrText xml:space="preserve"> REF _Ref130467734 \h  \* MERGEFORMAT </w:instrText>
      </w:r>
      <w:r>
        <w:rPr>
          <w:rFonts w:cs="Times New Roman"/>
          <w:szCs w:val="24"/>
        </w:rPr>
        <w:fldChar w:fldCharType="separate"/>
      </w:r>
      <w:r>
        <w:rPr>
          <w:rFonts w:cs="Times New Roman"/>
          <w:szCs w:val="24"/>
        </w:rPr>
        <w:t>表4.1</w:t>
      </w:r>
      <w:r>
        <w:rPr>
          <w:rFonts w:cs="Times New Roman"/>
          <w:szCs w:val="24"/>
        </w:rPr>
        <w:fldChar w:fldCharType="end"/>
      </w:r>
      <w:r>
        <w:rPr>
          <w:rFonts w:cs="Times New Roman"/>
          <w:szCs w:val="24"/>
        </w:rPr>
        <w:t>。我们</w:t>
      </w:r>
      <w:r>
        <w:rPr>
          <w:rFonts w:hint="eastAsia" w:cs="Times New Roman"/>
          <w:szCs w:val="24"/>
        </w:rPr>
        <w:t>首先</w:t>
      </w:r>
      <w:r>
        <w:rPr>
          <w:rFonts w:cs="Times New Roman"/>
          <w:szCs w:val="24"/>
        </w:rPr>
        <w:t>通过使用目标</w:t>
      </w:r>
      <w:r>
        <w:rPr>
          <w:rFonts w:hint="eastAsia" w:cs="Times New Roman"/>
          <w:szCs w:val="24"/>
        </w:rPr>
        <w:t>感知损失</w:t>
      </w:r>
      <w:r>
        <w:rPr>
          <w:rFonts w:cs="Times New Roman"/>
          <w:szCs w:val="24"/>
        </w:rPr>
        <w:t>函数给正样本损失分配高权重来改善</w:t>
      </w:r>
      <w:r>
        <w:rPr>
          <w:rFonts w:hint="eastAsia" w:cs="Times New Roman"/>
          <w:szCs w:val="24"/>
        </w:rPr>
        <w:t>对</w:t>
      </w:r>
      <w:r>
        <w:rPr>
          <w:rFonts w:cs="Times New Roman"/>
          <w:szCs w:val="24"/>
        </w:rPr>
        <w:t>目标的监督</w:t>
      </w:r>
      <w:r>
        <w:rPr>
          <w:rFonts w:hint="eastAsia" w:cs="Times New Roman"/>
          <w:szCs w:val="24"/>
        </w:rPr>
        <w:t>和增加对假阴性的惩罚</w:t>
      </w:r>
      <w:r>
        <w:rPr>
          <w:rFonts w:cs="Times New Roman"/>
          <w:szCs w:val="24"/>
        </w:rPr>
        <w:t>，以提高正样本的分类精度，</w:t>
      </w:r>
      <w:r>
        <w:rPr>
          <w:rFonts w:hint="eastAsia" w:cs="Times New Roman"/>
          <w:szCs w:val="24"/>
        </w:rPr>
        <w:t>因此</w:t>
      </w:r>
      <w:r>
        <w:rPr>
          <w:rFonts w:cs="Times New Roman"/>
          <w:szCs w:val="24"/>
        </w:rPr>
        <w:t>召回率增加了0.045，同时我们也补偿了部分负样本的损失</w:t>
      </w:r>
      <w:r>
        <w:rPr>
          <w:rFonts w:hint="eastAsia" w:cs="Times New Roman"/>
          <w:szCs w:val="24"/>
        </w:rPr>
        <w:t>来增加对假阳性的惩罚</w:t>
      </w:r>
      <w:r>
        <w:rPr>
          <w:rFonts w:cs="Times New Roman"/>
          <w:szCs w:val="24"/>
        </w:rPr>
        <w:t>，避免了</w:t>
      </w:r>
      <w:r>
        <w:rPr>
          <w:rFonts w:hint="eastAsia" w:cs="Times New Roman"/>
          <w:szCs w:val="24"/>
        </w:rPr>
        <w:t>精确率</w:t>
      </w:r>
      <w:r>
        <w:rPr>
          <w:rFonts w:cs="Times New Roman"/>
          <w:szCs w:val="24"/>
        </w:rPr>
        <w:t>的下降，所以DSC提高了0.036。然后，加入粗粒度</w:t>
      </w:r>
      <w:r>
        <w:rPr>
          <w:rFonts w:hint="eastAsia" w:cs="Times New Roman"/>
          <w:szCs w:val="24"/>
        </w:rPr>
        <w:t>残差学习</w:t>
      </w:r>
      <w:r>
        <w:rPr>
          <w:rFonts w:cs="Times New Roman"/>
          <w:szCs w:val="24"/>
        </w:rPr>
        <w:t>模块，RA单元有效地增强了目标</w:t>
      </w:r>
      <w:r>
        <w:rPr>
          <w:rFonts w:hint="eastAsia" w:cs="Times New Roman"/>
          <w:szCs w:val="24"/>
        </w:rPr>
        <w:t>残差</w:t>
      </w:r>
      <w:r>
        <w:rPr>
          <w:rFonts w:cs="Times New Roman"/>
          <w:szCs w:val="24"/>
        </w:rPr>
        <w:t>特征表示</w:t>
      </w:r>
      <w:r>
        <w:rPr>
          <w:rFonts w:hint="eastAsia" w:cs="Times New Roman"/>
          <w:szCs w:val="24"/>
        </w:rPr>
        <w:t>，减少了预测结果的假阴性；</w:t>
      </w:r>
      <w:r>
        <w:rPr>
          <w:rFonts w:cs="Times New Roman"/>
          <w:szCs w:val="24"/>
        </w:rPr>
        <w:t>同时我们用PA单元来抑制目标附近的背景噪声</w:t>
      </w:r>
      <w:r>
        <w:rPr>
          <w:rFonts w:hint="eastAsia" w:cs="Times New Roman"/>
          <w:szCs w:val="24"/>
        </w:rPr>
        <w:t>，减少了预测结果的假阳性。</w:t>
      </w:r>
      <w:r>
        <w:rPr>
          <w:rFonts w:cs="Times New Roman"/>
          <w:szCs w:val="24"/>
        </w:rPr>
        <w:t>所以</w:t>
      </w:r>
      <w:r>
        <w:rPr>
          <w:rFonts w:hint="eastAsia" w:cs="Times New Roman"/>
          <w:szCs w:val="24"/>
        </w:rPr>
        <w:t>加入粗粒度残差学习模块后，</w:t>
      </w:r>
      <w:r>
        <w:rPr>
          <w:rFonts w:cs="Times New Roman"/>
          <w:szCs w:val="24"/>
        </w:rPr>
        <w:t>召回率、</w:t>
      </w:r>
      <w:r>
        <w:rPr>
          <w:rFonts w:hint="eastAsia" w:cs="Times New Roman"/>
          <w:szCs w:val="24"/>
        </w:rPr>
        <w:t>精确率</w:t>
      </w:r>
      <w:r>
        <w:rPr>
          <w:rFonts w:cs="Times New Roman"/>
          <w:szCs w:val="24"/>
        </w:rPr>
        <w:t>和DSC都得到了提高。</w:t>
      </w:r>
      <w:r>
        <w:rPr>
          <w:rFonts w:hint="eastAsia" w:cs="Times New Roman"/>
          <w:szCs w:val="24"/>
        </w:rPr>
        <w:t>最后</w:t>
      </w:r>
      <w:r>
        <w:rPr>
          <w:rFonts w:cs="Times New Roman"/>
          <w:szCs w:val="24"/>
        </w:rPr>
        <w:t>，</w:t>
      </w:r>
      <w:r>
        <w:rPr>
          <w:rFonts w:hint="eastAsia" w:cs="Times New Roman"/>
          <w:szCs w:val="24"/>
        </w:rPr>
        <w:t>在解码阶段，</w:t>
      </w:r>
      <w:r>
        <w:rPr>
          <w:rFonts w:cs="Times New Roman"/>
          <w:szCs w:val="24"/>
        </w:rPr>
        <w:t>我们把这两个</w:t>
      </w:r>
      <w:r>
        <w:rPr>
          <w:rFonts w:hint="eastAsia" w:cs="Times New Roman"/>
          <w:szCs w:val="24"/>
        </w:rPr>
        <w:t>方法</w:t>
      </w:r>
      <w:r>
        <w:rPr>
          <w:rFonts w:cs="Times New Roman"/>
          <w:szCs w:val="24"/>
        </w:rPr>
        <w:t>结合起来，</w:t>
      </w:r>
      <w:r>
        <w:rPr>
          <w:rFonts w:hint="eastAsia" w:cs="Times New Roman"/>
          <w:szCs w:val="24"/>
        </w:rPr>
        <w:t>循环的使用目标感知损失监督侧输出预测并且使用粗粒度残差学习模块学习残差特征，</w:t>
      </w:r>
      <w:r>
        <w:rPr>
          <w:rFonts w:cs="Times New Roman"/>
          <w:szCs w:val="24"/>
        </w:rPr>
        <w:t>召回率和精确</w:t>
      </w:r>
      <w:r>
        <w:rPr>
          <w:rFonts w:hint="eastAsia" w:cs="Times New Roman"/>
          <w:szCs w:val="24"/>
        </w:rPr>
        <w:t>率</w:t>
      </w:r>
      <w:r>
        <w:rPr>
          <w:rFonts w:cs="Times New Roman"/>
          <w:szCs w:val="24"/>
        </w:rPr>
        <w:t>都得到了提高。</w:t>
      </w:r>
    </w:p>
    <w:p>
      <w:pPr>
        <w:pStyle w:val="6"/>
        <w:keepNext/>
        <w:spacing w:line="240" w:lineRule="auto"/>
        <w:jc w:val="center"/>
        <w:rPr>
          <w:rFonts w:ascii="宋体" w:hAnsi="宋体" w:eastAsia="宋体" w:cs="Times New Roman"/>
          <w:b/>
          <w:bCs/>
          <w:sz w:val="21"/>
          <w:szCs w:val="21"/>
        </w:rPr>
      </w:pPr>
      <w:bookmarkStart w:id="236" w:name="_Ref130467734"/>
      <w:bookmarkStart w:id="237" w:name="_Toc130472050"/>
      <w:bookmarkStart w:id="238" w:name="_Toc129438548"/>
      <w:r>
        <w:rPr>
          <w:rFonts w:ascii="宋体" w:hAnsi="宋体" w:eastAsia="宋体"/>
          <w:b/>
          <w:bCs/>
          <w:sz w:val="21"/>
          <w:szCs w:val="21"/>
        </w:rPr>
        <w:t>表</w:t>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1</w:t>
      </w:r>
      <w:r>
        <w:rPr>
          <w:rFonts w:ascii="Times New Roman" w:hAnsi="Times New Roman" w:eastAsia="宋体" w:cs="Times New Roman"/>
          <w:b/>
          <w:bCs/>
          <w:sz w:val="21"/>
          <w:szCs w:val="21"/>
        </w:rPr>
        <w:fldChar w:fldCharType="end"/>
      </w:r>
      <w:bookmarkEnd w:id="236"/>
      <w:r>
        <w:rPr>
          <w:rFonts w:ascii="Times New Roman" w:hAnsi="Times New Roman" w:eastAsia="宋体" w:cs="Times New Roman"/>
          <w:b/>
          <w:bCs/>
          <w:sz w:val="21"/>
          <w:szCs w:val="21"/>
        </w:rPr>
        <w:t xml:space="preserve">  </w:t>
      </w:r>
      <w:r>
        <w:rPr>
          <w:rFonts w:ascii="宋体" w:hAnsi="宋体" w:eastAsia="宋体" w:cs="Times New Roman"/>
          <w:b/>
          <w:bCs/>
          <w:sz w:val="21"/>
          <w:szCs w:val="21"/>
        </w:rPr>
        <w:t>消融实验的定量结果</w:t>
      </w:r>
      <w:bookmarkEnd w:id="237"/>
      <w:bookmarkEnd w:id="238"/>
    </w:p>
    <w:p>
      <w:pPr>
        <w:pStyle w:val="6"/>
        <w:spacing w:line="240" w:lineRule="auto"/>
        <w:jc w:val="center"/>
        <w:rPr>
          <w:rFonts w:ascii="Times New Roman" w:hAnsi="Times New Roman" w:eastAsia="宋体" w:cs="Times New Roman"/>
          <w:b/>
          <w:bCs/>
          <w:sz w:val="21"/>
          <w:szCs w:val="21"/>
        </w:rPr>
      </w:pPr>
      <w:bookmarkStart w:id="239" w:name="_Toc129438564"/>
      <w:bookmarkStart w:id="240" w:name="_Toc130472066"/>
      <w:r>
        <w:rPr>
          <w:rFonts w:ascii="Times New Roman" w:hAnsi="Times New Roman" w:eastAsia="宋体" w:cs="Times New Roman"/>
          <w:b/>
          <w:bCs/>
          <w:sz w:val="21"/>
          <w:szCs w:val="21"/>
        </w:rPr>
        <w:t>Table 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Table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1</w:t>
      </w:r>
      <w:r>
        <w:rPr>
          <w:rFonts w:ascii="Times New Roman" w:hAnsi="Times New Roman" w:eastAsia="宋体" w:cs="Times New Roman"/>
          <w:b/>
          <w:bCs/>
          <w:sz w:val="21"/>
          <w:szCs w:val="21"/>
        </w:rPr>
        <w:fldChar w:fldCharType="end"/>
      </w:r>
      <w:r>
        <w:rPr>
          <w:rFonts w:ascii="Times New Roman" w:hAnsi="Times New Roman" w:eastAsia="宋体" w:cs="Times New Roman"/>
          <w:b/>
          <w:bCs/>
          <w:sz w:val="21"/>
          <w:szCs w:val="21"/>
        </w:rPr>
        <w:t xml:space="preserve">  Quantitative results of ablation experiments</w:t>
      </w:r>
      <w:bookmarkEnd w:id="239"/>
      <w:bookmarkEnd w:id="240"/>
    </w:p>
    <w:tbl>
      <w:tblPr>
        <w:tblStyle w:val="19"/>
        <w:tblW w:w="791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29"/>
        <w:gridCol w:w="1397"/>
        <w:gridCol w:w="1169"/>
        <w:gridCol w:w="1173"/>
        <w:gridCol w:w="13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36"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方法</w:t>
            </w:r>
          </w:p>
        </w:tc>
        <w:tc>
          <w:tcPr>
            <w:tcW w:w="1337"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D</w:t>
            </w:r>
            <w:r>
              <w:rPr>
                <w:rFonts w:cs="Times New Roman"/>
                <w:sz w:val="21"/>
                <w:szCs w:val="21"/>
              </w:rPr>
              <w:t>SC(G)</w:t>
            </w:r>
          </w:p>
        </w:tc>
        <w:tc>
          <w:tcPr>
            <w:tcW w:w="1109"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D</w:t>
            </w:r>
            <w:r>
              <w:rPr>
                <w:rFonts w:cs="Times New Roman"/>
                <w:sz w:val="21"/>
                <w:szCs w:val="21"/>
              </w:rPr>
              <w:t>SC</w:t>
            </w:r>
          </w:p>
        </w:tc>
        <w:tc>
          <w:tcPr>
            <w:tcW w:w="1173"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R</w:t>
            </w:r>
            <w:r>
              <w:rPr>
                <w:rFonts w:cs="Times New Roman"/>
                <w:sz w:val="21"/>
                <w:szCs w:val="21"/>
              </w:rPr>
              <w:t>ec</w:t>
            </w:r>
          </w:p>
        </w:tc>
        <w:tc>
          <w:tcPr>
            <w:tcW w:w="1360" w:type="dxa"/>
            <w:tcBorders>
              <w:top w:val="single" w:color="auto" w:sz="4" w:space="0"/>
              <w:bottom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Prec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36" w:type="dxa"/>
            <w:tcBorders>
              <w:top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B</w:t>
            </w:r>
            <w:r>
              <w:rPr>
                <w:rFonts w:cs="Times New Roman"/>
                <w:sz w:val="21"/>
                <w:szCs w:val="21"/>
              </w:rPr>
              <w:t>aseline</w:t>
            </w:r>
          </w:p>
        </w:tc>
        <w:tc>
          <w:tcPr>
            <w:tcW w:w="1337" w:type="dxa"/>
            <w:tcBorders>
              <w:top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.744</w:t>
            </w:r>
          </w:p>
        </w:tc>
        <w:tc>
          <w:tcPr>
            <w:tcW w:w="1109" w:type="dxa"/>
            <w:tcBorders>
              <w:top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.581</w:t>
            </w:r>
          </w:p>
        </w:tc>
        <w:tc>
          <w:tcPr>
            <w:tcW w:w="1173" w:type="dxa"/>
            <w:tcBorders>
              <w:top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.569</w:t>
            </w:r>
          </w:p>
        </w:tc>
        <w:tc>
          <w:tcPr>
            <w:tcW w:w="1360" w:type="dxa"/>
            <w:tcBorders>
              <w:top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.667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36" w:type="dxa"/>
          </w:tcPr>
          <w:p>
            <w:pPr>
              <w:overflowPunct w:val="0"/>
              <w:spacing w:line="240" w:lineRule="auto"/>
              <w:ind w:firstLine="420" w:firstLineChars="200"/>
              <w:jc w:val="center"/>
              <w:rPr>
                <w:rFonts w:cs="Times New Roman"/>
                <w:sz w:val="21"/>
                <w:szCs w:val="21"/>
              </w:rPr>
            </w:pPr>
            <w:r>
              <w:rPr>
                <w:rFonts w:hint="eastAsia" w:cs="Times New Roman"/>
                <w:sz w:val="21"/>
                <w:szCs w:val="21"/>
              </w:rPr>
              <w:t>B</w:t>
            </w:r>
            <w:r>
              <w:rPr>
                <w:rFonts w:cs="Times New Roman"/>
                <w:sz w:val="21"/>
                <w:szCs w:val="21"/>
              </w:rPr>
              <w:t xml:space="preserve">aseline + </w:t>
            </w:r>
            <w:r>
              <w:rPr>
                <w:rFonts w:hint="eastAsia" w:cs="Times New Roman"/>
                <w:sz w:val="21"/>
                <w:szCs w:val="21"/>
              </w:rPr>
              <w:t>C</w:t>
            </w:r>
            <w:r>
              <w:rPr>
                <w:rFonts w:cs="Times New Roman"/>
                <w:sz w:val="21"/>
                <w:szCs w:val="21"/>
              </w:rPr>
              <w:t>RL</w:t>
            </w:r>
          </w:p>
        </w:tc>
        <w:tc>
          <w:tcPr>
            <w:tcW w:w="1337"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.755</w:t>
            </w:r>
          </w:p>
        </w:tc>
        <w:tc>
          <w:tcPr>
            <w:tcW w:w="1109"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.602</w:t>
            </w:r>
          </w:p>
        </w:tc>
        <w:tc>
          <w:tcPr>
            <w:tcW w:w="1173"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.605</w:t>
            </w:r>
          </w:p>
        </w:tc>
        <w:tc>
          <w:tcPr>
            <w:tcW w:w="1360"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.673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36" w:type="dxa"/>
          </w:tcPr>
          <w:p>
            <w:pPr>
              <w:overflowPunct w:val="0"/>
              <w:spacing w:line="240" w:lineRule="auto"/>
              <w:ind w:firstLine="420" w:firstLineChars="200"/>
              <w:jc w:val="center"/>
              <w:rPr>
                <w:rFonts w:cs="Times New Roman"/>
                <w:sz w:val="21"/>
                <w:szCs w:val="21"/>
              </w:rPr>
            </w:pPr>
            <w:r>
              <w:rPr>
                <w:rFonts w:hint="eastAsia" w:cs="Times New Roman"/>
                <w:sz w:val="21"/>
                <w:szCs w:val="21"/>
              </w:rPr>
              <w:t>B</w:t>
            </w:r>
            <w:r>
              <w:rPr>
                <w:rFonts w:cs="Times New Roman"/>
                <w:sz w:val="21"/>
                <w:szCs w:val="21"/>
              </w:rPr>
              <w:t>aseline + TAL</w:t>
            </w:r>
          </w:p>
        </w:tc>
        <w:tc>
          <w:tcPr>
            <w:tcW w:w="1337"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.756</w:t>
            </w:r>
          </w:p>
        </w:tc>
        <w:tc>
          <w:tcPr>
            <w:tcW w:w="1109"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.617</w:t>
            </w:r>
          </w:p>
        </w:tc>
        <w:tc>
          <w:tcPr>
            <w:tcW w:w="1173"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.639</w:t>
            </w:r>
          </w:p>
        </w:tc>
        <w:tc>
          <w:tcPr>
            <w:tcW w:w="1360" w:type="dxa"/>
          </w:tcPr>
          <w:p>
            <w:pPr>
              <w:overflowPunct w:val="0"/>
              <w:spacing w:line="240" w:lineRule="auto"/>
              <w:ind w:firstLine="420" w:firstLineChars="200"/>
              <w:jc w:val="center"/>
              <w:rPr>
                <w:rFonts w:cs="Times New Roman"/>
                <w:sz w:val="21"/>
                <w:szCs w:val="21"/>
              </w:rPr>
            </w:pPr>
            <w:r>
              <w:rPr>
                <w:rFonts w:hint="eastAsia" w:cs="Times New Roman"/>
                <w:sz w:val="21"/>
                <w:szCs w:val="21"/>
              </w:rPr>
              <w:t>0</w:t>
            </w:r>
            <w:r>
              <w:rPr>
                <w:rFonts w:cs="Times New Roman"/>
                <w:sz w:val="21"/>
                <w:szCs w:val="21"/>
              </w:rPr>
              <w:t>.660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36" w:type="dxa"/>
            <w:tcBorders>
              <w:bottom w:val="single" w:color="auto" w:sz="4" w:space="0"/>
            </w:tcBorders>
          </w:tcPr>
          <w:p>
            <w:pPr>
              <w:overflowPunct w:val="0"/>
              <w:spacing w:line="240" w:lineRule="auto"/>
              <w:ind w:firstLine="420" w:firstLineChars="200"/>
              <w:jc w:val="center"/>
              <w:rPr>
                <w:rFonts w:cs="Times New Roman"/>
                <w:sz w:val="21"/>
                <w:szCs w:val="21"/>
              </w:rPr>
            </w:pPr>
            <w:r>
              <w:rPr>
                <w:rFonts w:hint="eastAsia" w:cs="Times New Roman"/>
                <w:sz w:val="21"/>
                <w:szCs w:val="21"/>
              </w:rPr>
              <w:t>B</w:t>
            </w:r>
            <w:r>
              <w:rPr>
                <w:rFonts w:cs="Times New Roman"/>
                <w:sz w:val="21"/>
                <w:szCs w:val="21"/>
              </w:rPr>
              <w:t>aseline</w:t>
            </w:r>
            <w:r>
              <w:rPr>
                <w:rFonts w:hint="eastAsia" w:cs="Times New Roman"/>
                <w:sz w:val="21"/>
                <w:szCs w:val="21"/>
              </w:rPr>
              <w:t xml:space="preserve"> </w:t>
            </w:r>
            <w:r>
              <w:rPr>
                <w:rFonts w:cs="Times New Roman"/>
                <w:sz w:val="21"/>
                <w:szCs w:val="21"/>
              </w:rPr>
              <w:t xml:space="preserve">+ </w:t>
            </w:r>
            <w:r>
              <w:rPr>
                <w:rFonts w:hint="eastAsia" w:cs="Times New Roman"/>
                <w:sz w:val="21"/>
                <w:szCs w:val="21"/>
              </w:rPr>
              <w:t>CRL</w:t>
            </w:r>
            <w:r>
              <w:rPr>
                <w:rFonts w:cs="Times New Roman"/>
                <w:sz w:val="21"/>
                <w:szCs w:val="21"/>
              </w:rPr>
              <w:t>+TAL</w:t>
            </w:r>
          </w:p>
        </w:tc>
        <w:tc>
          <w:tcPr>
            <w:tcW w:w="1337" w:type="dxa"/>
            <w:tcBorders>
              <w:bottom w:val="single" w:color="auto" w:sz="4" w:space="0"/>
            </w:tcBorders>
          </w:tcPr>
          <w:p>
            <w:pPr>
              <w:overflowPunct w:val="0"/>
              <w:spacing w:line="240" w:lineRule="auto"/>
              <w:ind w:firstLine="422" w:firstLineChars="200"/>
              <w:jc w:val="center"/>
              <w:rPr>
                <w:rFonts w:cs="Times New Roman"/>
                <w:b/>
                <w:bCs/>
                <w:sz w:val="21"/>
                <w:szCs w:val="21"/>
              </w:rPr>
            </w:pPr>
            <w:r>
              <w:rPr>
                <w:rFonts w:hint="eastAsia" w:cs="Times New Roman"/>
                <w:b/>
                <w:bCs/>
                <w:sz w:val="21"/>
                <w:szCs w:val="21"/>
              </w:rPr>
              <w:t>0</w:t>
            </w:r>
            <w:r>
              <w:rPr>
                <w:rFonts w:cs="Times New Roman"/>
                <w:b/>
                <w:bCs/>
                <w:sz w:val="21"/>
                <w:szCs w:val="21"/>
              </w:rPr>
              <w:t>.760</w:t>
            </w:r>
          </w:p>
        </w:tc>
        <w:tc>
          <w:tcPr>
            <w:tcW w:w="1109" w:type="dxa"/>
            <w:tcBorders>
              <w:bottom w:val="single" w:color="auto" w:sz="4" w:space="0"/>
            </w:tcBorders>
          </w:tcPr>
          <w:p>
            <w:pPr>
              <w:overflowPunct w:val="0"/>
              <w:spacing w:line="240" w:lineRule="auto"/>
              <w:ind w:firstLine="422" w:firstLineChars="200"/>
              <w:jc w:val="center"/>
              <w:rPr>
                <w:rFonts w:cs="Times New Roman"/>
                <w:b/>
                <w:bCs/>
                <w:sz w:val="21"/>
                <w:szCs w:val="21"/>
              </w:rPr>
            </w:pPr>
            <w:r>
              <w:rPr>
                <w:rFonts w:hint="eastAsia" w:cs="Times New Roman"/>
                <w:b/>
                <w:bCs/>
                <w:sz w:val="21"/>
                <w:szCs w:val="21"/>
              </w:rPr>
              <w:t>0</w:t>
            </w:r>
            <w:r>
              <w:rPr>
                <w:rFonts w:cs="Times New Roman"/>
                <w:b/>
                <w:bCs/>
                <w:sz w:val="21"/>
                <w:szCs w:val="21"/>
              </w:rPr>
              <w:t>.634</w:t>
            </w:r>
          </w:p>
        </w:tc>
        <w:tc>
          <w:tcPr>
            <w:tcW w:w="1173" w:type="dxa"/>
            <w:tcBorders>
              <w:bottom w:val="single" w:color="auto" w:sz="4" w:space="0"/>
            </w:tcBorders>
          </w:tcPr>
          <w:p>
            <w:pPr>
              <w:overflowPunct w:val="0"/>
              <w:spacing w:line="240" w:lineRule="auto"/>
              <w:ind w:firstLine="422" w:firstLineChars="200"/>
              <w:jc w:val="center"/>
              <w:rPr>
                <w:rFonts w:cs="Times New Roman"/>
                <w:b/>
                <w:bCs/>
                <w:sz w:val="21"/>
                <w:szCs w:val="21"/>
              </w:rPr>
            </w:pPr>
            <w:r>
              <w:rPr>
                <w:rFonts w:hint="eastAsia" w:cs="Times New Roman"/>
                <w:b/>
                <w:bCs/>
                <w:sz w:val="21"/>
                <w:szCs w:val="21"/>
              </w:rPr>
              <w:t>0</w:t>
            </w:r>
            <w:r>
              <w:rPr>
                <w:rFonts w:cs="Times New Roman"/>
                <w:b/>
                <w:bCs/>
                <w:sz w:val="21"/>
                <w:szCs w:val="21"/>
              </w:rPr>
              <w:t>.650</w:t>
            </w:r>
          </w:p>
        </w:tc>
        <w:tc>
          <w:tcPr>
            <w:tcW w:w="1360" w:type="dxa"/>
            <w:tcBorders>
              <w:bottom w:val="single" w:color="auto" w:sz="4" w:space="0"/>
            </w:tcBorders>
          </w:tcPr>
          <w:p>
            <w:pPr>
              <w:overflowPunct w:val="0"/>
              <w:spacing w:line="240" w:lineRule="auto"/>
              <w:ind w:firstLine="422" w:firstLineChars="200"/>
              <w:jc w:val="center"/>
              <w:rPr>
                <w:rFonts w:cs="Times New Roman"/>
                <w:b/>
                <w:bCs/>
                <w:sz w:val="21"/>
                <w:szCs w:val="21"/>
              </w:rPr>
            </w:pPr>
            <w:r>
              <w:rPr>
                <w:rFonts w:hint="eastAsia" w:cs="Times New Roman"/>
                <w:b/>
                <w:bCs/>
                <w:sz w:val="21"/>
                <w:szCs w:val="21"/>
              </w:rPr>
              <w:t>0</w:t>
            </w:r>
            <w:r>
              <w:rPr>
                <w:rFonts w:cs="Times New Roman"/>
                <w:b/>
                <w:bCs/>
                <w:sz w:val="21"/>
                <w:szCs w:val="21"/>
              </w:rPr>
              <w:t>.678</w:t>
            </w:r>
          </w:p>
        </w:tc>
      </w:tr>
    </w:tbl>
    <w:p>
      <w:pPr>
        <w:pStyle w:val="4"/>
        <w:spacing w:before="156" w:after="156"/>
      </w:pPr>
      <w:bookmarkStart w:id="241" w:name="_Toc130735777"/>
      <w:r>
        <w:t xml:space="preserve">4.5.2 </w:t>
      </w:r>
      <w:r>
        <w:rPr>
          <w:rFonts w:hint="eastAsia"/>
        </w:rPr>
        <w:t>目标感知监督残差学习网络的分析实验</w:t>
      </w:r>
      <w:bookmarkEnd w:id="241"/>
    </w:p>
    <w:p>
      <w:pPr>
        <w:overflowPunct w:val="0"/>
        <w:ind w:firstLine="480" w:firstLineChars="200"/>
        <w:rPr>
          <w:rFonts w:cs="Times New Roman"/>
          <w:szCs w:val="24"/>
        </w:rPr>
      </w:pPr>
      <w:r>
        <w:rPr>
          <w:rFonts w:hint="eastAsia" w:cs="Times New Roman"/>
          <w:szCs w:val="24"/>
        </w:rPr>
        <w:t>我们通过与先进方法对比的定量指标</w:t>
      </w:r>
      <w:r>
        <w:rPr>
          <w:rFonts w:cs="Times New Roman"/>
          <w:szCs w:val="24"/>
        </w:rPr>
        <w:t>证明网络的良好性能</w:t>
      </w:r>
      <w:r>
        <w:rPr>
          <w:rFonts w:hint="eastAsia" w:cs="Times New Roman"/>
          <w:szCs w:val="24"/>
        </w:rPr>
        <w:t>，</w:t>
      </w:r>
      <w:r>
        <w:rPr>
          <w:rFonts w:cs="Times New Roman"/>
          <w:szCs w:val="24"/>
        </w:rPr>
        <w:t>如</w:t>
      </w:r>
      <w:r>
        <w:rPr>
          <w:rFonts w:cs="Times New Roman"/>
          <w:szCs w:val="24"/>
        </w:rPr>
        <w:fldChar w:fldCharType="begin"/>
      </w:r>
      <w:r>
        <w:rPr>
          <w:rFonts w:cs="Times New Roman"/>
          <w:szCs w:val="24"/>
        </w:rPr>
        <w:instrText xml:space="preserve"> REF _Ref130467762 \h  \* MERGEFORMAT </w:instrText>
      </w:r>
      <w:r>
        <w:rPr>
          <w:rFonts w:cs="Times New Roman"/>
          <w:szCs w:val="24"/>
        </w:rPr>
        <w:fldChar w:fldCharType="separate"/>
      </w:r>
      <w:r>
        <w:rPr>
          <w:rFonts w:cs="Times New Roman"/>
          <w:szCs w:val="24"/>
        </w:rPr>
        <w:t>表4.2</w:t>
      </w:r>
      <w:r>
        <w:rPr>
          <w:rFonts w:cs="Times New Roman"/>
          <w:szCs w:val="24"/>
        </w:rPr>
        <w:fldChar w:fldCharType="end"/>
      </w:r>
      <w:r>
        <w:rPr>
          <w:rFonts w:cs="Times New Roman"/>
          <w:szCs w:val="24"/>
        </w:rPr>
        <w:t>所示，我们的方法在两</w:t>
      </w:r>
      <w:r>
        <w:rPr>
          <w:rFonts w:hint="eastAsia" w:cs="Times New Roman"/>
          <w:szCs w:val="24"/>
        </w:rPr>
        <w:t>个脑卒中分割</w:t>
      </w:r>
      <w:r>
        <w:rPr>
          <w:rFonts w:cs="Times New Roman"/>
          <w:szCs w:val="24"/>
        </w:rPr>
        <w:t>数据集上取得了最佳的平均DSC、</w:t>
      </w:r>
      <w:r>
        <w:rPr>
          <w:rFonts w:hint="eastAsia" w:cs="Times New Roman"/>
          <w:szCs w:val="24"/>
        </w:rPr>
        <w:t>Recall、</w:t>
      </w:r>
      <w:r>
        <w:rPr>
          <w:rFonts w:cs="Times New Roman"/>
          <w:szCs w:val="24"/>
        </w:rPr>
        <w:t>Jaccard和DSC</w:t>
      </w:r>
      <w:r>
        <w:rPr>
          <w:rFonts w:hint="eastAsia" w:cs="Times New Roman"/>
          <w:szCs w:val="24"/>
        </w:rPr>
        <w:t>(G)</w:t>
      </w:r>
      <w:r>
        <w:rPr>
          <w:rFonts w:cs="Times New Roman"/>
          <w:szCs w:val="24"/>
        </w:rPr>
        <w:t>。这些改进是由于</w:t>
      </w:r>
      <w:r>
        <w:rPr>
          <w:rFonts w:hint="eastAsia" w:cs="Times New Roman"/>
          <w:szCs w:val="24"/>
        </w:rPr>
        <w:t>目标感知损失函数</w:t>
      </w:r>
      <w:r>
        <w:rPr>
          <w:rFonts w:cs="Times New Roman"/>
          <w:szCs w:val="24"/>
        </w:rPr>
        <w:t>将监督重点放在目标区域，</w:t>
      </w:r>
      <w:r>
        <w:rPr>
          <w:rFonts w:hint="eastAsia" w:cs="Times New Roman"/>
          <w:szCs w:val="24"/>
        </w:rPr>
        <w:t>而且粗粒度残差学习模块</w:t>
      </w:r>
      <w:r>
        <w:rPr>
          <w:rFonts w:cs="Times New Roman"/>
          <w:szCs w:val="24"/>
        </w:rPr>
        <w:t>在解码阶段增强了未</w:t>
      </w:r>
      <w:r>
        <w:rPr>
          <w:rFonts w:hint="eastAsia" w:cs="Times New Roman"/>
          <w:szCs w:val="24"/>
        </w:rPr>
        <w:t>识别</w:t>
      </w:r>
      <w:r>
        <w:rPr>
          <w:rFonts w:cs="Times New Roman"/>
          <w:szCs w:val="24"/>
        </w:rPr>
        <w:t>的目标</w:t>
      </w:r>
      <w:r>
        <w:rPr>
          <w:rFonts w:hint="eastAsia" w:cs="Times New Roman"/>
          <w:szCs w:val="24"/>
        </w:rPr>
        <w:t>残差特征的表达</w:t>
      </w:r>
      <w:r>
        <w:rPr>
          <w:rFonts w:cs="Times New Roman"/>
          <w:szCs w:val="24"/>
        </w:rPr>
        <w:t>。我们在这两个数据集上的召回率分别为0.650和0.688，表明我们的方法与其他网络相比能够很好地提取目标特征</w:t>
      </w:r>
      <w:r>
        <w:rPr>
          <w:rFonts w:hint="eastAsia" w:cs="Times New Roman"/>
          <w:szCs w:val="24"/>
        </w:rPr>
        <w:t>，更</w:t>
      </w:r>
      <w:r>
        <w:rPr>
          <w:rFonts w:cs="Times New Roman"/>
          <w:szCs w:val="24"/>
        </w:rPr>
        <w:t>有利于克服</w:t>
      </w:r>
      <w:r>
        <w:rPr>
          <w:rFonts w:hint="eastAsia" w:cs="Times New Roman"/>
          <w:szCs w:val="24"/>
        </w:rPr>
        <w:t>脑卒中</w:t>
      </w:r>
      <w:r>
        <w:rPr>
          <w:rFonts w:cs="Times New Roman"/>
          <w:szCs w:val="24"/>
        </w:rPr>
        <w:t>分割结果的假阴性偏</w:t>
      </w:r>
      <w:r>
        <w:rPr>
          <w:rFonts w:hint="eastAsia" w:cs="Times New Roman"/>
          <w:szCs w:val="24"/>
        </w:rPr>
        <w:t>高的</w:t>
      </w:r>
      <w:r>
        <w:rPr>
          <w:rFonts w:cs="Times New Roman"/>
          <w:szCs w:val="24"/>
        </w:rPr>
        <w:t>问题。此外，</w:t>
      </w:r>
      <w:r>
        <w:rPr>
          <w:rFonts w:hint="eastAsia" w:cs="Times New Roman"/>
          <w:szCs w:val="24"/>
        </w:rPr>
        <w:t>精确率</w:t>
      </w:r>
      <w:r>
        <w:rPr>
          <w:rFonts w:cs="Times New Roman"/>
          <w:szCs w:val="24"/>
        </w:rPr>
        <w:t>分别取得了第二和第四的好成绩，表明我们在提高了召回率</w:t>
      </w:r>
      <w:r>
        <w:rPr>
          <w:rFonts w:hint="eastAsia" w:cs="Times New Roman"/>
          <w:szCs w:val="24"/>
        </w:rPr>
        <w:t>的</w:t>
      </w:r>
      <w:r>
        <w:rPr>
          <w:rFonts w:cs="Times New Roman"/>
          <w:szCs w:val="24"/>
        </w:rPr>
        <w:t>同时很好地平衡了</w:t>
      </w:r>
      <w:r>
        <w:rPr>
          <w:rFonts w:hint="eastAsia" w:cs="Times New Roman"/>
          <w:szCs w:val="24"/>
        </w:rPr>
        <w:t>精确率</w:t>
      </w:r>
      <w:r>
        <w:rPr>
          <w:rFonts w:cs="Times New Roman"/>
          <w:szCs w:val="24"/>
        </w:rPr>
        <w:t>，没有使网络过度地挖掘目标</w:t>
      </w:r>
      <w:r>
        <w:rPr>
          <w:rFonts w:hint="eastAsia" w:cs="Times New Roman"/>
          <w:szCs w:val="24"/>
        </w:rPr>
        <w:t>正</w:t>
      </w:r>
      <w:r>
        <w:rPr>
          <w:rFonts w:cs="Times New Roman"/>
          <w:szCs w:val="24"/>
        </w:rPr>
        <w:t>样本而忽略背景</w:t>
      </w:r>
      <w:r>
        <w:rPr>
          <w:rFonts w:hint="eastAsia" w:cs="Times New Roman"/>
          <w:szCs w:val="24"/>
        </w:rPr>
        <w:t>负</w:t>
      </w:r>
      <w:r>
        <w:rPr>
          <w:rFonts w:cs="Times New Roman"/>
          <w:szCs w:val="24"/>
        </w:rPr>
        <w:t>样本。</w:t>
      </w:r>
    </w:p>
    <w:p>
      <w:pPr>
        <w:pStyle w:val="6"/>
        <w:spacing w:line="240" w:lineRule="auto"/>
        <w:jc w:val="center"/>
        <w:rPr>
          <w:rFonts w:ascii="宋体" w:hAnsi="宋体" w:eastAsia="宋体" w:cs="Times New Roman"/>
          <w:b/>
          <w:bCs/>
          <w:sz w:val="21"/>
          <w:szCs w:val="21"/>
        </w:rPr>
      </w:pPr>
      <w:bookmarkStart w:id="242" w:name="_Ref130467762"/>
      <w:bookmarkStart w:id="243" w:name="_Toc129438549"/>
      <w:bookmarkStart w:id="244" w:name="_Toc130472051"/>
      <w:r>
        <w:rPr>
          <w:rFonts w:ascii="宋体" w:hAnsi="宋体" w:eastAsia="宋体"/>
          <w:b/>
          <w:bCs/>
          <w:sz w:val="21"/>
          <w:szCs w:val="21"/>
        </w:rPr>
        <w:t>表</w:t>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2</w:t>
      </w:r>
      <w:r>
        <w:rPr>
          <w:rFonts w:ascii="Times New Roman" w:hAnsi="Times New Roman" w:eastAsia="宋体" w:cs="Times New Roman"/>
          <w:b/>
          <w:bCs/>
          <w:sz w:val="21"/>
          <w:szCs w:val="21"/>
        </w:rPr>
        <w:fldChar w:fldCharType="end"/>
      </w:r>
      <w:bookmarkEnd w:id="242"/>
      <w:r>
        <w:rPr>
          <w:rFonts w:ascii="Times New Roman" w:hAnsi="Times New Roman" w:eastAsia="宋体" w:cs="Times New Roman"/>
          <w:b/>
          <w:bCs/>
          <w:sz w:val="21"/>
          <w:szCs w:val="21"/>
        </w:rPr>
        <w:t xml:space="preserve"> </w:t>
      </w:r>
      <w:r>
        <w:rPr>
          <w:rFonts w:ascii="宋体" w:hAnsi="宋体" w:eastAsia="宋体"/>
          <w:b/>
          <w:bCs/>
          <w:sz w:val="21"/>
          <w:szCs w:val="21"/>
        </w:rPr>
        <w:t xml:space="preserve"> </w:t>
      </w:r>
      <w:bookmarkEnd w:id="243"/>
      <w:r>
        <w:rPr>
          <w:rFonts w:hint="eastAsia" w:ascii="宋体" w:hAnsi="宋体" w:eastAsia="宋体" w:cs="Times New Roman"/>
          <w:b/>
          <w:bCs/>
          <w:sz w:val="21"/>
          <w:szCs w:val="21"/>
        </w:rPr>
        <w:t>在</w:t>
      </w:r>
      <w:r>
        <w:rPr>
          <w:rFonts w:ascii="宋体" w:hAnsi="宋体" w:eastAsia="宋体" w:cs="Times New Roman"/>
          <w:b/>
          <w:bCs/>
          <w:sz w:val="21"/>
          <w:szCs w:val="21"/>
        </w:rPr>
        <w:t>ATLAS</w:t>
      </w:r>
      <w:r>
        <w:rPr>
          <w:rFonts w:hint="eastAsia" w:ascii="宋体" w:hAnsi="宋体" w:eastAsia="宋体" w:cs="Times New Roman"/>
          <w:b/>
          <w:bCs/>
          <w:sz w:val="21"/>
          <w:szCs w:val="21"/>
        </w:rPr>
        <w:t>和I</w:t>
      </w:r>
      <w:r>
        <w:rPr>
          <w:rFonts w:ascii="宋体" w:hAnsi="宋体" w:eastAsia="宋体" w:cs="Times New Roman"/>
          <w:b/>
          <w:bCs/>
          <w:sz w:val="21"/>
          <w:szCs w:val="21"/>
        </w:rPr>
        <w:t>SLES</w:t>
      </w:r>
      <w:r>
        <w:rPr>
          <w:rFonts w:hint="eastAsia" w:ascii="宋体" w:hAnsi="宋体" w:eastAsia="宋体" w:cs="Times New Roman"/>
          <w:b/>
          <w:bCs/>
          <w:sz w:val="21"/>
          <w:szCs w:val="21"/>
        </w:rPr>
        <w:t>数据集上的对比</w:t>
      </w:r>
      <w:bookmarkEnd w:id="244"/>
    </w:p>
    <w:p>
      <w:pPr>
        <w:pStyle w:val="6"/>
        <w:spacing w:line="240" w:lineRule="auto"/>
        <w:jc w:val="center"/>
        <w:rPr>
          <w:rFonts w:ascii="Times New Roman" w:hAnsi="Times New Roman" w:eastAsia="宋体" w:cs="Times New Roman"/>
          <w:b/>
          <w:bCs/>
          <w:sz w:val="21"/>
          <w:szCs w:val="21"/>
        </w:rPr>
      </w:pPr>
      <w:bookmarkStart w:id="245" w:name="_Toc129438565"/>
      <w:bookmarkStart w:id="246" w:name="_Toc130472067"/>
      <w:r>
        <w:rPr>
          <w:rFonts w:ascii="Times New Roman" w:hAnsi="Times New Roman" w:eastAsia="宋体" w:cs="Times New Roman"/>
          <w:b/>
          <w:bCs/>
          <w:sz w:val="21"/>
          <w:szCs w:val="21"/>
        </w:rPr>
        <w:t>Table 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Table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2</w:t>
      </w:r>
      <w:r>
        <w:rPr>
          <w:rFonts w:ascii="Times New Roman" w:hAnsi="Times New Roman" w:eastAsia="宋体" w:cs="Times New Roman"/>
          <w:b/>
          <w:bCs/>
          <w:sz w:val="21"/>
          <w:szCs w:val="21"/>
        </w:rPr>
        <w:fldChar w:fldCharType="end"/>
      </w:r>
      <w:r>
        <w:rPr>
          <w:rFonts w:ascii="Times New Roman" w:hAnsi="Times New Roman" w:eastAsia="宋体" w:cs="Times New Roman"/>
          <w:b/>
          <w:bCs/>
          <w:sz w:val="21"/>
          <w:szCs w:val="21"/>
        </w:rPr>
        <w:t xml:space="preserve">  </w:t>
      </w:r>
      <w:bookmarkEnd w:id="245"/>
      <w:r>
        <w:rPr>
          <w:rFonts w:ascii="Times New Roman" w:hAnsi="Times New Roman" w:eastAsia="宋体" w:cs="Times New Roman"/>
          <w:b/>
          <w:bCs/>
          <w:sz w:val="21"/>
          <w:szCs w:val="21"/>
        </w:rPr>
        <w:t>Comparison on ATLAS and ISLES datasets</w:t>
      </w:r>
      <w:bookmarkEnd w:id="246"/>
    </w:p>
    <w:tbl>
      <w:tblPr>
        <w:tblStyle w:val="19"/>
        <w:tblpPr w:leftFromText="180" w:rightFromText="180" w:vertAnchor="text" w:horzAnchor="margin" w:tblpXSpec="center" w:tblpY="218"/>
        <w:tblW w:w="80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82"/>
        <w:gridCol w:w="689"/>
        <w:gridCol w:w="689"/>
        <w:gridCol w:w="689"/>
        <w:gridCol w:w="689"/>
        <w:gridCol w:w="689"/>
        <w:gridCol w:w="689"/>
        <w:gridCol w:w="689"/>
        <w:gridCol w:w="689"/>
        <w:gridCol w:w="689"/>
        <w:gridCol w:w="6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8" w:hRule="atLeast"/>
        </w:trPr>
        <w:tc>
          <w:tcPr>
            <w:tcW w:w="1012" w:type="dxa"/>
            <w:tcBorders>
              <w:top w:val="single" w:color="auto" w:sz="4" w:space="0"/>
              <w:bottom w:val="single" w:color="auto" w:sz="4" w:space="0"/>
            </w:tcBorders>
            <w:vAlign w:val="center"/>
          </w:tcPr>
          <w:p>
            <w:pPr>
              <w:spacing w:line="240" w:lineRule="auto"/>
              <w:jc w:val="center"/>
              <w:rPr>
                <w:rFonts w:cs="Times New Roman"/>
                <w:sz w:val="21"/>
                <w:szCs w:val="21"/>
              </w:rPr>
            </w:pPr>
            <w:r>
              <w:rPr>
                <w:rFonts w:hint="eastAsia" w:cs="Times New Roman"/>
                <w:sz w:val="21"/>
                <w:szCs w:val="21"/>
              </w:rPr>
              <w:t>方法</w:t>
            </w:r>
          </w:p>
        </w:tc>
        <w:tc>
          <w:tcPr>
            <w:tcW w:w="3515" w:type="dxa"/>
            <w:gridSpan w:val="5"/>
            <w:tcBorders>
              <w:top w:val="single" w:color="auto" w:sz="4" w:space="0"/>
              <w:bottom w:val="single" w:color="auto" w:sz="4" w:space="0"/>
              <w:right w:val="single" w:color="auto" w:sz="4" w:space="0"/>
            </w:tcBorders>
            <w:vAlign w:val="center"/>
          </w:tcPr>
          <w:p>
            <w:pPr>
              <w:spacing w:line="240" w:lineRule="auto"/>
              <w:jc w:val="center"/>
              <w:rPr>
                <w:rFonts w:cs="Times New Roman"/>
                <w:sz w:val="21"/>
                <w:szCs w:val="21"/>
              </w:rPr>
            </w:pPr>
            <w:r>
              <w:rPr>
                <w:rFonts w:cs="Times New Roman"/>
                <w:sz w:val="21"/>
                <w:szCs w:val="21"/>
              </w:rPr>
              <w:t>ATLAS</w:t>
            </w:r>
          </w:p>
        </w:tc>
        <w:tc>
          <w:tcPr>
            <w:tcW w:w="3548" w:type="dxa"/>
            <w:gridSpan w:val="5"/>
            <w:tcBorders>
              <w:top w:val="single" w:color="auto" w:sz="4" w:space="0"/>
              <w:left w:val="single" w:color="auto" w:sz="4" w:space="0"/>
              <w:bottom w:val="single" w:color="auto" w:sz="4" w:space="0"/>
            </w:tcBorders>
            <w:vAlign w:val="center"/>
          </w:tcPr>
          <w:p>
            <w:pPr>
              <w:spacing w:line="240" w:lineRule="auto"/>
              <w:jc w:val="center"/>
              <w:rPr>
                <w:rFonts w:cs="Times New Roman"/>
                <w:sz w:val="21"/>
                <w:szCs w:val="21"/>
              </w:rPr>
            </w:pPr>
            <w:r>
              <w:rPr>
                <w:rFonts w:cs="Times New Roman"/>
                <w:sz w:val="21"/>
                <w:szCs w:val="21"/>
              </w:rPr>
              <w:t>ISLES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9" w:hRule="atLeast"/>
        </w:trPr>
        <w:tc>
          <w:tcPr>
            <w:tcW w:w="0" w:type="auto"/>
            <w:tcBorders>
              <w:top w:val="single" w:color="auto" w:sz="4" w:space="0"/>
            </w:tcBorders>
            <w:vAlign w:val="center"/>
          </w:tcPr>
          <w:p>
            <w:pPr>
              <w:spacing w:line="240" w:lineRule="auto"/>
              <w:jc w:val="center"/>
              <w:rPr>
                <w:rFonts w:cs="Times New Roman"/>
                <w:sz w:val="21"/>
                <w:szCs w:val="21"/>
              </w:rPr>
            </w:pPr>
          </w:p>
        </w:tc>
        <w:tc>
          <w:tcPr>
            <w:tcW w:w="705"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DSC</w:t>
            </w:r>
          </w:p>
        </w:tc>
        <w:tc>
          <w:tcPr>
            <w:tcW w:w="705"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DSC</w:t>
            </w:r>
          </w:p>
          <w:p>
            <w:pPr>
              <w:spacing w:line="240" w:lineRule="auto"/>
              <w:jc w:val="center"/>
              <w:rPr>
                <w:rFonts w:cs="Times New Roman"/>
                <w:sz w:val="21"/>
                <w:szCs w:val="21"/>
              </w:rPr>
            </w:pPr>
            <w:r>
              <w:rPr>
                <w:rFonts w:cs="Times New Roman"/>
                <w:sz w:val="21"/>
                <w:szCs w:val="21"/>
              </w:rPr>
              <w:t>(G)</w:t>
            </w:r>
          </w:p>
        </w:tc>
        <w:tc>
          <w:tcPr>
            <w:tcW w:w="705"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Rec</w:t>
            </w:r>
          </w:p>
        </w:tc>
        <w:tc>
          <w:tcPr>
            <w:tcW w:w="705"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Prec</w:t>
            </w:r>
          </w:p>
        </w:tc>
        <w:tc>
          <w:tcPr>
            <w:tcW w:w="695" w:type="dxa"/>
            <w:tcBorders>
              <w:top w:val="single" w:color="auto" w:sz="4" w:space="0"/>
              <w:right w:val="single" w:color="auto" w:sz="4" w:space="0"/>
            </w:tcBorders>
            <w:vAlign w:val="center"/>
          </w:tcPr>
          <w:p>
            <w:pPr>
              <w:spacing w:line="240" w:lineRule="auto"/>
              <w:jc w:val="center"/>
              <w:rPr>
                <w:rFonts w:cs="Times New Roman"/>
                <w:sz w:val="21"/>
                <w:szCs w:val="21"/>
              </w:rPr>
            </w:pPr>
            <w:r>
              <w:rPr>
                <w:rFonts w:cs="Times New Roman"/>
                <w:sz w:val="21"/>
                <w:szCs w:val="21"/>
              </w:rPr>
              <w:t>Jac</w:t>
            </w:r>
          </w:p>
        </w:tc>
        <w:tc>
          <w:tcPr>
            <w:tcW w:w="700" w:type="dxa"/>
            <w:tcBorders>
              <w:top w:val="single" w:color="auto" w:sz="4" w:space="0"/>
              <w:left w:val="single" w:color="auto" w:sz="4" w:space="0"/>
            </w:tcBorders>
            <w:vAlign w:val="center"/>
          </w:tcPr>
          <w:p>
            <w:pPr>
              <w:spacing w:line="240" w:lineRule="auto"/>
              <w:jc w:val="center"/>
              <w:rPr>
                <w:rFonts w:cs="Times New Roman"/>
                <w:sz w:val="21"/>
                <w:szCs w:val="21"/>
              </w:rPr>
            </w:pPr>
            <w:r>
              <w:rPr>
                <w:rFonts w:cs="Times New Roman"/>
                <w:sz w:val="21"/>
                <w:szCs w:val="21"/>
              </w:rPr>
              <w:t>DSC</w:t>
            </w:r>
          </w:p>
        </w:tc>
        <w:tc>
          <w:tcPr>
            <w:tcW w:w="689"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DSC</w:t>
            </w:r>
          </w:p>
          <w:p>
            <w:pPr>
              <w:spacing w:line="240" w:lineRule="auto"/>
              <w:jc w:val="center"/>
              <w:rPr>
                <w:rFonts w:cs="Times New Roman"/>
                <w:sz w:val="21"/>
                <w:szCs w:val="21"/>
              </w:rPr>
            </w:pPr>
            <w:r>
              <w:rPr>
                <w:rFonts w:cs="Times New Roman"/>
                <w:sz w:val="21"/>
                <w:szCs w:val="21"/>
              </w:rPr>
              <w:t>(G)</w:t>
            </w:r>
          </w:p>
        </w:tc>
        <w:tc>
          <w:tcPr>
            <w:tcW w:w="689"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Rec</w:t>
            </w:r>
          </w:p>
        </w:tc>
        <w:tc>
          <w:tcPr>
            <w:tcW w:w="689"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Prec</w:t>
            </w:r>
          </w:p>
        </w:tc>
        <w:tc>
          <w:tcPr>
            <w:tcW w:w="781" w:type="dxa"/>
            <w:tcBorders>
              <w:top w:val="single" w:color="auto" w:sz="4" w:space="0"/>
            </w:tcBorders>
            <w:vAlign w:val="center"/>
          </w:tcPr>
          <w:p>
            <w:pPr>
              <w:spacing w:line="240" w:lineRule="auto"/>
              <w:jc w:val="center"/>
              <w:rPr>
                <w:rFonts w:cs="Times New Roman"/>
                <w:sz w:val="21"/>
                <w:szCs w:val="21"/>
              </w:rPr>
            </w:pPr>
            <w:r>
              <w:rPr>
                <w:rFonts w:cs="Times New Roman"/>
                <w:sz w:val="21"/>
                <w:szCs w:val="21"/>
              </w:rPr>
              <w:t>Jac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2D U-Net</w:t>
            </w:r>
          </w:p>
        </w:tc>
        <w:tc>
          <w:tcPr>
            <w:tcW w:w="705" w:type="dxa"/>
            <w:vAlign w:val="center"/>
          </w:tcPr>
          <w:p>
            <w:pPr>
              <w:spacing w:line="240" w:lineRule="auto"/>
              <w:jc w:val="center"/>
              <w:rPr>
                <w:rFonts w:cs="Times New Roman"/>
                <w:sz w:val="21"/>
                <w:szCs w:val="21"/>
              </w:rPr>
            </w:pPr>
            <w:r>
              <w:rPr>
                <w:rFonts w:cs="Times New Roman"/>
                <w:sz w:val="21"/>
                <w:szCs w:val="21"/>
              </w:rPr>
              <w:t>0.485</w:t>
            </w:r>
          </w:p>
        </w:tc>
        <w:tc>
          <w:tcPr>
            <w:tcW w:w="705" w:type="dxa"/>
            <w:vAlign w:val="center"/>
          </w:tcPr>
          <w:p>
            <w:pPr>
              <w:spacing w:line="240" w:lineRule="auto"/>
              <w:jc w:val="center"/>
              <w:rPr>
                <w:rFonts w:cs="Times New Roman"/>
                <w:sz w:val="21"/>
                <w:szCs w:val="21"/>
              </w:rPr>
            </w:pPr>
            <w:r>
              <w:rPr>
                <w:rFonts w:cs="Times New Roman"/>
                <w:sz w:val="21"/>
                <w:szCs w:val="21"/>
              </w:rPr>
              <w:t>0.712</w:t>
            </w:r>
          </w:p>
        </w:tc>
        <w:tc>
          <w:tcPr>
            <w:tcW w:w="705" w:type="dxa"/>
            <w:vAlign w:val="center"/>
          </w:tcPr>
          <w:p>
            <w:pPr>
              <w:spacing w:line="240" w:lineRule="auto"/>
              <w:jc w:val="center"/>
              <w:rPr>
                <w:rFonts w:cs="Times New Roman"/>
                <w:sz w:val="21"/>
                <w:szCs w:val="21"/>
              </w:rPr>
            </w:pPr>
            <w:r>
              <w:rPr>
                <w:rFonts w:cs="Times New Roman"/>
                <w:sz w:val="21"/>
                <w:szCs w:val="21"/>
              </w:rPr>
              <w:t>0.469</w:t>
            </w:r>
          </w:p>
        </w:tc>
        <w:tc>
          <w:tcPr>
            <w:tcW w:w="705" w:type="dxa"/>
            <w:vAlign w:val="center"/>
          </w:tcPr>
          <w:p>
            <w:pPr>
              <w:spacing w:line="240" w:lineRule="auto"/>
              <w:jc w:val="center"/>
              <w:rPr>
                <w:rFonts w:cs="Times New Roman"/>
                <w:sz w:val="21"/>
                <w:szCs w:val="21"/>
              </w:rPr>
            </w:pPr>
            <w:r>
              <w:rPr>
                <w:rFonts w:cs="Times New Roman"/>
                <w:sz w:val="21"/>
                <w:szCs w:val="21"/>
              </w:rPr>
              <w:t>0.574</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0.368</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0.504</w:t>
            </w:r>
          </w:p>
        </w:tc>
        <w:tc>
          <w:tcPr>
            <w:tcW w:w="689" w:type="dxa"/>
            <w:vAlign w:val="center"/>
          </w:tcPr>
          <w:p>
            <w:pPr>
              <w:spacing w:line="240" w:lineRule="auto"/>
              <w:jc w:val="center"/>
              <w:rPr>
                <w:rFonts w:cs="Times New Roman"/>
                <w:sz w:val="21"/>
                <w:szCs w:val="21"/>
              </w:rPr>
            </w:pPr>
            <w:r>
              <w:rPr>
                <w:rFonts w:cs="Times New Roman"/>
                <w:sz w:val="21"/>
                <w:szCs w:val="21"/>
              </w:rPr>
              <w:t>0.658</w:t>
            </w:r>
          </w:p>
        </w:tc>
        <w:tc>
          <w:tcPr>
            <w:tcW w:w="689" w:type="dxa"/>
            <w:vAlign w:val="center"/>
          </w:tcPr>
          <w:p>
            <w:pPr>
              <w:spacing w:line="240" w:lineRule="auto"/>
              <w:jc w:val="center"/>
              <w:rPr>
                <w:rFonts w:cs="Times New Roman"/>
                <w:sz w:val="21"/>
                <w:szCs w:val="21"/>
              </w:rPr>
            </w:pPr>
            <w:r>
              <w:rPr>
                <w:rFonts w:cs="Times New Roman"/>
                <w:sz w:val="21"/>
                <w:szCs w:val="21"/>
              </w:rPr>
              <w:t>0.512</w:t>
            </w:r>
          </w:p>
        </w:tc>
        <w:tc>
          <w:tcPr>
            <w:tcW w:w="689" w:type="dxa"/>
            <w:vAlign w:val="center"/>
          </w:tcPr>
          <w:p>
            <w:pPr>
              <w:spacing w:line="240" w:lineRule="auto"/>
              <w:jc w:val="center"/>
              <w:rPr>
                <w:rFonts w:cs="Times New Roman"/>
                <w:sz w:val="21"/>
                <w:szCs w:val="21"/>
              </w:rPr>
            </w:pPr>
            <w:r>
              <w:rPr>
                <w:rFonts w:cs="Times New Roman"/>
                <w:sz w:val="21"/>
                <w:szCs w:val="21"/>
              </w:rPr>
              <w:t>0.601</w:t>
            </w:r>
          </w:p>
        </w:tc>
        <w:tc>
          <w:tcPr>
            <w:tcW w:w="781" w:type="dxa"/>
            <w:vAlign w:val="center"/>
          </w:tcPr>
          <w:p>
            <w:pPr>
              <w:spacing w:line="240" w:lineRule="auto"/>
              <w:jc w:val="center"/>
              <w:rPr>
                <w:rFonts w:cs="Times New Roman"/>
                <w:sz w:val="21"/>
                <w:szCs w:val="21"/>
              </w:rPr>
            </w:pPr>
            <w:r>
              <w:rPr>
                <w:rFonts w:cs="Times New Roman"/>
                <w:sz w:val="21"/>
                <w:szCs w:val="21"/>
              </w:rPr>
              <w:t>0.381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Segnet</w:t>
            </w:r>
          </w:p>
        </w:tc>
        <w:tc>
          <w:tcPr>
            <w:tcW w:w="705" w:type="dxa"/>
            <w:vAlign w:val="center"/>
          </w:tcPr>
          <w:p>
            <w:pPr>
              <w:spacing w:line="240" w:lineRule="auto"/>
              <w:jc w:val="center"/>
              <w:rPr>
                <w:rFonts w:cs="Times New Roman"/>
                <w:sz w:val="21"/>
                <w:szCs w:val="21"/>
              </w:rPr>
            </w:pPr>
            <w:r>
              <w:rPr>
                <w:rFonts w:cs="Times New Roman"/>
                <w:sz w:val="21"/>
                <w:szCs w:val="21"/>
              </w:rPr>
              <w:t>0.451</w:t>
            </w:r>
          </w:p>
        </w:tc>
        <w:tc>
          <w:tcPr>
            <w:tcW w:w="705" w:type="dxa"/>
            <w:vAlign w:val="center"/>
          </w:tcPr>
          <w:p>
            <w:pPr>
              <w:spacing w:line="240" w:lineRule="auto"/>
              <w:jc w:val="center"/>
              <w:rPr>
                <w:rFonts w:cs="Times New Roman"/>
                <w:sz w:val="21"/>
                <w:szCs w:val="21"/>
              </w:rPr>
            </w:pPr>
            <w:r>
              <w:rPr>
                <w:rFonts w:cs="Times New Roman"/>
                <w:sz w:val="21"/>
                <w:szCs w:val="21"/>
              </w:rPr>
              <w:t>0.662</w:t>
            </w:r>
          </w:p>
        </w:tc>
        <w:tc>
          <w:tcPr>
            <w:tcW w:w="705" w:type="dxa"/>
            <w:vAlign w:val="center"/>
          </w:tcPr>
          <w:p>
            <w:pPr>
              <w:spacing w:line="240" w:lineRule="auto"/>
              <w:jc w:val="center"/>
              <w:rPr>
                <w:rFonts w:cs="Times New Roman"/>
                <w:sz w:val="21"/>
                <w:szCs w:val="21"/>
              </w:rPr>
            </w:pPr>
            <w:r>
              <w:rPr>
                <w:rFonts w:cs="Times New Roman"/>
                <w:sz w:val="21"/>
                <w:szCs w:val="21"/>
              </w:rPr>
              <w:t>0.440</w:t>
            </w:r>
          </w:p>
        </w:tc>
        <w:tc>
          <w:tcPr>
            <w:tcW w:w="705" w:type="dxa"/>
            <w:vAlign w:val="center"/>
          </w:tcPr>
          <w:p>
            <w:pPr>
              <w:spacing w:line="240" w:lineRule="auto"/>
              <w:jc w:val="center"/>
              <w:rPr>
                <w:rFonts w:cs="Times New Roman"/>
                <w:sz w:val="21"/>
                <w:szCs w:val="21"/>
              </w:rPr>
            </w:pPr>
            <w:r>
              <w:rPr>
                <w:rFonts w:cs="Times New Roman"/>
                <w:sz w:val="21"/>
                <w:szCs w:val="21"/>
              </w:rPr>
              <w:t>0.545</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0.337</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0.256</w:t>
            </w:r>
          </w:p>
        </w:tc>
        <w:tc>
          <w:tcPr>
            <w:tcW w:w="689" w:type="dxa"/>
            <w:vAlign w:val="center"/>
          </w:tcPr>
          <w:p>
            <w:pPr>
              <w:spacing w:line="240" w:lineRule="auto"/>
              <w:jc w:val="center"/>
              <w:rPr>
                <w:rFonts w:cs="Times New Roman"/>
                <w:sz w:val="21"/>
                <w:szCs w:val="21"/>
              </w:rPr>
            </w:pPr>
            <w:r>
              <w:rPr>
                <w:rFonts w:cs="Times New Roman"/>
                <w:sz w:val="21"/>
                <w:szCs w:val="21"/>
              </w:rPr>
              <w:t>0.410</w:t>
            </w:r>
          </w:p>
        </w:tc>
        <w:tc>
          <w:tcPr>
            <w:tcW w:w="689" w:type="dxa"/>
            <w:vAlign w:val="center"/>
          </w:tcPr>
          <w:p>
            <w:pPr>
              <w:spacing w:line="240" w:lineRule="auto"/>
              <w:jc w:val="center"/>
              <w:rPr>
                <w:rFonts w:cs="Times New Roman"/>
                <w:sz w:val="21"/>
                <w:szCs w:val="21"/>
              </w:rPr>
            </w:pPr>
            <w:r>
              <w:rPr>
                <w:rFonts w:cs="Times New Roman"/>
                <w:sz w:val="21"/>
                <w:szCs w:val="21"/>
              </w:rPr>
              <w:t>0.242</w:t>
            </w:r>
          </w:p>
        </w:tc>
        <w:tc>
          <w:tcPr>
            <w:tcW w:w="689" w:type="dxa"/>
            <w:vAlign w:val="center"/>
          </w:tcPr>
          <w:p>
            <w:pPr>
              <w:spacing w:line="240" w:lineRule="auto"/>
              <w:jc w:val="center"/>
              <w:rPr>
                <w:rFonts w:cs="Times New Roman"/>
                <w:sz w:val="21"/>
                <w:szCs w:val="21"/>
              </w:rPr>
            </w:pPr>
            <w:r>
              <w:rPr>
                <w:rFonts w:cs="Times New Roman"/>
                <w:sz w:val="21"/>
                <w:szCs w:val="21"/>
              </w:rPr>
              <w:t>0.316</w:t>
            </w:r>
          </w:p>
        </w:tc>
        <w:tc>
          <w:tcPr>
            <w:tcW w:w="781" w:type="dxa"/>
            <w:vAlign w:val="center"/>
          </w:tcPr>
          <w:p>
            <w:pPr>
              <w:spacing w:line="240" w:lineRule="auto"/>
              <w:jc w:val="center"/>
              <w:rPr>
                <w:rFonts w:cs="Times New Roman"/>
                <w:sz w:val="21"/>
                <w:szCs w:val="21"/>
              </w:rPr>
            </w:pPr>
            <w:r>
              <w:rPr>
                <w:rFonts w:cs="Times New Roman"/>
                <w:sz w:val="21"/>
                <w:szCs w:val="21"/>
              </w:rPr>
              <w:t>0.331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Pspnet</w:t>
            </w:r>
          </w:p>
        </w:tc>
        <w:tc>
          <w:tcPr>
            <w:tcW w:w="705" w:type="dxa"/>
            <w:vAlign w:val="center"/>
          </w:tcPr>
          <w:p>
            <w:pPr>
              <w:spacing w:line="240" w:lineRule="auto"/>
              <w:jc w:val="center"/>
              <w:rPr>
                <w:rFonts w:cs="Times New Roman"/>
                <w:sz w:val="21"/>
                <w:szCs w:val="21"/>
              </w:rPr>
            </w:pPr>
            <w:r>
              <w:rPr>
                <w:rFonts w:cs="Times New Roman"/>
                <w:sz w:val="21"/>
                <w:szCs w:val="21"/>
              </w:rPr>
              <w:t>0.468</w:t>
            </w:r>
          </w:p>
        </w:tc>
        <w:tc>
          <w:tcPr>
            <w:tcW w:w="705" w:type="dxa"/>
            <w:vAlign w:val="center"/>
          </w:tcPr>
          <w:p>
            <w:pPr>
              <w:spacing w:line="240" w:lineRule="auto"/>
              <w:jc w:val="center"/>
              <w:rPr>
                <w:rFonts w:cs="Times New Roman"/>
                <w:sz w:val="21"/>
                <w:szCs w:val="21"/>
              </w:rPr>
            </w:pPr>
            <w:r>
              <w:rPr>
                <w:rFonts w:cs="Times New Roman"/>
                <w:sz w:val="21"/>
                <w:szCs w:val="21"/>
              </w:rPr>
              <w:t>0.672</w:t>
            </w:r>
          </w:p>
        </w:tc>
        <w:tc>
          <w:tcPr>
            <w:tcW w:w="705" w:type="dxa"/>
            <w:vAlign w:val="center"/>
          </w:tcPr>
          <w:p>
            <w:pPr>
              <w:spacing w:line="240" w:lineRule="auto"/>
              <w:jc w:val="center"/>
              <w:rPr>
                <w:rFonts w:cs="Times New Roman"/>
                <w:sz w:val="21"/>
                <w:szCs w:val="21"/>
              </w:rPr>
            </w:pPr>
            <w:r>
              <w:rPr>
                <w:rFonts w:cs="Times New Roman"/>
                <w:sz w:val="21"/>
                <w:szCs w:val="21"/>
              </w:rPr>
              <w:t>0.443</w:t>
            </w:r>
          </w:p>
        </w:tc>
        <w:tc>
          <w:tcPr>
            <w:tcW w:w="705" w:type="dxa"/>
            <w:vAlign w:val="center"/>
          </w:tcPr>
          <w:p>
            <w:pPr>
              <w:spacing w:line="240" w:lineRule="auto"/>
              <w:jc w:val="center"/>
              <w:rPr>
                <w:rFonts w:cs="Times New Roman"/>
                <w:sz w:val="21"/>
                <w:szCs w:val="21"/>
              </w:rPr>
            </w:pPr>
            <w:r>
              <w:rPr>
                <w:rFonts w:cs="Times New Roman"/>
                <w:sz w:val="21"/>
                <w:szCs w:val="21"/>
              </w:rPr>
              <w:t>0.539</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0.348</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0.393</w:t>
            </w:r>
          </w:p>
        </w:tc>
        <w:tc>
          <w:tcPr>
            <w:tcW w:w="689" w:type="dxa"/>
            <w:vAlign w:val="center"/>
          </w:tcPr>
          <w:p>
            <w:pPr>
              <w:spacing w:line="240" w:lineRule="auto"/>
              <w:jc w:val="center"/>
              <w:rPr>
                <w:rFonts w:cs="Times New Roman"/>
                <w:sz w:val="21"/>
                <w:szCs w:val="21"/>
              </w:rPr>
            </w:pPr>
            <w:r>
              <w:rPr>
                <w:rFonts w:cs="Times New Roman"/>
                <w:sz w:val="21"/>
                <w:szCs w:val="21"/>
              </w:rPr>
              <w:t>0.480</w:t>
            </w:r>
          </w:p>
        </w:tc>
        <w:tc>
          <w:tcPr>
            <w:tcW w:w="689" w:type="dxa"/>
            <w:vAlign w:val="center"/>
          </w:tcPr>
          <w:p>
            <w:pPr>
              <w:spacing w:line="240" w:lineRule="auto"/>
              <w:jc w:val="center"/>
              <w:rPr>
                <w:rFonts w:cs="Times New Roman"/>
                <w:sz w:val="21"/>
                <w:szCs w:val="21"/>
              </w:rPr>
            </w:pPr>
            <w:r>
              <w:rPr>
                <w:rFonts w:cs="Times New Roman"/>
                <w:sz w:val="21"/>
                <w:szCs w:val="21"/>
              </w:rPr>
              <w:t>0.607</w:t>
            </w:r>
          </w:p>
        </w:tc>
        <w:tc>
          <w:tcPr>
            <w:tcW w:w="689" w:type="dxa"/>
            <w:vAlign w:val="center"/>
          </w:tcPr>
          <w:p>
            <w:pPr>
              <w:spacing w:line="240" w:lineRule="auto"/>
              <w:jc w:val="center"/>
              <w:rPr>
                <w:rFonts w:cs="Times New Roman"/>
                <w:sz w:val="21"/>
                <w:szCs w:val="21"/>
              </w:rPr>
            </w:pPr>
            <w:r>
              <w:rPr>
                <w:rFonts w:cs="Times New Roman"/>
                <w:sz w:val="21"/>
                <w:szCs w:val="21"/>
              </w:rPr>
              <w:t>0.316</w:t>
            </w:r>
          </w:p>
        </w:tc>
        <w:tc>
          <w:tcPr>
            <w:tcW w:w="781" w:type="dxa"/>
            <w:vAlign w:val="center"/>
          </w:tcPr>
          <w:p>
            <w:pPr>
              <w:spacing w:line="240" w:lineRule="auto"/>
              <w:jc w:val="center"/>
              <w:rPr>
                <w:rFonts w:cs="Times New Roman"/>
                <w:sz w:val="21"/>
                <w:szCs w:val="21"/>
              </w:rPr>
            </w:pPr>
            <w:r>
              <w:rPr>
                <w:rFonts w:cs="Times New Roman"/>
                <w:sz w:val="21"/>
                <w:szCs w:val="21"/>
              </w:rPr>
              <w:t>0.191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Deeplab v3</w:t>
            </w:r>
          </w:p>
        </w:tc>
        <w:tc>
          <w:tcPr>
            <w:tcW w:w="705" w:type="dxa"/>
            <w:vAlign w:val="center"/>
          </w:tcPr>
          <w:p>
            <w:pPr>
              <w:spacing w:line="240" w:lineRule="auto"/>
              <w:jc w:val="center"/>
              <w:rPr>
                <w:rFonts w:cs="Times New Roman"/>
                <w:sz w:val="21"/>
                <w:szCs w:val="21"/>
              </w:rPr>
            </w:pPr>
            <w:r>
              <w:rPr>
                <w:rFonts w:cs="Times New Roman"/>
                <w:sz w:val="21"/>
                <w:szCs w:val="21"/>
              </w:rPr>
              <w:t>0.415</w:t>
            </w:r>
          </w:p>
        </w:tc>
        <w:tc>
          <w:tcPr>
            <w:tcW w:w="705" w:type="dxa"/>
            <w:vAlign w:val="center"/>
          </w:tcPr>
          <w:p>
            <w:pPr>
              <w:spacing w:line="240" w:lineRule="auto"/>
              <w:jc w:val="center"/>
              <w:rPr>
                <w:rFonts w:cs="Times New Roman"/>
                <w:sz w:val="21"/>
                <w:szCs w:val="21"/>
              </w:rPr>
            </w:pPr>
            <w:r>
              <w:rPr>
                <w:rFonts w:cs="Times New Roman"/>
                <w:sz w:val="21"/>
                <w:szCs w:val="21"/>
              </w:rPr>
              <w:t>0.641</w:t>
            </w:r>
          </w:p>
        </w:tc>
        <w:tc>
          <w:tcPr>
            <w:tcW w:w="705" w:type="dxa"/>
            <w:vAlign w:val="center"/>
          </w:tcPr>
          <w:p>
            <w:pPr>
              <w:spacing w:line="240" w:lineRule="auto"/>
              <w:jc w:val="center"/>
              <w:rPr>
                <w:rFonts w:cs="Times New Roman"/>
                <w:sz w:val="21"/>
                <w:szCs w:val="21"/>
              </w:rPr>
            </w:pPr>
            <w:r>
              <w:rPr>
                <w:rFonts w:cs="Times New Roman"/>
                <w:sz w:val="21"/>
                <w:szCs w:val="21"/>
              </w:rPr>
              <w:t>0.399</w:t>
            </w:r>
          </w:p>
        </w:tc>
        <w:tc>
          <w:tcPr>
            <w:tcW w:w="705" w:type="dxa"/>
            <w:vAlign w:val="center"/>
          </w:tcPr>
          <w:p>
            <w:pPr>
              <w:spacing w:line="240" w:lineRule="auto"/>
              <w:jc w:val="center"/>
              <w:rPr>
                <w:rFonts w:cs="Times New Roman"/>
                <w:sz w:val="21"/>
                <w:szCs w:val="21"/>
              </w:rPr>
            </w:pPr>
            <w:r>
              <w:rPr>
                <w:rFonts w:cs="Times New Roman"/>
                <w:sz w:val="21"/>
                <w:szCs w:val="21"/>
              </w:rPr>
              <w:t>0.492</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0.296</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0.414</w:t>
            </w:r>
          </w:p>
        </w:tc>
        <w:tc>
          <w:tcPr>
            <w:tcW w:w="689" w:type="dxa"/>
            <w:vAlign w:val="center"/>
          </w:tcPr>
          <w:p>
            <w:pPr>
              <w:spacing w:line="240" w:lineRule="auto"/>
              <w:jc w:val="center"/>
              <w:rPr>
                <w:rFonts w:cs="Times New Roman"/>
                <w:sz w:val="21"/>
                <w:szCs w:val="21"/>
              </w:rPr>
            </w:pPr>
            <w:r>
              <w:rPr>
                <w:rFonts w:cs="Times New Roman"/>
                <w:sz w:val="21"/>
                <w:szCs w:val="21"/>
              </w:rPr>
              <w:t>0.632</w:t>
            </w:r>
          </w:p>
        </w:tc>
        <w:tc>
          <w:tcPr>
            <w:tcW w:w="689" w:type="dxa"/>
            <w:vAlign w:val="center"/>
          </w:tcPr>
          <w:p>
            <w:pPr>
              <w:spacing w:line="240" w:lineRule="auto"/>
              <w:jc w:val="center"/>
              <w:rPr>
                <w:rFonts w:cs="Times New Roman"/>
                <w:sz w:val="21"/>
                <w:szCs w:val="21"/>
              </w:rPr>
            </w:pPr>
            <w:r>
              <w:rPr>
                <w:rFonts w:cs="Times New Roman"/>
                <w:sz w:val="21"/>
                <w:szCs w:val="21"/>
              </w:rPr>
              <w:t>0.421</w:t>
            </w:r>
          </w:p>
        </w:tc>
        <w:tc>
          <w:tcPr>
            <w:tcW w:w="689" w:type="dxa"/>
            <w:vAlign w:val="center"/>
          </w:tcPr>
          <w:p>
            <w:pPr>
              <w:spacing w:line="240" w:lineRule="auto"/>
              <w:jc w:val="center"/>
              <w:rPr>
                <w:rFonts w:cs="Times New Roman"/>
                <w:sz w:val="21"/>
                <w:szCs w:val="21"/>
              </w:rPr>
            </w:pPr>
            <w:r>
              <w:rPr>
                <w:rFonts w:cs="Times New Roman"/>
                <w:sz w:val="21"/>
                <w:szCs w:val="21"/>
              </w:rPr>
              <w:t>0.642</w:t>
            </w:r>
          </w:p>
        </w:tc>
        <w:tc>
          <w:tcPr>
            <w:tcW w:w="781" w:type="dxa"/>
            <w:vAlign w:val="center"/>
          </w:tcPr>
          <w:p>
            <w:pPr>
              <w:spacing w:line="240" w:lineRule="auto"/>
              <w:jc w:val="center"/>
              <w:rPr>
                <w:rFonts w:cs="Times New Roman"/>
                <w:sz w:val="21"/>
                <w:szCs w:val="21"/>
              </w:rPr>
            </w:pPr>
            <w:r>
              <w:rPr>
                <w:rFonts w:cs="Times New Roman"/>
                <w:sz w:val="21"/>
                <w:szCs w:val="21"/>
              </w:rPr>
              <w:t>0.234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Unet++</w:t>
            </w:r>
          </w:p>
        </w:tc>
        <w:tc>
          <w:tcPr>
            <w:tcW w:w="705" w:type="dxa"/>
            <w:vAlign w:val="center"/>
          </w:tcPr>
          <w:p>
            <w:pPr>
              <w:spacing w:line="240" w:lineRule="auto"/>
              <w:jc w:val="center"/>
              <w:rPr>
                <w:rFonts w:cs="Times New Roman"/>
                <w:sz w:val="21"/>
                <w:szCs w:val="21"/>
              </w:rPr>
            </w:pPr>
            <w:r>
              <w:rPr>
                <w:rFonts w:cs="Times New Roman"/>
                <w:sz w:val="21"/>
                <w:szCs w:val="21"/>
              </w:rPr>
              <w:t>0.511</w:t>
            </w:r>
          </w:p>
        </w:tc>
        <w:tc>
          <w:tcPr>
            <w:tcW w:w="705" w:type="dxa"/>
            <w:vAlign w:val="center"/>
          </w:tcPr>
          <w:p>
            <w:pPr>
              <w:spacing w:line="240" w:lineRule="auto"/>
              <w:jc w:val="center"/>
              <w:rPr>
                <w:rFonts w:cs="Times New Roman"/>
                <w:sz w:val="21"/>
                <w:szCs w:val="21"/>
              </w:rPr>
            </w:pPr>
            <w:r>
              <w:rPr>
                <w:rFonts w:cs="Times New Roman"/>
                <w:sz w:val="21"/>
                <w:szCs w:val="21"/>
              </w:rPr>
              <w:t>0.728</w:t>
            </w:r>
          </w:p>
        </w:tc>
        <w:tc>
          <w:tcPr>
            <w:tcW w:w="705" w:type="dxa"/>
            <w:vAlign w:val="center"/>
          </w:tcPr>
          <w:p>
            <w:pPr>
              <w:spacing w:line="240" w:lineRule="auto"/>
              <w:jc w:val="center"/>
              <w:rPr>
                <w:rFonts w:cs="Times New Roman"/>
                <w:sz w:val="21"/>
                <w:szCs w:val="21"/>
              </w:rPr>
            </w:pPr>
            <w:r>
              <w:rPr>
                <w:rFonts w:cs="Times New Roman"/>
                <w:sz w:val="21"/>
                <w:szCs w:val="21"/>
              </w:rPr>
              <w:t>0.494</w:t>
            </w:r>
          </w:p>
        </w:tc>
        <w:tc>
          <w:tcPr>
            <w:tcW w:w="705" w:type="dxa"/>
            <w:vAlign w:val="center"/>
          </w:tcPr>
          <w:p>
            <w:pPr>
              <w:spacing w:line="240" w:lineRule="auto"/>
              <w:jc w:val="center"/>
              <w:rPr>
                <w:rFonts w:cs="Times New Roman"/>
                <w:sz w:val="21"/>
                <w:szCs w:val="21"/>
              </w:rPr>
            </w:pPr>
            <w:r>
              <w:rPr>
                <w:rFonts w:cs="Times New Roman"/>
                <w:sz w:val="21"/>
                <w:szCs w:val="21"/>
              </w:rPr>
              <w:t>0.638</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0.400</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0.316</w:t>
            </w:r>
          </w:p>
        </w:tc>
        <w:tc>
          <w:tcPr>
            <w:tcW w:w="689" w:type="dxa"/>
            <w:vAlign w:val="center"/>
          </w:tcPr>
          <w:p>
            <w:pPr>
              <w:spacing w:line="240" w:lineRule="auto"/>
              <w:jc w:val="center"/>
              <w:rPr>
                <w:rFonts w:cs="Times New Roman"/>
                <w:sz w:val="21"/>
                <w:szCs w:val="21"/>
              </w:rPr>
            </w:pPr>
            <w:r>
              <w:rPr>
                <w:rFonts w:cs="Times New Roman"/>
                <w:sz w:val="21"/>
                <w:szCs w:val="21"/>
              </w:rPr>
              <w:t>0.384</w:t>
            </w:r>
          </w:p>
        </w:tc>
        <w:tc>
          <w:tcPr>
            <w:tcW w:w="689" w:type="dxa"/>
            <w:vAlign w:val="center"/>
          </w:tcPr>
          <w:p>
            <w:pPr>
              <w:spacing w:line="240" w:lineRule="auto"/>
              <w:jc w:val="center"/>
              <w:rPr>
                <w:rFonts w:cs="Times New Roman"/>
                <w:sz w:val="21"/>
                <w:szCs w:val="21"/>
              </w:rPr>
            </w:pPr>
            <w:r>
              <w:rPr>
                <w:rFonts w:cs="Times New Roman"/>
                <w:sz w:val="21"/>
                <w:szCs w:val="21"/>
              </w:rPr>
              <w:t>0.617</w:t>
            </w:r>
          </w:p>
        </w:tc>
        <w:tc>
          <w:tcPr>
            <w:tcW w:w="689" w:type="dxa"/>
            <w:vAlign w:val="center"/>
          </w:tcPr>
          <w:p>
            <w:pPr>
              <w:spacing w:line="240" w:lineRule="auto"/>
              <w:jc w:val="center"/>
              <w:rPr>
                <w:rFonts w:cs="Times New Roman"/>
                <w:sz w:val="21"/>
                <w:szCs w:val="21"/>
              </w:rPr>
            </w:pPr>
            <w:r>
              <w:rPr>
                <w:rFonts w:cs="Times New Roman"/>
                <w:sz w:val="21"/>
                <w:szCs w:val="21"/>
              </w:rPr>
              <w:t>0.218</w:t>
            </w:r>
          </w:p>
        </w:tc>
        <w:tc>
          <w:tcPr>
            <w:tcW w:w="781" w:type="dxa"/>
            <w:vAlign w:val="center"/>
          </w:tcPr>
          <w:p>
            <w:pPr>
              <w:spacing w:line="240" w:lineRule="auto"/>
              <w:jc w:val="center"/>
              <w:rPr>
                <w:rFonts w:cs="Times New Roman"/>
                <w:sz w:val="21"/>
                <w:szCs w:val="21"/>
              </w:rPr>
            </w:pPr>
            <w:r>
              <w:rPr>
                <w:rFonts w:cs="Times New Roman"/>
                <w:sz w:val="21"/>
                <w:szCs w:val="21"/>
              </w:rPr>
              <w:t>0.205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8" w:hRule="atLeast"/>
        </w:trPr>
        <w:tc>
          <w:tcPr>
            <w:tcW w:w="1012" w:type="dxa"/>
            <w:vAlign w:val="center"/>
          </w:tcPr>
          <w:p>
            <w:pPr>
              <w:spacing w:line="240" w:lineRule="auto"/>
              <w:jc w:val="center"/>
              <w:rPr>
                <w:rFonts w:cs="Times New Roman"/>
                <w:sz w:val="21"/>
                <w:szCs w:val="21"/>
              </w:rPr>
            </w:pPr>
            <w:r>
              <w:rPr>
                <w:rFonts w:cs="Times New Roman"/>
                <w:sz w:val="21"/>
                <w:szCs w:val="21"/>
              </w:rPr>
              <w:t>ACSNet</w:t>
            </w:r>
          </w:p>
        </w:tc>
        <w:tc>
          <w:tcPr>
            <w:tcW w:w="705" w:type="dxa"/>
            <w:vAlign w:val="center"/>
          </w:tcPr>
          <w:p>
            <w:pPr>
              <w:spacing w:line="240" w:lineRule="auto"/>
              <w:jc w:val="center"/>
              <w:rPr>
                <w:rFonts w:cs="Times New Roman"/>
                <w:sz w:val="21"/>
                <w:szCs w:val="21"/>
              </w:rPr>
            </w:pPr>
            <w:r>
              <w:rPr>
                <w:rFonts w:cs="Times New Roman"/>
                <w:sz w:val="21"/>
                <w:szCs w:val="21"/>
              </w:rPr>
              <w:t>0.520</w:t>
            </w:r>
          </w:p>
        </w:tc>
        <w:tc>
          <w:tcPr>
            <w:tcW w:w="705" w:type="dxa"/>
            <w:vAlign w:val="center"/>
          </w:tcPr>
          <w:p>
            <w:pPr>
              <w:spacing w:line="240" w:lineRule="auto"/>
              <w:jc w:val="center"/>
              <w:rPr>
                <w:rFonts w:cs="Times New Roman"/>
                <w:sz w:val="21"/>
                <w:szCs w:val="21"/>
              </w:rPr>
            </w:pPr>
            <w:r>
              <w:rPr>
                <w:rFonts w:cs="Times New Roman"/>
                <w:sz w:val="21"/>
                <w:szCs w:val="21"/>
              </w:rPr>
              <w:t>0.703</w:t>
            </w:r>
          </w:p>
        </w:tc>
        <w:tc>
          <w:tcPr>
            <w:tcW w:w="705" w:type="dxa"/>
            <w:vAlign w:val="center"/>
          </w:tcPr>
          <w:p>
            <w:pPr>
              <w:spacing w:line="240" w:lineRule="auto"/>
              <w:jc w:val="center"/>
              <w:rPr>
                <w:rFonts w:cs="Times New Roman"/>
                <w:sz w:val="21"/>
                <w:szCs w:val="21"/>
              </w:rPr>
            </w:pPr>
            <w:r>
              <w:rPr>
                <w:rFonts w:cs="Times New Roman"/>
                <w:sz w:val="21"/>
                <w:szCs w:val="21"/>
              </w:rPr>
              <w:t>0.462</w:t>
            </w:r>
          </w:p>
        </w:tc>
        <w:tc>
          <w:tcPr>
            <w:tcW w:w="705" w:type="dxa"/>
            <w:vAlign w:val="center"/>
          </w:tcPr>
          <w:p>
            <w:pPr>
              <w:spacing w:line="240" w:lineRule="auto"/>
              <w:jc w:val="center"/>
              <w:rPr>
                <w:rFonts w:cs="Times New Roman"/>
                <w:sz w:val="21"/>
                <w:szCs w:val="21"/>
              </w:rPr>
            </w:pPr>
            <w:r>
              <w:rPr>
                <w:rFonts w:cs="Times New Roman"/>
                <w:sz w:val="21"/>
                <w:szCs w:val="21"/>
              </w:rPr>
              <w:t>0.706</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0.401</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0.442</w:t>
            </w:r>
          </w:p>
        </w:tc>
        <w:tc>
          <w:tcPr>
            <w:tcW w:w="689" w:type="dxa"/>
            <w:vAlign w:val="center"/>
          </w:tcPr>
          <w:p>
            <w:pPr>
              <w:spacing w:line="240" w:lineRule="auto"/>
              <w:jc w:val="center"/>
              <w:rPr>
                <w:rFonts w:cs="Times New Roman"/>
                <w:sz w:val="21"/>
                <w:szCs w:val="21"/>
              </w:rPr>
            </w:pPr>
            <w:r>
              <w:rPr>
                <w:rFonts w:cs="Times New Roman"/>
                <w:sz w:val="21"/>
                <w:szCs w:val="21"/>
              </w:rPr>
              <w:t>0.550</w:t>
            </w:r>
          </w:p>
        </w:tc>
        <w:tc>
          <w:tcPr>
            <w:tcW w:w="689" w:type="dxa"/>
            <w:vAlign w:val="center"/>
          </w:tcPr>
          <w:p>
            <w:pPr>
              <w:spacing w:line="240" w:lineRule="auto"/>
              <w:jc w:val="center"/>
              <w:rPr>
                <w:rFonts w:cs="Times New Roman"/>
                <w:sz w:val="21"/>
                <w:szCs w:val="21"/>
              </w:rPr>
            </w:pPr>
            <w:r>
              <w:rPr>
                <w:rFonts w:cs="Times New Roman"/>
                <w:sz w:val="21"/>
                <w:szCs w:val="21"/>
              </w:rPr>
              <w:t>0.448</w:t>
            </w:r>
          </w:p>
        </w:tc>
        <w:tc>
          <w:tcPr>
            <w:tcW w:w="689" w:type="dxa"/>
            <w:vAlign w:val="center"/>
          </w:tcPr>
          <w:p>
            <w:pPr>
              <w:spacing w:line="240" w:lineRule="auto"/>
              <w:jc w:val="center"/>
              <w:rPr>
                <w:rFonts w:cs="Times New Roman"/>
                <w:sz w:val="21"/>
                <w:szCs w:val="21"/>
              </w:rPr>
            </w:pPr>
            <w:r>
              <w:rPr>
                <w:rFonts w:cs="Times New Roman"/>
                <w:sz w:val="21"/>
                <w:szCs w:val="21"/>
              </w:rPr>
              <w:t>0.554</w:t>
            </w:r>
          </w:p>
        </w:tc>
        <w:tc>
          <w:tcPr>
            <w:tcW w:w="781" w:type="dxa"/>
            <w:vAlign w:val="center"/>
          </w:tcPr>
          <w:p>
            <w:pPr>
              <w:spacing w:line="240" w:lineRule="auto"/>
              <w:jc w:val="center"/>
              <w:rPr>
                <w:rFonts w:cs="Times New Roman"/>
                <w:sz w:val="21"/>
                <w:szCs w:val="21"/>
              </w:rPr>
            </w:pPr>
            <w:r>
              <w:rPr>
                <w:rFonts w:cs="Times New Roman"/>
                <w:sz w:val="21"/>
                <w:szCs w:val="21"/>
              </w:rPr>
              <w:t>0.219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Attention Unet</w:t>
            </w:r>
          </w:p>
        </w:tc>
        <w:tc>
          <w:tcPr>
            <w:tcW w:w="705" w:type="dxa"/>
            <w:vAlign w:val="center"/>
          </w:tcPr>
          <w:p>
            <w:pPr>
              <w:spacing w:line="240" w:lineRule="auto"/>
              <w:jc w:val="center"/>
              <w:rPr>
                <w:rFonts w:cs="Times New Roman"/>
                <w:sz w:val="21"/>
                <w:szCs w:val="21"/>
              </w:rPr>
            </w:pPr>
            <w:r>
              <w:rPr>
                <w:rFonts w:cs="Times New Roman"/>
                <w:sz w:val="21"/>
                <w:szCs w:val="21"/>
              </w:rPr>
              <w:t>0.536</w:t>
            </w:r>
          </w:p>
        </w:tc>
        <w:tc>
          <w:tcPr>
            <w:tcW w:w="705" w:type="dxa"/>
            <w:vAlign w:val="center"/>
          </w:tcPr>
          <w:p>
            <w:pPr>
              <w:spacing w:line="240" w:lineRule="auto"/>
              <w:jc w:val="center"/>
              <w:rPr>
                <w:rFonts w:cs="Times New Roman"/>
                <w:sz w:val="21"/>
                <w:szCs w:val="21"/>
              </w:rPr>
            </w:pPr>
            <w:r>
              <w:rPr>
                <w:rFonts w:cs="Times New Roman"/>
                <w:sz w:val="21"/>
                <w:szCs w:val="21"/>
              </w:rPr>
              <w:t>0.706</w:t>
            </w:r>
          </w:p>
        </w:tc>
        <w:tc>
          <w:tcPr>
            <w:tcW w:w="705" w:type="dxa"/>
            <w:vAlign w:val="center"/>
          </w:tcPr>
          <w:p>
            <w:pPr>
              <w:spacing w:line="240" w:lineRule="auto"/>
              <w:jc w:val="center"/>
              <w:rPr>
                <w:rFonts w:cs="Times New Roman"/>
                <w:sz w:val="21"/>
                <w:szCs w:val="21"/>
              </w:rPr>
            </w:pPr>
            <w:r>
              <w:rPr>
                <w:rFonts w:cs="Times New Roman"/>
                <w:sz w:val="21"/>
                <w:szCs w:val="21"/>
              </w:rPr>
              <w:t>0.482</w:t>
            </w:r>
          </w:p>
        </w:tc>
        <w:tc>
          <w:tcPr>
            <w:tcW w:w="705" w:type="dxa"/>
            <w:vAlign w:val="center"/>
          </w:tcPr>
          <w:p>
            <w:pPr>
              <w:spacing w:line="240" w:lineRule="auto"/>
              <w:jc w:val="center"/>
              <w:rPr>
                <w:rFonts w:cs="Times New Roman"/>
                <w:b/>
                <w:bCs/>
                <w:sz w:val="21"/>
                <w:szCs w:val="21"/>
              </w:rPr>
            </w:pPr>
            <w:r>
              <w:rPr>
                <w:rFonts w:cs="Times New Roman"/>
                <w:b/>
                <w:bCs/>
                <w:sz w:val="21"/>
                <w:szCs w:val="21"/>
              </w:rPr>
              <w:t>0.721</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0.406</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0.516</w:t>
            </w:r>
          </w:p>
        </w:tc>
        <w:tc>
          <w:tcPr>
            <w:tcW w:w="689" w:type="dxa"/>
            <w:vAlign w:val="center"/>
          </w:tcPr>
          <w:p>
            <w:pPr>
              <w:spacing w:line="240" w:lineRule="auto"/>
              <w:jc w:val="center"/>
              <w:rPr>
                <w:rFonts w:cs="Times New Roman"/>
                <w:sz w:val="21"/>
                <w:szCs w:val="21"/>
              </w:rPr>
            </w:pPr>
            <w:r>
              <w:rPr>
                <w:rFonts w:cs="Times New Roman"/>
                <w:sz w:val="21"/>
                <w:szCs w:val="21"/>
              </w:rPr>
              <w:t>0.685</w:t>
            </w:r>
          </w:p>
        </w:tc>
        <w:tc>
          <w:tcPr>
            <w:tcW w:w="689" w:type="dxa"/>
            <w:vAlign w:val="center"/>
          </w:tcPr>
          <w:p>
            <w:pPr>
              <w:spacing w:line="240" w:lineRule="auto"/>
              <w:jc w:val="center"/>
              <w:rPr>
                <w:rFonts w:cs="Times New Roman"/>
                <w:sz w:val="21"/>
                <w:szCs w:val="21"/>
              </w:rPr>
            </w:pPr>
            <w:r>
              <w:rPr>
                <w:rFonts w:cs="Times New Roman"/>
                <w:sz w:val="21"/>
                <w:szCs w:val="21"/>
              </w:rPr>
              <w:t>0.559</w:t>
            </w:r>
          </w:p>
        </w:tc>
        <w:tc>
          <w:tcPr>
            <w:tcW w:w="689" w:type="dxa"/>
            <w:vAlign w:val="center"/>
          </w:tcPr>
          <w:p>
            <w:pPr>
              <w:spacing w:line="240" w:lineRule="auto"/>
              <w:jc w:val="center"/>
              <w:rPr>
                <w:rFonts w:cs="Times New Roman"/>
                <w:sz w:val="21"/>
                <w:szCs w:val="21"/>
              </w:rPr>
            </w:pPr>
            <w:r>
              <w:rPr>
                <w:rFonts w:cs="Times New Roman"/>
                <w:sz w:val="21"/>
                <w:szCs w:val="21"/>
              </w:rPr>
              <w:t>0.531</w:t>
            </w:r>
          </w:p>
        </w:tc>
        <w:tc>
          <w:tcPr>
            <w:tcW w:w="781" w:type="dxa"/>
            <w:vAlign w:val="center"/>
          </w:tcPr>
          <w:p>
            <w:pPr>
              <w:spacing w:line="240" w:lineRule="auto"/>
              <w:jc w:val="center"/>
              <w:rPr>
                <w:rFonts w:cs="Times New Roman"/>
                <w:sz w:val="21"/>
                <w:szCs w:val="21"/>
              </w:rPr>
            </w:pPr>
            <w:r>
              <w:rPr>
                <w:rFonts w:cs="Times New Roman"/>
                <w:sz w:val="21"/>
                <w:szCs w:val="21"/>
              </w:rPr>
              <w:t>0.396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trPr>
        <w:tc>
          <w:tcPr>
            <w:tcW w:w="1012" w:type="dxa"/>
            <w:vAlign w:val="center"/>
          </w:tcPr>
          <w:p>
            <w:pPr>
              <w:spacing w:line="240" w:lineRule="auto"/>
              <w:jc w:val="center"/>
              <w:rPr>
                <w:rFonts w:cs="Times New Roman"/>
                <w:sz w:val="21"/>
                <w:szCs w:val="21"/>
              </w:rPr>
            </w:pPr>
            <w:r>
              <w:rPr>
                <w:rFonts w:cs="Times New Roman"/>
                <w:sz w:val="21"/>
                <w:szCs w:val="21"/>
              </w:rPr>
              <w:t>D-UNet</w:t>
            </w:r>
          </w:p>
        </w:tc>
        <w:tc>
          <w:tcPr>
            <w:tcW w:w="705" w:type="dxa"/>
            <w:vAlign w:val="center"/>
          </w:tcPr>
          <w:p>
            <w:pPr>
              <w:spacing w:line="240" w:lineRule="auto"/>
              <w:jc w:val="center"/>
              <w:rPr>
                <w:rFonts w:cs="Times New Roman"/>
                <w:sz w:val="21"/>
                <w:szCs w:val="21"/>
              </w:rPr>
            </w:pPr>
            <w:r>
              <w:rPr>
                <w:rFonts w:cs="Times New Roman"/>
                <w:sz w:val="21"/>
                <w:szCs w:val="21"/>
              </w:rPr>
              <w:t>0.548</w:t>
            </w:r>
          </w:p>
        </w:tc>
        <w:tc>
          <w:tcPr>
            <w:tcW w:w="705" w:type="dxa"/>
            <w:vAlign w:val="center"/>
          </w:tcPr>
          <w:p>
            <w:pPr>
              <w:spacing w:line="240" w:lineRule="auto"/>
              <w:jc w:val="center"/>
              <w:rPr>
                <w:rFonts w:cs="Times New Roman"/>
                <w:sz w:val="21"/>
                <w:szCs w:val="21"/>
              </w:rPr>
            </w:pPr>
            <w:r>
              <w:rPr>
                <w:rFonts w:cs="Times New Roman"/>
                <w:sz w:val="21"/>
                <w:szCs w:val="21"/>
              </w:rPr>
              <w:t>0.726</w:t>
            </w:r>
          </w:p>
        </w:tc>
        <w:tc>
          <w:tcPr>
            <w:tcW w:w="705" w:type="dxa"/>
            <w:vAlign w:val="center"/>
          </w:tcPr>
          <w:p>
            <w:pPr>
              <w:spacing w:line="240" w:lineRule="auto"/>
              <w:jc w:val="center"/>
              <w:rPr>
                <w:rFonts w:cs="Times New Roman"/>
                <w:sz w:val="21"/>
                <w:szCs w:val="21"/>
              </w:rPr>
            </w:pPr>
            <w:r>
              <w:rPr>
                <w:rFonts w:cs="Times New Roman"/>
                <w:sz w:val="21"/>
                <w:szCs w:val="21"/>
              </w:rPr>
              <w:t>0.530</w:t>
            </w:r>
          </w:p>
        </w:tc>
        <w:tc>
          <w:tcPr>
            <w:tcW w:w="705" w:type="dxa"/>
            <w:vAlign w:val="center"/>
          </w:tcPr>
          <w:p>
            <w:pPr>
              <w:spacing w:line="240" w:lineRule="auto"/>
              <w:jc w:val="center"/>
              <w:rPr>
                <w:rFonts w:cs="Times New Roman"/>
                <w:sz w:val="21"/>
                <w:szCs w:val="21"/>
              </w:rPr>
            </w:pPr>
            <w:r>
              <w:rPr>
                <w:rFonts w:cs="Times New Roman"/>
                <w:sz w:val="21"/>
                <w:szCs w:val="21"/>
              </w:rPr>
              <w:t>0.665</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0.407</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0.595</w:t>
            </w:r>
          </w:p>
        </w:tc>
        <w:tc>
          <w:tcPr>
            <w:tcW w:w="689" w:type="dxa"/>
            <w:vAlign w:val="center"/>
          </w:tcPr>
          <w:p>
            <w:pPr>
              <w:spacing w:line="240" w:lineRule="auto"/>
              <w:jc w:val="center"/>
              <w:rPr>
                <w:rFonts w:cs="Times New Roman"/>
                <w:sz w:val="21"/>
                <w:szCs w:val="21"/>
              </w:rPr>
            </w:pPr>
            <w:r>
              <w:rPr>
                <w:rFonts w:cs="Times New Roman"/>
                <w:sz w:val="21"/>
                <w:szCs w:val="21"/>
              </w:rPr>
              <w:t>0.736</w:t>
            </w:r>
          </w:p>
        </w:tc>
        <w:tc>
          <w:tcPr>
            <w:tcW w:w="689" w:type="dxa"/>
            <w:vAlign w:val="center"/>
          </w:tcPr>
          <w:p>
            <w:pPr>
              <w:spacing w:line="240" w:lineRule="auto"/>
              <w:jc w:val="center"/>
              <w:rPr>
                <w:rFonts w:cs="Times New Roman"/>
                <w:sz w:val="21"/>
                <w:szCs w:val="21"/>
              </w:rPr>
            </w:pPr>
            <w:r>
              <w:rPr>
                <w:rFonts w:cs="Times New Roman"/>
                <w:sz w:val="21"/>
                <w:szCs w:val="21"/>
              </w:rPr>
              <w:t>0.593</w:t>
            </w:r>
          </w:p>
        </w:tc>
        <w:tc>
          <w:tcPr>
            <w:tcW w:w="689" w:type="dxa"/>
            <w:vAlign w:val="center"/>
          </w:tcPr>
          <w:p>
            <w:pPr>
              <w:spacing w:line="240" w:lineRule="auto"/>
              <w:jc w:val="center"/>
              <w:rPr>
                <w:rFonts w:cs="Times New Roman"/>
                <w:b/>
                <w:bCs/>
                <w:sz w:val="21"/>
                <w:szCs w:val="21"/>
              </w:rPr>
            </w:pPr>
            <w:r>
              <w:rPr>
                <w:rFonts w:cs="Times New Roman"/>
                <w:b/>
                <w:bCs/>
                <w:sz w:val="21"/>
                <w:szCs w:val="21"/>
              </w:rPr>
              <w:t>0.774</w:t>
            </w:r>
          </w:p>
        </w:tc>
        <w:tc>
          <w:tcPr>
            <w:tcW w:w="781" w:type="dxa"/>
            <w:vAlign w:val="center"/>
          </w:tcPr>
          <w:p>
            <w:pPr>
              <w:spacing w:line="240" w:lineRule="auto"/>
              <w:jc w:val="center"/>
              <w:rPr>
                <w:rFonts w:cs="Times New Roman"/>
                <w:sz w:val="21"/>
                <w:szCs w:val="21"/>
              </w:rPr>
            </w:pPr>
            <w:r>
              <w:rPr>
                <w:rFonts w:cs="Times New Roman"/>
                <w:sz w:val="21"/>
                <w:szCs w:val="21"/>
              </w:rPr>
              <w:t>0.466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X-net</w:t>
            </w:r>
          </w:p>
        </w:tc>
        <w:tc>
          <w:tcPr>
            <w:tcW w:w="705" w:type="dxa"/>
            <w:vAlign w:val="center"/>
          </w:tcPr>
          <w:p>
            <w:pPr>
              <w:spacing w:line="240" w:lineRule="auto"/>
              <w:jc w:val="center"/>
              <w:rPr>
                <w:rFonts w:cs="Times New Roman"/>
                <w:sz w:val="21"/>
                <w:szCs w:val="21"/>
              </w:rPr>
            </w:pPr>
            <w:r>
              <w:rPr>
                <w:rFonts w:cs="Times New Roman"/>
                <w:sz w:val="21"/>
                <w:szCs w:val="21"/>
              </w:rPr>
              <w:t>0.499</w:t>
            </w:r>
          </w:p>
        </w:tc>
        <w:tc>
          <w:tcPr>
            <w:tcW w:w="705" w:type="dxa"/>
            <w:vAlign w:val="center"/>
          </w:tcPr>
          <w:p>
            <w:pPr>
              <w:spacing w:line="240" w:lineRule="auto"/>
              <w:jc w:val="center"/>
              <w:rPr>
                <w:rFonts w:cs="Times New Roman"/>
                <w:sz w:val="21"/>
                <w:szCs w:val="21"/>
              </w:rPr>
            </w:pPr>
            <w:r>
              <w:rPr>
                <w:rFonts w:cs="Times New Roman"/>
                <w:sz w:val="21"/>
                <w:szCs w:val="21"/>
              </w:rPr>
              <w:t>0.672</w:t>
            </w:r>
          </w:p>
        </w:tc>
        <w:tc>
          <w:tcPr>
            <w:tcW w:w="705" w:type="dxa"/>
            <w:vAlign w:val="center"/>
          </w:tcPr>
          <w:p>
            <w:pPr>
              <w:spacing w:line="240" w:lineRule="auto"/>
              <w:jc w:val="center"/>
              <w:rPr>
                <w:rFonts w:cs="Times New Roman"/>
                <w:sz w:val="21"/>
                <w:szCs w:val="21"/>
              </w:rPr>
            </w:pPr>
            <w:r>
              <w:rPr>
                <w:rFonts w:cs="Times New Roman"/>
                <w:sz w:val="21"/>
                <w:szCs w:val="21"/>
              </w:rPr>
              <w:t>0.466</w:t>
            </w:r>
          </w:p>
        </w:tc>
        <w:tc>
          <w:tcPr>
            <w:tcW w:w="705" w:type="dxa"/>
            <w:vAlign w:val="center"/>
          </w:tcPr>
          <w:p>
            <w:pPr>
              <w:spacing w:line="240" w:lineRule="auto"/>
              <w:jc w:val="center"/>
              <w:rPr>
                <w:rFonts w:cs="Times New Roman"/>
                <w:sz w:val="21"/>
                <w:szCs w:val="21"/>
              </w:rPr>
            </w:pPr>
            <w:r>
              <w:rPr>
                <w:rFonts w:cs="Times New Roman"/>
                <w:sz w:val="21"/>
                <w:szCs w:val="21"/>
              </w:rPr>
              <w:t>0.633</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0.382</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0.437</w:t>
            </w:r>
          </w:p>
        </w:tc>
        <w:tc>
          <w:tcPr>
            <w:tcW w:w="689" w:type="dxa"/>
            <w:vAlign w:val="center"/>
          </w:tcPr>
          <w:p>
            <w:pPr>
              <w:spacing w:line="240" w:lineRule="auto"/>
              <w:jc w:val="center"/>
              <w:rPr>
                <w:rFonts w:cs="Times New Roman"/>
                <w:sz w:val="21"/>
                <w:szCs w:val="21"/>
              </w:rPr>
            </w:pPr>
            <w:r>
              <w:rPr>
                <w:rFonts w:cs="Times New Roman"/>
                <w:sz w:val="21"/>
                <w:szCs w:val="21"/>
              </w:rPr>
              <w:t>0.601</w:t>
            </w:r>
          </w:p>
        </w:tc>
        <w:tc>
          <w:tcPr>
            <w:tcW w:w="689" w:type="dxa"/>
            <w:vAlign w:val="center"/>
          </w:tcPr>
          <w:p>
            <w:pPr>
              <w:spacing w:line="240" w:lineRule="auto"/>
              <w:jc w:val="center"/>
              <w:rPr>
                <w:rFonts w:cs="Times New Roman"/>
                <w:sz w:val="21"/>
                <w:szCs w:val="21"/>
              </w:rPr>
            </w:pPr>
            <w:r>
              <w:rPr>
                <w:rFonts w:cs="Times New Roman"/>
                <w:sz w:val="21"/>
                <w:szCs w:val="21"/>
              </w:rPr>
              <w:t>0.418</w:t>
            </w:r>
          </w:p>
        </w:tc>
        <w:tc>
          <w:tcPr>
            <w:tcW w:w="689" w:type="dxa"/>
            <w:vAlign w:val="center"/>
          </w:tcPr>
          <w:p>
            <w:pPr>
              <w:spacing w:line="240" w:lineRule="auto"/>
              <w:jc w:val="center"/>
              <w:rPr>
                <w:rFonts w:cs="Times New Roman"/>
                <w:sz w:val="21"/>
                <w:szCs w:val="21"/>
              </w:rPr>
            </w:pPr>
            <w:r>
              <w:rPr>
                <w:rFonts w:cs="Times New Roman"/>
                <w:sz w:val="21"/>
                <w:szCs w:val="21"/>
              </w:rPr>
              <w:t>0.552</w:t>
            </w:r>
          </w:p>
        </w:tc>
        <w:tc>
          <w:tcPr>
            <w:tcW w:w="781" w:type="dxa"/>
            <w:vAlign w:val="center"/>
          </w:tcPr>
          <w:p>
            <w:pPr>
              <w:spacing w:line="240" w:lineRule="auto"/>
              <w:jc w:val="center"/>
              <w:rPr>
                <w:rFonts w:cs="Times New Roman"/>
                <w:sz w:val="21"/>
                <w:szCs w:val="21"/>
              </w:rPr>
            </w:pPr>
            <w:r>
              <w:rPr>
                <w:rFonts w:cs="Times New Roman"/>
                <w:sz w:val="21"/>
                <w:szCs w:val="21"/>
              </w:rPr>
              <w:t>0.315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1" w:hRule="atLeast"/>
        </w:trPr>
        <w:tc>
          <w:tcPr>
            <w:tcW w:w="1012" w:type="dxa"/>
            <w:vAlign w:val="center"/>
          </w:tcPr>
          <w:p>
            <w:pPr>
              <w:spacing w:line="240" w:lineRule="auto"/>
              <w:jc w:val="center"/>
              <w:rPr>
                <w:rFonts w:cs="Times New Roman"/>
                <w:sz w:val="21"/>
                <w:szCs w:val="21"/>
              </w:rPr>
            </w:pPr>
            <w:r>
              <w:rPr>
                <w:rFonts w:cs="Times New Roman"/>
                <w:sz w:val="21"/>
                <w:szCs w:val="21"/>
              </w:rPr>
              <w:t>CLCI-Net</w:t>
            </w:r>
          </w:p>
        </w:tc>
        <w:tc>
          <w:tcPr>
            <w:tcW w:w="705" w:type="dxa"/>
            <w:vAlign w:val="center"/>
          </w:tcPr>
          <w:p>
            <w:pPr>
              <w:spacing w:line="240" w:lineRule="auto"/>
              <w:jc w:val="center"/>
              <w:rPr>
                <w:rFonts w:cs="Times New Roman"/>
                <w:sz w:val="21"/>
                <w:szCs w:val="21"/>
              </w:rPr>
            </w:pPr>
            <w:r>
              <w:rPr>
                <w:rFonts w:cs="Times New Roman"/>
                <w:sz w:val="21"/>
                <w:szCs w:val="21"/>
              </w:rPr>
              <w:t>0.581</w:t>
            </w:r>
          </w:p>
        </w:tc>
        <w:tc>
          <w:tcPr>
            <w:tcW w:w="705" w:type="dxa"/>
            <w:vAlign w:val="center"/>
          </w:tcPr>
          <w:p>
            <w:pPr>
              <w:spacing w:line="240" w:lineRule="auto"/>
              <w:jc w:val="center"/>
              <w:rPr>
                <w:rFonts w:cs="Times New Roman"/>
                <w:sz w:val="21"/>
                <w:szCs w:val="21"/>
              </w:rPr>
            </w:pPr>
            <w:r>
              <w:rPr>
                <w:rFonts w:cs="Times New Roman"/>
                <w:sz w:val="21"/>
                <w:szCs w:val="21"/>
              </w:rPr>
              <w:t>-</w:t>
            </w:r>
          </w:p>
        </w:tc>
        <w:tc>
          <w:tcPr>
            <w:tcW w:w="705" w:type="dxa"/>
            <w:vAlign w:val="center"/>
          </w:tcPr>
          <w:p>
            <w:pPr>
              <w:spacing w:line="240" w:lineRule="auto"/>
              <w:jc w:val="center"/>
              <w:rPr>
                <w:rFonts w:cs="Times New Roman"/>
                <w:sz w:val="21"/>
                <w:szCs w:val="21"/>
              </w:rPr>
            </w:pPr>
            <w:r>
              <w:rPr>
                <w:rFonts w:cs="Times New Roman"/>
                <w:sz w:val="21"/>
                <w:szCs w:val="21"/>
              </w:rPr>
              <w:t>0.581</w:t>
            </w:r>
          </w:p>
        </w:tc>
        <w:tc>
          <w:tcPr>
            <w:tcW w:w="705" w:type="dxa"/>
            <w:vAlign w:val="center"/>
          </w:tcPr>
          <w:p>
            <w:pPr>
              <w:spacing w:line="240" w:lineRule="auto"/>
              <w:jc w:val="center"/>
              <w:rPr>
                <w:rFonts w:cs="Times New Roman"/>
                <w:sz w:val="21"/>
                <w:szCs w:val="21"/>
              </w:rPr>
            </w:pPr>
            <w:r>
              <w:rPr>
                <w:rFonts w:cs="Times New Roman"/>
                <w:sz w:val="21"/>
                <w:szCs w:val="21"/>
              </w:rPr>
              <w:t>0.649</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0.405</w:t>
            </w:r>
          </w:p>
        </w:tc>
        <w:tc>
          <w:tcPr>
            <w:tcW w:w="689" w:type="dxa"/>
            <w:vAlign w:val="center"/>
          </w:tcPr>
          <w:p>
            <w:pPr>
              <w:spacing w:line="240" w:lineRule="auto"/>
              <w:jc w:val="center"/>
              <w:rPr>
                <w:rFonts w:cs="Times New Roman"/>
                <w:sz w:val="21"/>
                <w:szCs w:val="21"/>
              </w:rPr>
            </w:pPr>
            <w:r>
              <w:rPr>
                <w:rFonts w:cs="Times New Roman"/>
                <w:sz w:val="21"/>
                <w:szCs w:val="21"/>
              </w:rPr>
              <w:t>0.643</w:t>
            </w:r>
          </w:p>
        </w:tc>
        <w:tc>
          <w:tcPr>
            <w:tcW w:w="689" w:type="dxa"/>
            <w:vAlign w:val="center"/>
          </w:tcPr>
          <w:p>
            <w:pPr>
              <w:spacing w:line="240" w:lineRule="auto"/>
              <w:jc w:val="center"/>
              <w:rPr>
                <w:rFonts w:cs="Times New Roman"/>
                <w:sz w:val="21"/>
                <w:szCs w:val="21"/>
              </w:rPr>
            </w:pPr>
            <w:r>
              <w:rPr>
                <w:rFonts w:cs="Times New Roman"/>
                <w:sz w:val="21"/>
                <w:szCs w:val="21"/>
              </w:rPr>
              <w:t>0.423</w:t>
            </w:r>
          </w:p>
        </w:tc>
        <w:tc>
          <w:tcPr>
            <w:tcW w:w="689" w:type="dxa"/>
            <w:vAlign w:val="center"/>
          </w:tcPr>
          <w:p>
            <w:pPr>
              <w:spacing w:line="240" w:lineRule="auto"/>
              <w:jc w:val="center"/>
              <w:rPr>
                <w:rFonts w:cs="Times New Roman"/>
                <w:sz w:val="21"/>
                <w:szCs w:val="21"/>
              </w:rPr>
            </w:pPr>
            <w:r>
              <w:rPr>
                <w:rFonts w:cs="Times New Roman"/>
                <w:sz w:val="21"/>
                <w:szCs w:val="21"/>
              </w:rPr>
              <w:t>0.453</w:t>
            </w:r>
          </w:p>
        </w:tc>
        <w:tc>
          <w:tcPr>
            <w:tcW w:w="781" w:type="dxa"/>
            <w:vAlign w:val="center"/>
          </w:tcPr>
          <w:p>
            <w:pPr>
              <w:spacing w:line="240" w:lineRule="auto"/>
              <w:jc w:val="center"/>
              <w:rPr>
                <w:rFonts w:cs="Times New Roman"/>
                <w:sz w:val="21"/>
                <w:szCs w:val="21"/>
              </w:rPr>
            </w:pPr>
            <w:r>
              <w:rPr>
                <w:rFonts w:cs="Times New Roman"/>
                <w:sz w:val="21"/>
                <w:szCs w:val="21"/>
              </w:rPr>
              <w:t>0.305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8" w:hRule="atLeast"/>
        </w:trPr>
        <w:tc>
          <w:tcPr>
            <w:tcW w:w="1012" w:type="dxa"/>
            <w:vAlign w:val="center"/>
          </w:tcPr>
          <w:p>
            <w:pPr>
              <w:spacing w:line="240" w:lineRule="auto"/>
              <w:jc w:val="center"/>
              <w:rPr>
                <w:rFonts w:cs="Times New Roman"/>
                <w:sz w:val="21"/>
                <w:szCs w:val="21"/>
              </w:rPr>
            </w:pPr>
            <w:r>
              <w:rPr>
                <w:rFonts w:cs="Times New Roman"/>
                <w:sz w:val="21"/>
                <w:szCs w:val="21"/>
              </w:rPr>
              <w:t>3D UNet</w:t>
            </w:r>
          </w:p>
        </w:tc>
        <w:tc>
          <w:tcPr>
            <w:tcW w:w="705" w:type="dxa"/>
            <w:vAlign w:val="center"/>
          </w:tcPr>
          <w:p>
            <w:pPr>
              <w:spacing w:line="240" w:lineRule="auto"/>
              <w:jc w:val="center"/>
              <w:rPr>
                <w:rFonts w:cs="Times New Roman"/>
                <w:sz w:val="21"/>
                <w:szCs w:val="21"/>
              </w:rPr>
            </w:pPr>
            <w:r>
              <w:rPr>
                <w:rFonts w:cs="Times New Roman"/>
                <w:sz w:val="21"/>
                <w:szCs w:val="21"/>
              </w:rPr>
              <w:t>0.471</w:t>
            </w:r>
          </w:p>
        </w:tc>
        <w:tc>
          <w:tcPr>
            <w:tcW w:w="705" w:type="dxa"/>
            <w:vAlign w:val="center"/>
          </w:tcPr>
          <w:p>
            <w:pPr>
              <w:spacing w:line="240" w:lineRule="auto"/>
              <w:jc w:val="center"/>
              <w:rPr>
                <w:rFonts w:cs="Times New Roman"/>
                <w:sz w:val="21"/>
                <w:szCs w:val="21"/>
              </w:rPr>
            </w:pPr>
            <w:r>
              <w:rPr>
                <w:rFonts w:cs="Times New Roman"/>
                <w:sz w:val="21"/>
                <w:szCs w:val="21"/>
              </w:rPr>
              <w:t>0.710</w:t>
            </w:r>
          </w:p>
        </w:tc>
        <w:tc>
          <w:tcPr>
            <w:tcW w:w="705" w:type="dxa"/>
            <w:vAlign w:val="center"/>
          </w:tcPr>
          <w:p>
            <w:pPr>
              <w:spacing w:line="240" w:lineRule="auto"/>
              <w:jc w:val="center"/>
              <w:rPr>
                <w:rFonts w:cs="Times New Roman"/>
                <w:sz w:val="21"/>
                <w:szCs w:val="21"/>
              </w:rPr>
            </w:pPr>
            <w:r>
              <w:rPr>
                <w:rFonts w:cs="Times New Roman"/>
                <w:sz w:val="21"/>
                <w:szCs w:val="21"/>
              </w:rPr>
              <w:t>0.474</w:t>
            </w:r>
          </w:p>
        </w:tc>
        <w:tc>
          <w:tcPr>
            <w:tcW w:w="705" w:type="dxa"/>
            <w:vAlign w:val="center"/>
          </w:tcPr>
          <w:p>
            <w:pPr>
              <w:spacing w:line="240" w:lineRule="auto"/>
              <w:jc w:val="center"/>
              <w:rPr>
                <w:rFonts w:cs="Times New Roman"/>
                <w:sz w:val="21"/>
                <w:szCs w:val="21"/>
              </w:rPr>
            </w:pPr>
            <w:r>
              <w:rPr>
                <w:rFonts w:cs="Times New Roman"/>
                <w:sz w:val="21"/>
                <w:szCs w:val="21"/>
              </w:rPr>
              <w:t>0.553</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0.569</w:t>
            </w:r>
          </w:p>
        </w:tc>
        <w:tc>
          <w:tcPr>
            <w:tcW w:w="689" w:type="dxa"/>
            <w:vAlign w:val="center"/>
          </w:tcPr>
          <w:p>
            <w:pPr>
              <w:spacing w:line="240" w:lineRule="auto"/>
              <w:jc w:val="center"/>
              <w:rPr>
                <w:rFonts w:cs="Times New Roman"/>
                <w:sz w:val="21"/>
                <w:szCs w:val="21"/>
              </w:rPr>
            </w:pPr>
            <w:r>
              <w:rPr>
                <w:rFonts w:cs="Times New Roman"/>
                <w:sz w:val="21"/>
                <w:szCs w:val="21"/>
              </w:rPr>
              <w:t>0737</w:t>
            </w:r>
          </w:p>
        </w:tc>
        <w:tc>
          <w:tcPr>
            <w:tcW w:w="689" w:type="dxa"/>
            <w:vAlign w:val="center"/>
          </w:tcPr>
          <w:p>
            <w:pPr>
              <w:spacing w:line="240" w:lineRule="auto"/>
              <w:jc w:val="center"/>
              <w:rPr>
                <w:rFonts w:cs="Times New Roman"/>
                <w:sz w:val="21"/>
                <w:szCs w:val="21"/>
              </w:rPr>
            </w:pPr>
            <w:r>
              <w:rPr>
                <w:rFonts w:cs="Times New Roman"/>
                <w:sz w:val="21"/>
                <w:szCs w:val="21"/>
              </w:rPr>
              <w:t>0.577</w:t>
            </w:r>
          </w:p>
        </w:tc>
        <w:tc>
          <w:tcPr>
            <w:tcW w:w="689" w:type="dxa"/>
            <w:vAlign w:val="center"/>
          </w:tcPr>
          <w:p>
            <w:pPr>
              <w:spacing w:line="240" w:lineRule="auto"/>
              <w:jc w:val="center"/>
              <w:rPr>
                <w:rFonts w:cs="Times New Roman"/>
                <w:sz w:val="21"/>
                <w:szCs w:val="21"/>
              </w:rPr>
            </w:pPr>
            <w:r>
              <w:rPr>
                <w:rFonts w:cs="Times New Roman"/>
                <w:sz w:val="21"/>
                <w:szCs w:val="21"/>
              </w:rPr>
              <w:t>0.527</w:t>
            </w:r>
          </w:p>
        </w:tc>
        <w:tc>
          <w:tcPr>
            <w:tcW w:w="781" w:type="dxa"/>
            <w:vAlign w:val="center"/>
          </w:tcPr>
          <w:p>
            <w:pPr>
              <w:spacing w:line="240" w:lineRule="auto"/>
              <w:jc w:val="center"/>
              <w:rPr>
                <w:rFonts w:cs="Times New Roman"/>
                <w:sz w:val="21"/>
                <w:szCs w:val="21"/>
              </w:rPr>
            </w:pPr>
            <w:r>
              <w:rPr>
                <w:rFonts w:cs="Times New Roman"/>
                <w:sz w:val="21"/>
                <w:szCs w:val="21"/>
              </w:rPr>
              <w:t>0.401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8" w:hRule="atLeast"/>
        </w:trPr>
        <w:tc>
          <w:tcPr>
            <w:tcW w:w="1012" w:type="dxa"/>
            <w:vAlign w:val="center"/>
          </w:tcPr>
          <w:p>
            <w:pPr>
              <w:spacing w:line="240" w:lineRule="auto"/>
              <w:jc w:val="center"/>
              <w:rPr>
                <w:rFonts w:cs="Times New Roman"/>
                <w:sz w:val="21"/>
                <w:szCs w:val="21"/>
              </w:rPr>
            </w:pPr>
            <w:r>
              <w:rPr>
                <w:rFonts w:cs="Times New Roman"/>
                <w:sz w:val="21"/>
                <w:szCs w:val="21"/>
              </w:rPr>
              <w:t>AGMR-Net</w:t>
            </w:r>
          </w:p>
        </w:tc>
        <w:tc>
          <w:tcPr>
            <w:tcW w:w="705" w:type="dxa"/>
            <w:vAlign w:val="center"/>
          </w:tcPr>
          <w:p>
            <w:pPr>
              <w:spacing w:line="240" w:lineRule="auto"/>
              <w:jc w:val="center"/>
              <w:rPr>
                <w:rFonts w:cs="Times New Roman"/>
                <w:sz w:val="21"/>
                <w:szCs w:val="21"/>
              </w:rPr>
            </w:pPr>
            <w:r>
              <w:rPr>
                <w:rFonts w:cs="Times New Roman"/>
                <w:sz w:val="21"/>
                <w:szCs w:val="21"/>
              </w:rPr>
              <w:t>0.594</w:t>
            </w:r>
          </w:p>
        </w:tc>
        <w:tc>
          <w:tcPr>
            <w:tcW w:w="705" w:type="dxa"/>
            <w:vAlign w:val="center"/>
          </w:tcPr>
          <w:p>
            <w:pPr>
              <w:spacing w:line="240" w:lineRule="auto"/>
              <w:jc w:val="center"/>
              <w:rPr>
                <w:rFonts w:cs="Times New Roman"/>
                <w:sz w:val="21"/>
                <w:szCs w:val="21"/>
              </w:rPr>
            </w:pPr>
            <w:r>
              <w:rPr>
                <w:rFonts w:cs="Times New Roman"/>
                <w:sz w:val="21"/>
                <w:szCs w:val="21"/>
              </w:rPr>
              <w:t>0.754</w:t>
            </w:r>
          </w:p>
        </w:tc>
        <w:tc>
          <w:tcPr>
            <w:tcW w:w="705" w:type="dxa"/>
            <w:vAlign w:val="center"/>
          </w:tcPr>
          <w:p>
            <w:pPr>
              <w:spacing w:line="240" w:lineRule="auto"/>
              <w:jc w:val="center"/>
              <w:rPr>
                <w:rFonts w:cs="Times New Roman"/>
                <w:sz w:val="21"/>
                <w:szCs w:val="21"/>
              </w:rPr>
            </w:pPr>
            <w:r>
              <w:rPr>
                <w:rFonts w:cs="Times New Roman"/>
                <w:sz w:val="21"/>
                <w:szCs w:val="21"/>
              </w:rPr>
              <w:t>0.579</w:t>
            </w:r>
          </w:p>
        </w:tc>
        <w:tc>
          <w:tcPr>
            <w:tcW w:w="705" w:type="dxa"/>
            <w:vAlign w:val="center"/>
          </w:tcPr>
          <w:p>
            <w:pPr>
              <w:spacing w:line="240" w:lineRule="auto"/>
              <w:jc w:val="center"/>
              <w:rPr>
                <w:rFonts w:cs="Times New Roman"/>
                <w:sz w:val="21"/>
                <w:szCs w:val="21"/>
              </w:rPr>
            </w:pPr>
            <w:r>
              <w:rPr>
                <w:rFonts w:cs="Times New Roman"/>
                <w:sz w:val="21"/>
                <w:szCs w:val="21"/>
              </w:rPr>
              <w:t>0.713</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0.468</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0.614</w:t>
            </w:r>
          </w:p>
        </w:tc>
        <w:tc>
          <w:tcPr>
            <w:tcW w:w="689" w:type="dxa"/>
            <w:vAlign w:val="center"/>
          </w:tcPr>
          <w:p>
            <w:pPr>
              <w:spacing w:line="240" w:lineRule="auto"/>
              <w:jc w:val="center"/>
              <w:rPr>
                <w:rFonts w:cs="Times New Roman"/>
                <w:sz w:val="21"/>
                <w:szCs w:val="21"/>
              </w:rPr>
            </w:pPr>
            <w:r>
              <w:rPr>
                <w:rFonts w:cs="Times New Roman"/>
                <w:sz w:val="21"/>
                <w:szCs w:val="21"/>
              </w:rPr>
              <w:t>0.753</w:t>
            </w:r>
          </w:p>
        </w:tc>
        <w:tc>
          <w:tcPr>
            <w:tcW w:w="689" w:type="dxa"/>
            <w:vAlign w:val="center"/>
          </w:tcPr>
          <w:p>
            <w:pPr>
              <w:spacing w:line="240" w:lineRule="auto"/>
              <w:jc w:val="center"/>
              <w:rPr>
                <w:rFonts w:cs="Times New Roman"/>
                <w:sz w:val="21"/>
                <w:szCs w:val="21"/>
              </w:rPr>
            </w:pPr>
            <w:r>
              <w:rPr>
                <w:rFonts w:cs="Times New Roman"/>
                <w:sz w:val="21"/>
                <w:szCs w:val="21"/>
              </w:rPr>
              <w:t>0.623</w:t>
            </w:r>
          </w:p>
        </w:tc>
        <w:tc>
          <w:tcPr>
            <w:tcW w:w="689" w:type="dxa"/>
            <w:vAlign w:val="center"/>
          </w:tcPr>
          <w:p>
            <w:pPr>
              <w:spacing w:line="240" w:lineRule="auto"/>
              <w:jc w:val="center"/>
              <w:rPr>
                <w:rFonts w:cs="Times New Roman"/>
                <w:sz w:val="21"/>
                <w:szCs w:val="21"/>
              </w:rPr>
            </w:pPr>
            <w:r>
              <w:rPr>
                <w:rFonts w:cs="Times New Roman"/>
                <w:sz w:val="21"/>
                <w:szCs w:val="21"/>
              </w:rPr>
              <w:t>0.633</w:t>
            </w:r>
          </w:p>
        </w:tc>
        <w:tc>
          <w:tcPr>
            <w:tcW w:w="781" w:type="dxa"/>
            <w:vAlign w:val="center"/>
          </w:tcPr>
          <w:p>
            <w:pPr>
              <w:spacing w:line="240" w:lineRule="auto"/>
              <w:jc w:val="center"/>
              <w:rPr>
                <w:rFonts w:cs="Times New Roman"/>
                <w:sz w:val="21"/>
                <w:szCs w:val="21"/>
              </w:rPr>
            </w:pPr>
            <w:r>
              <w:rPr>
                <w:rFonts w:cs="Times New Roman"/>
                <w:sz w:val="21"/>
                <w:szCs w:val="21"/>
              </w:rPr>
              <w:t>0.443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3" w:hRule="atLeast"/>
        </w:trPr>
        <w:tc>
          <w:tcPr>
            <w:tcW w:w="1012" w:type="dxa"/>
            <w:vAlign w:val="center"/>
          </w:tcPr>
          <w:p>
            <w:pPr>
              <w:spacing w:line="240" w:lineRule="auto"/>
              <w:jc w:val="center"/>
              <w:rPr>
                <w:rFonts w:cs="Times New Roman"/>
                <w:sz w:val="21"/>
                <w:szCs w:val="21"/>
              </w:rPr>
            </w:pPr>
            <w:r>
              <w:rPr>
                <w:rFonts w:cs="Times New Roman"/>
                <w:sz w:val="21"/>
                <w:szCs w:val="21"/>
              </w:rPr>
              <w:t>CPGAN</w:t>
            </w:r>
          </w:p>
        </w:tc>
        <w:tc>
          <w:tcPr>
            <w:tcW w:w="705" w:type="dxa"/>
            <w:vAlign w:val="center"/>
          </w:tcPr>
          <w:p>
            <w:pPr>
              <w:spacing w:line="240" w:lineRule="auto"/>
              <w:jc w:val="center"/>
              <w:rPr>
                <w:rFonts w:cs="Times New Roman"/>
                <w:sz w:val="21"/>
                <w:szCs w:val="21"/>
              </w:rPr>
            </w:pPr>
            <w:r>
              <w:rPr>
                <w:rFonts w:cs="Times New Roman"/>
                <w:sz w:val="21"/>
                <w:szCs w:val="21"/>
              </w:rPr>
              <w:t>0.617</w:t>
            </w:r>
          </w:p>
        </w:tc>
        <w:tc>
          <w:tcPr>
            <w:tcW w:w="705" w:type="dxa"/>
            <w:vAlign w:val="center"/>
          </w:tcPr>
          <w:p>
            <w:pPr>
              <w:spacing w:line="240" w:lineRule="auto"/>
              <w:jc w:val="center"/>
              <w:rPr>
                <w:rFonts w:cs="Times New Roman"/>
                <w:sz w:val="21"/>
                <w:szCs w:val="21"/>
              </w:rPr>
            </w:pPr>
            <w:r>
              <w:rPr>
                <w:rFonts w:cs="Times New Roman"/>
                <w:sz w:val="21"/>
                <w:szCs w:val="21"/>
              </w:rPr>
              <w:t>-</w:t>
            </w:r>
          </w:p>
        </w:tc>
        <w:tc>
          <w:tcPr>
            <w:tcW w:w="705" w:type="dxa"/>
            <w:vAlign w:val="center"/>
          </w:tcPr>
          <w:p>
            <w:pPr>
              <w:spacing w:line="240" w:lineRule="auto"/>
              <w:jc w:val="center"/>
              <w:rPr>
                <w:rFonts w:cs="Times New Roman"/>
                <w:sz w:val="21"/>
                <w:szCs w:val="21"/>
              </w:rPr>
            </w:pPr>
            <w:r>
              <w:rPr>
                <w:rFonts w:cs="Times New Roman"/>
                <w:sz w:val="21"/>
                <w:szCs w:val="21"/>
              </w:rPr>
              <w:t>0.595</w:t>
            </w:r>
          </w:p>
        </w:tc>
        <w:tc>
          <w:tcPr>
            <w:tcW w:w="705" w:type="dxa"/>
            <w:vAlign w:val="center"/>
          </w:tcPr>
          <w:p>
            <w:pPr>
              <w:spacing w:line="240" w:lineRule="auto"/>
              <w:jc w:val="center"/>
              <w:rPr>
                <w:rFonts w:cs="Times New Roman"/>
                <w:sz w:val="21"/>
                <w:szCs w:val="21"/>
              </w:rPr>
            </w:pPr>
            <w:r>
              <w:rPr>
                <w:rFonts w:cs="Times New Roman"/>
                <w:sz w:val="21"/>
                <w:szCs w:val="21"/>
              </w:rPr>
              <w:t>0.656</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689" w:type="dxa"/>
            <w:vAlign w:val="center"/>
          </w:tcPr>
          <w:p>
            <w:pPr>
              <w:spacing w:line="240" w:lineRule="auto"/>
              <w:jc w:val="center"/>
              <w:rPr>
                <w:rFonts w:cs="Times New Roman"/>
                <w:sz w:val="21"/>
                <w:szCs w:val="21"/>
              </w:rPr>
            </w:pPr>
            <w:r>
              <w:rPr>
                <w:rFonts w:cs="Times New Roman"/>
                <w:sz w:val="21"/>
                <w:szCs w:val="21"/>
              </w:rPr>
              <w:t>-</w:t>
            </w:r>
          </w:p>
        </w:tc>
        <w:tc>
          <w:tcPr>
            <w:tcW w:w="689" w:type="dxa"/>
            <w:vAlign w:val="center"/>
          </w:tcPr>
          <w:p>
            <w:pPr>
              <w:spacing w:line="240" w:lineRule="auto"/>
              <w:jc w:val="center"/>
              <w:rPr>
                <w:rFonts w:cs="Times New Roman"/>
                <w:sz w:val="21"/>
                <w:szCs w:val="21"/>
              </w:rPr>
            </w:pPr>
            <w:r>
              <w:rPr>
                <w:rFonts w:cs="Times New Roman"/>
                <w:sz w:val="21"/>
                <w:szCs w:val="21"/>
              </w:rPr>
              <w:t>-</w:t>
            </w:r>
          </w:p>
        </w:tc>
        <w:tc>
          <w:tcPr>
            <w:tcW w:w="689" w:type="dxa"/>
            <w:vAlign w:val="center"/>
          </w:tcPr>
          <w:p>
            <w:pPr>
              <w:spacing w:line="240" w:lineRule="auto"/>
              <w:jc w:val="center"/>
              <w:rPr>
                <w:rFonts w:cs="Times New Roman"/>
                <w:sz w:val="21"/>
                <w:szCs w:val="21"/>
              </w:rPr>
            </w:pPr>
            <w:r>
              <w:rPr>
                <w:rFonts w:cs="Times New Roman"/>
                <w:sz w:val="21"/>
                <w:szCs w:val="21"/>
              </w:rPr>
              <w:t>-</w:t>
            </w:r>
          </w:p>
        </w:tc>
        <w:tc>
          <w:tcPr>
            <w:tcW w:w="781" w:type="dxa"/>
            <w:vAlign w:val="center"/>
          </w:tcPr>
          <w:p>
            <w:pPr>
              <w:spacing w:line="240" w:lineRule="auto"/>
              <w:jc w:val="center"/>
              <w:rPr>
                <w:rFonts w:cs="Times New Roman"/>
                <w:sz w:val="21"/>
                <w:szCs w:val="21"/>
              </w:rPr>
            </w:pPr>
            <w:r>
              <w:rPr>
                <w:rFonts w:cs="Times New Roman"/>
                <w:sz w:val="21"/>
                <w:szCs w:val="21"/>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8" w:hRule="atLeast"/>
        </w:trPr>
        <w:tc>
          <w:tcPr>
            <w:tcW w:w="1012" w:type="dxa"/>
            <w:vAlign w:val="center"/>
          </w:tcPr>
          <w:p>
            <w:pPr>
              <w:spacing w:line="240" w:lineRule="auto"/>
              <w:jc w:val="center"/>
              <w:rPr>
                <w:rFonts w:cs="Times New Roman"/>
                <w:sz w:val="21"/>
                <w:szCs w:val="21"/>
              </w:rPr>
            </w:pPr>
            <w:r>
              <w:rPr>
                <w:rFonts w:cs="Times New Roman"/>
                <w:sz w:val="21"/>
                <w:szCs w:val="21"/>
              </w:rPr>
              <w:t>DPAC-UNet</w:t>
            </w:r>
          </w:p>
        </w:tc>
        <w:tc>
          <w:tcPr>
            <w:tcW w:w="705" w:type="dxa"/>
            <w:vAlign w:val="center"/>
          </w:tcPr>
          <w:p>
            <w:pPr>
              <w:spacing w:line="240" w:lineRule="auto"/>
              <w:jc w:val="center"/>
              <w:rPr>
                <w:rFonts w:cs="Times New Roman"/>
                <w:sz w:val="21"/>
                <w:szCs w:val="21"/>
              </w:rPr>
            </w:pPr>
            <w:r>
              <w:rPr>
                <w:rFonts w:cs="Times New Roman"/>
                <w:sz w:val="21"/>
                <w:szCs w:val="21"/>
              </w:rPr>
              <w:t>0.592</w:t>
            </w:r>
          </w:p>
        </w:tc>
        <w:tc>
          <w:tcPr>
            <w:tcW w:w="705" w:type="dxa"/>
            <w:vAlign w:val="center"/>
          </w:tcPr>
          <w:p>
            <w:pPr>
              <w:spacing w:line="240" w:lineRule="auto"/>
              <w:jc w:val="center"/>
              <w:rPr>
                <w:rFonts w:cs="Times New Roman"/>
                <w:sz w:val="21"/>
                <w:szCs w:val="21"/>
              </w:rPr>
            </w:pPr>
            <w:r>
              <w:rPr>
                <w:rFonts w:cs="Times New Roman"/>
                <w:sz w:val="21"/>
                <w:szCs w:val="21"/>
              </w:rPr>
              <w:t>-</w:t>
            </w:r>
          </w:p>
        </w:tc>
        <w:tc>
          <w:tcPr>
            <w:tcW w:w="705" w:type="dxa"/>
            <w:vAlign w:val="center"/>
          </w:tcPr>
          <w:p>
            <w:pPr>
              <w:spacing w:line="240" w:lineRule="auto"/>
              <w:jc w:val="center"/>
              <w:rPr>
                <w:rFonts w:cs="Times New Roman"/>
                <w:sz w:val="21"/>
                <w:szCs w:val="21"/>
              </w:rPr>
            </w:pPr>
            <w:r>
              <w:rPr>
                <w:rFonts w:cs="Times New Roman"/>
                <w:sz w:val="21"/>
                <w:szCs w:val="21"/>
              </w:rPr>
              <w:t>0.650</w:t>
            </w:r>
          </w:p>
        </w:tc>
        <w:tc>
          <w:tcPr>
            <w:tcW w:w="705" w:type="dxa"/>
            <w:vAlign w:val="center"/>
          </w:tcPr>
          <w:p>
            <w:pPr>
              <w:spacing w:line="240" w:lineRule="auto"/>
              <w:jc w:val="center"/>
              <w:rPr>
                <w:rFonts w:cs="Times New Roman"/>
                <w:sz w:val="21"/>
                <w:szCs w:val="21"/>
              </w:rPr>
            </w:pPr>
            <w:r>
              <w:rPr>
                <w:rFonts w:cs="Times New Roman"/>
                <w:sz w:val="21"/>
                <w:szCs w:val="21"/>
              </w:rPr>
              <w:t>0.678</w:t>
            </w:r>
          </w:p>
        </w:tc>
        <w:tc>
          <w:tcPr>
            <w:tcW w:w="695" w:type="dxa"/>
            <w:tcBorders>
              <w:righ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700" w:type="dxa"/>
            <w:tcBorders>
              <w:left w:val="single" w:color="auto" w:sz="4" w:space="0"/>
            </w:tcBorders>
            <w:vAlign w:val="center"/>
          </w:tcPr>
          <w:p>
            <w:pPr>
              <w:spacing w:line="240" w:lineRule="auto"/>
              <w:jc w:val="center"/>
              <w:rPr>
                <w:rFonts w:cs="Times New Roman"/>
                <w:sz w:val="21"/>
                <w:szCs w:val="21"/>
              </w:rPr>
            </w:pPr>
            <w:r>
              <w:rPr>
                <w:rFonts w:cs="Times New Roman"/>
                <w:sz w:val="21"/>
                <w:szCs w:val="21"/>
              </w:rPr>
              <w:t>-</w:t>
            </w:r>
          </w:p>
        </w:tc>
        <w:tc>
          <w:tcPr>
            <w:tcW w:w="689" w:type="dxa"/>
            <w:vAlign w:val="center"/>
          </w:tcPr>
          <w:p>
            <w:pPr>
              <w:spacing w:line="240" w:lineRule="auto"/>
              <w:jc w:val="center"/>
              <w:rPr>
                <w:rFonts w:cs="Times New Roman"/>
                <w:sz w:val="21"/>
                <w:szCs w:val="21"/>
              </w:rPr>
            </w:pPr>
            <w:r>
              <w:rPr>
                <w:rFonts w:cs="Times New Roman"/>
                <w:sz w:val="21"/>
                <w:szCs w:val="21"/>
              </w:rPr>
              <w:t>-</w:t>
            </w:r>
          </w:p>
        </w:tc>
        <w:tc>
          <w:tcPr>
            <w:tcW w:w="689" w:type="dxa"/>
            <w:vAlign w:val="center"/>
          </w:tcPr>
          <w:p>
            <w:pPr>
              <w:spacing w:line="240" w:lineRule="auto"/>
              <w:jc w:val="center"/>
              <w:rPr>
                <w:rFonts w:cs="Times New Roman"/>
                <w:sz w:val="21"/>
                <w:szCs w:val="21"/>
              </w:rPr>
            </w:pPr>
            <w:r>
              <w:rPr>
                <w:rFonts w:cs="Times New Roman"/>
                <w:sz w:val="21"/>
                <w:szCs w:val="21"/>
              </w:rPr>
              <w:t>-</w:t>
            </w:r>
          </w:p>
        </w:tc>
        <w:tc>
          <w:tcPr>
            <w:tcW w:w="689" w:type="dxa"/>
            <w:vAlign w:val="center"/>
          </w:tcPr>
          <w:p>
            <w:pPr>
              <w:spacing w:line="240" w:lineRule="auto"/>
              <w:jc w:val="center"/>
              <w:rPr>
                <w:rFonts w:cs="Times New Roman"/>
                <w:sz w:val="21"/>
                <w:szCs w:val="21"/>
              </w:rPr>
            </w:pPr>
            <w:r>
              <w:rPr>
                <w:rFonts w:cs="Times New Roman"/>
                <w:sz w:val="21"/>
                <w:szCs w:val="21"/>
              </w:rPr>
              <w:t>-</w:t>
            </w:r>
          </w:p>
        </w:tc>
        <w:tc>
          <w:tcPr>
            <w:tcW w:w="781" w:type="dxa"/>
            <w:vAlign w:val="center"/>
          </w:tcPr>
          <w:p>
            <w:pPr>
              <w:spacing w:line="240" w:lineRule="auto"/>
              <w:jc w:val="center"/>
              <w:rPr>
                <w:rFonts w:cs="Times New Roman"/>
                <w:sz w:val="21"/>
                <w:szCs w:val="21"/>
              </w:rPr>
            </w:pPr>
            <w:r>
              <w:rPr>
                <w:rFonts w:cs="Times New Roman"/>
                <w:sz w:val="21"/>
                <w:szCs w:val="21"/>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8" w:hRule="atLeast"/>
        </w:trPr>
        <w:tc>
          <w:tcPr>
            <w:tcW w:w="1012" w:type="dxa"/>
            <w:tcBorders>
              <w:bottom w:val="single" w:color="auto" w:sz="4" w:space="0"/>
            </w:tcBorders>
            <w:vAlign w:val="center"/>
          </w:tcPr>
          <w:p>
            <w:pPr>
              <w:spacing w:line="240" w:lineRule="auto"/>
              <w:jc w:val="center"/>
              <w:rPr>
                <w:rFonts w:cs="Times New Roman"/>
                <w:sz w:val="21"/>
                <w:szCs w:val="21"/>
              </w:rPr>
            </w:pPr>
            <w:r>
              <w:rPr>
                <w:rFonts w:cs="Times New Roman"/>
                <w:sz w:val="21"/>
                <w:szCs w:val="21"/>
              </w:rPr>
              <w:t>Ours</w:t>
            </w:r>
          </w:p>
        </w:tc>
        <w:tc>
          <w:tcPr>
            <w:tcW w:w="705"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0.634</w:t>
            </w:r>
          </w:p>
        </w:tc>
        <w:tc>
          <w:tcPr>
            <w:tcW w:w="705"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0.760</w:t>
            </w:r>
          </w:p>
        </w:tc>
        <w:tc>
          <w:tcPr>
            <w:tcW w:w="705"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0.650</w:t>
            </w:r>
          </w:p>
        </w:tc>
        <w:tc>
          <w:tcPr>
            <w:tcW w:w="705" w:type="dxa"/>
            <w:tcBorders>
              <w:bottom w:val="single" w:color="auto" w:sz="4" w:space="0"/>
            </w:tcBorders>
            <w:vAlign w:val="center"/>
          </w:tcPr>
          <w:p>
            <w:pPr>
              <w:spacing w:line="240" w:lineRule="auto"/>
              <w:jc w:val="center"/>
              <w:rPr>
                <w:rFonts w:cs="Times New Roman"/>
                <w:sz w:val="21"/>
                <w:szCs w:val="21"/>
              </w:rPr>
            </w:pPr>
            <w:r>
              <w:rPr>
                <w:rFonts w:cs="Times New Roman"/>
                <w:sz w:val="21"/>
                <w:szCs w:val="21"/>
              </w:rPr>
              <w:t>0.678</w:t>
            </w:r>
          </w:p>
        </w:tc>
        <w:tc>
          <w:tcPr>
            <w:tcW w:w="695" w:type="dxa"/>
            <w:tcBorders>
              <w:bottom w:val="single" w:color="auto" w:sz="4" w:space="0"/>
              <w:right w:val="single" w:color="auto" w:sz="4" w:space="0"/>
            </w:tcBorders>
            <w:vAlign w:val="center"/>
          </w:tcPr>
          <w:p>
            <w:pPr>
              <w:spacing w:line="240" w:lineRule="auto"/>
              <w:jc w:val="center"/>
              <w:rPr>
                <w:rFonts w:cs="Times New Roman"/>
                <w:b/>
                <w:bCs/>
                <w:sz w:val="21"/>
                <w:szCs w:val="21"/>
              </w:rPr>
            </w:pPr>
            <w:r>
              <w:rPr>
                <w:rFonts w:cs="Times New Roman"/>
                <w:b/>
                <w:bCs/>
                <w:sz w:val="21"/>
                <w:szCs w:val="21"/>
              </w:rPr>
              <w:t>0.504</w:t>
            </w:r>
          </w:p>
        </w:tc>
        <w:tc>
          <w:tcPr>
            <w:tcW w:w="700" w:type="dxa"/>
            <w:tcBorders>
              <w:left w:val="single" w:color="auto" w:sz="4" w:space="0"/>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0.640</w:t>
            </w:r>
          </w:p>
        </w:tc>
        <w:tc>
          <w:tcPr>
            <w:tcW w:w="689"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0.786</w:t>
            </w:r>
          </w:p>
        </w:tc>
        <w:tc>
          <w:tcPr>
            <w:tcW w:w="689"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0.668</w:t>
            </w:r>
          </w:p>
        </w:tc>
        <w:tc>
          <w:tcPr>
            <w:tcW w:w="689" w:type="dxa"/>
            <w:tcBorders>
              <w:bottom w:val="single" w:color="auto" w:sz="4" w:space="0"/>
            </w:tcBorders>
            <w:vAlign w:val="center"/>
          </w:tcPr>
          <w:p>
            <w:pPr>
              <w:spacing w:line="240" w:lineRule="auto"/>
              <w:jc w:val="center"/>
              <w:rPr>
                <w:rFonts w:cs="Times New Roman"/>
                <w:sz w:val="21"/>
                <w:szCs w:val="21"/>
              </w:rPr>
            </w:pPr>
            <w:r>
              <w:rPr>
                <w:rFonts w:cs="Times New Roman"/>
                <w:sz w:val="21"/>
                <w:szCs w:val="21"/>
              </w:rPr>
              <w:t>0.634</w:t>
            </w:r>
          </w:p>
        </w:tc>
        <w:tc>
          <w:tcPr>
            <w:tcW w:w="781" w:type="dxa"/>
            <w:tcBorders>
              <w:bottom w:val="single" w:color="auto" w:sz="4" w:space="0"/>
            </w:tcBorders>
            <w:vAlign w:val="center"/>
          </w:tcPr>
          <w:p>
            <w:pPr>
              <w:spacing w:line="240" w:lineRule="auto"/>
              <w:jc w:val="center"/>
              <w:rPr>
                <w:rFonts w:cs="Times New Roman"/>
                <w:b/>
                <w:bCs/>
                <w:sz w:val="21"/>
                <w:szCs w:val="21"/>
              </w:rPr>
            </w:pPr>
            <w:r>
              <w:rPr>
                <w:rFonts w:cs="Times New Roman"/>
                <w:b/>
                <w:bCs/>
                <w:sz w:val="21"/>
                <w:szCs w:val="21"/>
              </w:rPr>
              <w:t>0.529</w:t>
            </w:r>
          </w:p>
        </w:tc>
      </w:tr>
    </w:tbl>
    <w:p>
      <w:pPr>
        <w:overflowPunct w:val="0"/>
        <w:ind w:firstLine="480" w:firstLineChars="200"/>
        <w:rPr>
          <w:rFonts w:cs="Times New Roman"/>
          <w:szCs w:val="24"/>
        </w:rPr>
      </w:pPr>
      <w:r>
        <w:rPr>
          <w:rFonts w:cs="Times New Roman"/>
          <w:szCs w:val="24"/>
        </w:rPr>
        <w:fldChar w:fldCharType="begin"/>
      </w:r>
      <w:r>
        <w:rPr>
          <w:rFonts w:cs="Times New Roman"/>
          <w:szCs w:val="24"/>
        </w:rPr>
        <w:instrText xml:space="preserve"> REF _Ref130470200 \h </w:instrText>
      </w:r>
      <w:r>
        <w:rPr>
          <w:rFonts w:cs="Times New Roman"/>
          <w:szCs w:val="24"/>
        </w:rPr>
        <w:fldChar w:fldCharType="separate"/>
      </w:r>
      <w:r>
        <w:rPr>
          <w:szCs w:val="21"/>
        </w:rPr>
        <w:t>图4.5</w:t>
      </w:r>
      <w:r>
        <w:rPr>
          <w:rFonts w:cs="Times New Roman"/>
          <w:szCs w:val="24"/>
        </w:rPr>
        <w:fldChar w:fldCharType="end"/>
      </w:r>
      <w:r>
        <w:rPr>
          <w:rFonts w:hint="eastAsia" w:cs="Times New Roman"/>
          <w:szCs w:val="24"/>
        </w:rPr>
        <w:t>直观的</w:t>
      </w:r>
      <w:r>
        <w:rPr>
          <w:rFonts w:cs="Times New Roman"/>
          <w:szCs w:val="24"/>
        </w:rPr>
        <w:t>描述了对比实验的</w:t>
      </w:r>
      <w:r>
        <w:rPr>
          <w:rFonts w:hint="eastAsia" w:cs="Times New Roman"/>
          <w:szCs w:val="24"/>
        </w:rPr>
        <w:t>预测结果，我们把每个模型的预测结果与金标准作差值运算，所以图中的红色区域代表假阴性区域</w:t>
      </w:r>
      <w:r>
        <w:rPr>
          <w:rFonts w:cs="Times New Roman"/>
          <w:szCs w:val="24"/>
        </w:rPr>
        <w:t>。很明显，我们的方法分割结果非常好</w:t>
      </w:r>
      <w:r>
        <w:rPr>
          <w:rFonts w:hint="eastAsia" w:cs="Times New Roman"/>
          <w:szCs w:val="24"/>
        </w:rPr>
        <w:t>，即使是在</w:t>
      </w:r>
      <w:r>
        <w:rPr>
          <w:rFonts w:cs="Times New Roman"/>
          <w:szCs w:val="24"/>
        </w:rPr>
        <w:t>目标</w:t>
      </w:r>
      <w:r>
        <w:rPr>
          <w:rFonts w:hint="eastAsia" w:cs="Times New Roman"/>
          <w:szCs w:val="24"/>
        </w:rPr>
        <w:t>正</w:t>
      </w:r>
      <w:r>
        <w:rPr>
          <w:rFonts w:cs="Times New Roman"/>
          <w:szCs w:val="24"/>
        </w:rPr>
        <w:t>样本非常少的情况下，</w:t>
      </w:r>
      <w:r>
        <w:rPr>
          <w:rFonts w:hint="eastAsia" w:cs="Times New Roman"/>
          <w:szCs w:val="24"/>
        </w:rPr>
        <w:t>假阴性区域也是最小的。而</w:t>
      </w:r>
      <w:r>
        <w:rPr>
          <w:rFonts w:cs="Times New Roman"/>
          <w:szCs w:val="24"/>
        </w:rPr>
        <w:t>其他方法的预测结果含有大量的假阴性样本，这是因为在解码阶段，编码特征的</w:t>
      </w:r>
      <w:r>
        <w:rPr>
          <w:rFonts w:hint="eastAsia" w:cs="Times New Roman"/>
          <w:szCs w:val="24"/>
        </w:rPr>
        <w:t>简单</w:t>
      </w:r>
      <w:r>
        <w:rPr>
          <w:rFonts w:cs="Times New Roman"/>
          <w:szCs w:val="24"/>
        </w:rPr>
        <w:t>连接带来的信息</w:t>
      </w:r>
      <w:r>
        <w:rPr>
          <w:rFonts w:hint="eastAsia" w:cs="Times New Roman"/>
          <w:szCs w:val="24"/>
        </w:rPr>
        <w:t>冗余</w:t>
      </w:r>
      <w:r>
        <w:rPr>
          <w:rFonts w:cs="Times New Roman"/>
          <w:szCs w:val="24"/>
        </w:rPr>
        <w:t>或干扰。</w:t>
      </w:r>
      <w:r>
        <w:rPr>
          <w:rFonts w:hint="eastAsia" w:cs="Times New Roman"/>
          <w:szCs w:val="24"/>
        </w:rPr>
        <w:t>为此，</w:t>
      </w:r>
      <w:r>
        <w:rPr>
          <w:rFonts w:cs="Times New Roman"/>
          <w:szCs w:val="24"/>
        </w:rPr>
        <w:t>Unet++改进了跳连接，以获得更好的结果。</w:t>
      </w:r>
      <w:r>
        <w:rPr>
          <w:rFonts w:hint="eastAsia" w:cs="Times New Roman"/>
          <w:szCs w:val="24"/>
        </w:rPr>
        <w:t>但是</w:t>
      </w:r>
      <w:r>
        <w:rPr>
          <w:rFonts w:cs="Times New Roman"/>
          <w:szCs w:val="24"/>
        </w:rPr>
        <w:t>它们缺乏适当的监督，无法正确引导网络提取</w:t>
      </w:r>
      <w:r>
        <w:rPr>
          <w:rFonts w:hint="eastAsia" w:cs="Times New Roman"/>
          <w:szCs w:val="24"/>
        </w:rPr>
        <w:t>正样本</w:t>
      </w:r>
      <w:r>
        <w:rPr>
          <w:rFonts w:cs="Times New Roman"/>
          <w:szCs w:val="24"/>
        </w:rPr>
        <w:t>信息，</w:t>
      </w:r>
      <w:r>
        <w:rPr>
          <w:rFonts w:hint="eastAsia" w:cs="Times New Roman"/>
          <w:szCs w:val="24"/>
        </w:rPr>
        <w:t>仍然会</w:t>
      </w:r>
      <w:r>
        <w:rPr>
          <w:rFonts w:cs="Times New Roman"/>
          <w:szCs w:val="24"/>
        </w:rPr>
        <w:t>导致分类错误。相比之下，</w:t>
      </w:r>
      <w:r>
        <w:rPr>
          <w:rFonts w:hint="eastAsia" w:cs="Times New Roman"/>
          <w:szCs w:val="24"/>
        </w:rPr>
        <w:t>目标感知</w:t>
      </w:r>
      <w:r>
        <w:rPr>
          <w:rFonts w:cs="Times New Roman"/>
          <w:szCs w:val="24"/>
        </w:rPr>
        <w:t>损失函数鼓励网络关注正样本，并与解码器的</w:t>
      </w:r>
      <w:r>
        <w:rPr>
          <w:rFonts w:hint="eastAsia" w:cs="Times New Roman"/>
          <w:szCs w:val="24"/>
        </w:rPr>
        <w:t>粗粒度残差</w:t>
      </w:r>
      <w:r>
        <w:rPr>
          <w:rFonts w:cs="Times New Roman"/>
          <w:szCs w:val="24"/>
        </w:rPr>
        <w:t>学习</w:t>
      </w:r>
      <w:r>
        <w:rPr>
          <w:rFonts w:hint="eastAsia" w:cs="Times New Roman"/>
          <w:szCs w:val="24"/>
        </w:rPr>
        <w:t>模块</w:t>
      </w:r>
      <w:r>
        <w:rPr>
          <w:rFonts w:cs="Times New Roman"/>
          <w:szCs w:val="24"/>
        </w:rPr>
        <w:t>协同工作，因此我们的分割结果具有最少的假阴性。</w:t>
      </w:r>
    </w:p>
    <w:p>
      <w:pPr>
        <w:overflowPunct w:val="0"/>
        <w:ind w:firstLine="480" w:firstLineChars="200"/>
        <w:rPr>
          <w:rFonts w:cs="Times New Roman"/>
          <w:szCs w:val="24"/>
        </w:rPr>
      </w:pPr>
      <w:r>
        <w:rPr>
          <w:rFonts w:cs="Times New Roman"/>
          <w:szCs w:val="24"/>
        </w:rPr>
        <w:t>为了证明我们</w:t>
      </w:r>
      <w:r>
        <w:rPr>
          <w:rFonts w:hint="eastAsia" w:cs="Times New Roman"/>
          <w:szCs w:val="24"/>
        </w:rPr>
        <w:t>方法</w:t>
      </w:r>
      <w:r>
        <w:rPr>
          <w:rFonts w:cs="Times New Roman"/>
          <w:szCs w:val="24"/>
        </w:rPr>
        <w:t>对召回率的改进效果，我们分别测量了AGMR-Net和TSRL-Net</w:t>
      </w:r>
      <w:r>
        <w:rPr>
          <w:rFonts w:hint="eastAsia" w:cs="Times New Roman"/>
          <w:szCs w:val="24"/>
        </w:rPr>
        <w:t>在</w:t>
      </w:r>
      <w:r>
        <w:rPr>
          <w:rFonts w:cs="Times New Roman"/>
          <w:szCs w:val="24"/>
        </w:rPr>
        <w:t>ATLAS测试集上每个案例分割结果的召回率，以进一步评估我们的方法对网络召回率改进的有效性。</w:t>
      </w:r>
      <w:r>
        <w:rPr>
          <w:rFonts w:cs="Times New Roman"/>
          <w:szCs w:val="24"/>
        </w:rPr>
        <w:fldChar w:fldCharType="begin"/>
      </w:r>
      <w:r>
        <w:rPr>
          <w:rFonts w:cs="Times New Roman"/>
          <w:szCs w:val="24"/>
        </w:rPr>
        <w:instrText xml:space="preserve"> REF _Ref130470250 \h </w:instrText>
      </w:r>
      <w:r>
        <w:rPr>
          <w:rFonts w:cs="Times New Roman"/>
          <w:szCs w:val="24"/>
        </w:rPr>
        <w:fldChar w:fldCharType="separate"/>
      </w:r>
      <w:r>
        <w:rPr>
          <w:szCs w:val="21"/>
        </w:rPr>
        <w:t>图4.6</w:t>
      </w:r>
      <w:r>
        <w:rPr>
          <w:rFonts w:cs="Times New Roman"/>
          <w:szCs w:val="24"/>
        </w:rPr>
        <w:fldChar w:fldCharType="end"/>
      </w:r>
      <w:r>
        <w:rPr>
          <w:rFonts w:cs="Times New Roman"/>
          <w:szCs w:val="24"/>
        </w:rPr>
        <w:t>显示了比较结果，蓝色区域显示TSRL-Net的值高于AGMR-Net，红色表示TSRL-Net的值低于AGMR-Net。可以看出，TSRL-Net在大多数情况下表现更好，召回率明显提高，只有在极少数情况下，召回率降低。</w:t>
      </w:r>
    </w:p>
    <w:p>
      <w:pPr>
        <w:keepNext/>
        <w:overflowPunct w:val="0"/>
        <w:jc w:val="center"/>
      </w:pPr>
      <w:r>
        <w:drawing>
          <wp:inline distT="0" distB="0" distL="0" distR="0">
            <wp:extent cx="5171440" cy="48856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r="1635"/>
                    <a:stretch>
                      <a:fillRect/>
                    </a:stretch>
                  </pic:blipFill>
                  <pic:spPr>
                    <a:xfrm>
                      <a:off x="0" y="0"/>
                      <a:ext cx="5171892" cy="4885899"/>
                    </a:xfrm>
                    <a:prstGeom prst="rect">
                      <a:avLst/>
                    </a:prstGeom>
                    <a:noFill/>
                    <a:ln>
                      <a:noFill/>
                    </a:ln>
                  </pic:spPr>
                </pic:pic>
              </a:graphicData>
            </a:graphic>
          </wp:inline>
        </w:drawing>
      </w:r>
    </w:p>
    <w:p>
      <w:pPr>
        <w:pStyle w:val="44"/>
        <w:spacing w:line="240" w:lineRule="auto"/>
        <w:rPr>
          <w:szCs w:val="21"/>
        </w:rPr>
      </w:pPr>
      <w:bookmarkStart w:id="247" w:name="_Ref130470200"/>
      <w:bookmarkStart w:id="248" w:name="_Toc130472011"/>
      <w:bookmarkStart w:id="249" w:name="_Toc129440501"/>
      <w:bookmarkStart w:id="250" w:name="_Toc129439065"/>
      <w:r>
        <w:rPr>
          <w:szCs w:val="21"/>
        </w:rPr>
        <w:t>图4.</w:t>
      </w:r>
      <w:r>
        <w:rPr>
          <w:szCs w:val="21"/>
        </w:rPr>
        <w:fldChar w:fldCharType="begin"/>
      </w:r>
      <w:r>
        <w:rPr>
          <w:szCs w:val="21"/>
        </w:rPr>
        <w:instrText xml:space="preserve"> SEQ 图 \* ARABIC \s 1 </w:instrText>
      </w:r>
      <w:r>
        <w:rPr>
          <w:szCs w:val="21"/>
        </w:rPr>
        <w:fldChar w:fldCharType="separate"/>
      </w:r>
      <w:r>
        <w:rPr>
          <w:szCs w:val="21"/>
        </w:rPr>
        <w:t>5</w:t>
      </w:r>
      <w:r>
        <w:rPr>
          <w:szCs w:val="21"/>
        </w:rPr>
        <w:fldChar w:fldCharType="end"/>
      </w:r>
      <w:bookmarkEnd w:id="247"/>
      <w:r>
        <w:rPr>
          <w:szCs w:val="21"/>
        </w:rPr>
        <w:t xml:space="preserve">  </w:t>
      </w:r>
      <w:r>
        <w:rPr>
          <w:rFonts w:hint="eastAsia"/>
          <w:szCs w:val="21"/>
        </w:rPr>
        <w:t>不同方法预测结果的比较</w:t>
      </w:r>
      <w:bookmarkEnd w:id="248"/>
      <w:bookmarkEnd w:id="249"/>
      <w:bookmarkEnd w:id="250"/>
    </w:p>
    <w:p>
      <w:pPr>
        <w:pStyle w:val="51"/>
        <w:spacing w:line="240" w:lineRule="auto"/>
        <w:rPr>
          <w:rFonts w:eastAsia="宋体"/>
          <w:sz w:val="21"/>
          <w:szCs w:val="21"/>
        </w:rPr>
      </w:pPr>
      <w:bookmarkStart w:id="251" w:name="_Toc130759036"/>
      <w:bookmarkStart w:id="252" w:name="_Toc129439235"/>
      <w:r>
        <w:rPr>
          <w:rFonts w:eastAsia="宋体"/>
          <w:sz w:val="21"/>
          <w:szCs w:val="21"/>
        </w:rPr>
        <w:t>Figure 4.</w:t>
      </w:r>
      <w:r>
        <w:rPr>
          <w:rFonts w:eastAsia="宋体"/>
          <w:sz w:val="21"/>
          <w:szCs w:val="21"/>
        </w:rPr>
        <w:fldChar w:fldCharType="begin"/>
      </w:r>
      <w:r>
        <w:rPr>
          <w:rFonts w:eastAsia="宋体"/>
          <w:sz w:val="21"/>
          <w:szCs w:val="21"/>
        </w:rPr>
        <w:instrText xml:space="preserve"> SEQ Figure \* ARABIC \s 1 </w:instrText>
      </w:r>
      <w:r>
        <w:rPr>
          <w:rFonts w:eastAsia="宋体"/>
          <w:sz w:val="21"/>
          <w:szCs w:val="21"/>
        </w:rPr>
        <w:fldChar w:fldCharType="separate"/>
      </w:r>
      <w:r>
        <w:rPr>
          <w:rFonts w:eastAsia="宋体"/>
          <w:sz w:val="21"/>
          <w:szCs w:val="21"/>
        </w:rPr>
        <w:t>5</w:t>
      </w:r>
      <w:r>
        <w:rPr>
          <w:rFonts w:eastAsia="宋体"/>
          <w:sz w:val="21"/>
          <w:szCs w:val="21"/>
        </w:rPr>
        <w:fldChar w:fldCharType="end"/>
      </w:r>
      <w:r>
        <w:rPr>
          <w:rFonts w:eastAsia="宋体"/>
          <w:sz w:val="21"/>
          <w:szCs w:val="21"/>
        </w:rPr>
        <w:t xml:space="preserve">  Comparison of prediction results of different methods</w:t>
      </w:r>
      <w:bookmarkEnd w:id="251"/>
      <w:bookmarkEnd w:id="252"/>
    </w:p>
    <w:p>
      <w:pPr>
        <w:overflowPunct w:val="0"/>
        <w:ind w:firstLine="480" w:firstLineChars="200"/>
        <w:rPr>
          <w:rFonts w:cs="Times New Roman"/>
          <w:szCs w:val="24"/>
        </w:rPr>
      </w:pPr>
      <w:r>
        <w:rPr>
          <w:rFonts w:cs="Times New Roman"/>
          <w:szCs w:val="24"/>
        </w:rPr>
        <w:t>DSC反映了最终的分割效果，可以有效地衡量召回率和</w:t>
      </w:r>
      <w:r>
        <w:rPr>
          <w:rFonts w:hint="eastAsia" w:cs="Times New Roman"/>
          <w:szCs w:val="24"/>
        </w:rPr>
        <w:t>精确率</w:t>
      </w:r>
      <w:r>
        <w:rPr>
          <w:rFonts w:cs="Times New Roman"/>
          <w:szCs w:val="24"/>
        </w:rPr>
        <w:t>。如</w:t>
      </w:r>
      <w:r>
        <w:rPr>
          <w:rFonts w:cs="Times New Roman"/>
          <w:szCs w:val="24"/>
        </w:rPr>
        <w:fldChar w:fldCharType="begin"/>
      </w:r>
      <w:r>
        <w:rPr>
          <w:rFonts w:cs="Times New Roman"/>
          <w:szCs w:val="24"/>
        </w:rPr>
        <w:instrText xml:space="preserve"> REF _Ref130470260 \h </w:instrText>
      </w:r>
      <w:r>
        <w:rPr>
          <w:rFonts w:cs="Times New Roman"/>
          <w:szCs w:val="24"/>
        </w:rPr>
        <w:fldChar w:fldCharType="separate"/>
      </w:r>
      <w:r>
        <w:rPr>
          <w:szCs w:val="21"/>
        </w:rPr>
        <w:t>图4.7</w:t>
      </w:r>
      <w:r>
        <w:rPr>
          <w:rFonts w:cs="Times New Roman"/>
          <w:szCs w:val="24"/>
        </w:rPr>
        <w:fldChar w:fldCharType="end"/>
      </w:r>
      <w:r>
        <w:rPr>
          <w:rFonts w:cs="Times New Roman"/>
          <w:szCs w:val="24"/>
        </w:rPr>
        <w:t>所示，我们</w:t>
      </w:r>
      <w:r>
        <w:rPr>
          <w:rFonts w:hint="eastAsia" w:cs="Times New Roman"/>
          <w:szCs w:val="24"/>
        </w:rPr>
        <w:t>使用</w:t>
      </w:r>
      <w:r>
        <w:rPr>
          <w:rFonts w:cs="Times New Roman"/>
          <w:szCs w:val="24"/>
        </w:rPr>
        <w:t>测试集上所有MRI扫描的分割结果的DSC分布箱线图来评估不同模型的性能。我们首先与</w:t>
      </w:r>
      <w:r>
        <w:rPr>
          <w:rFonts w:hint="eastAsia" w:cs="Times New Roman"/>
          <w:szCs w:val="24"/>
        </w:rPr>
        <w:t>骨干网络</w:t>
      </w:r>
      <w:r>
        <w:rPr>
          <w:rFonts w:cs="Times New Roman"/>
          <w:szCs w:val="24"/>
        </w:rPr>
        <w:t>AGMR-Net和使用</w:t>
      </w:r>
      <w:r>
        <w:rPr>
          <w:rFonts w:hint="eastAsia" w:cs="Times New Roman"/>
          <w:szCs w:val="24"/>
        </w:rPr>
        <w:t>2</w:t>
      </w:r>
      <w:r>
        <w:rPr>
          <w:rFonts w:cs="Times New Roman"/>
          <w:szCs w:val="24"/>
        </w:rPr>
        <w:t>D和</w:t>
      </w:r>
      <w:r>
        <w:rPr>
          <w:rFonts w:hint="eastAsia" w:cs="Times New Roman"/>
          <w:szCs w:val="24"/>
        </w:rPr>
        <w:t>3</w:t>
      </w:r>
      <w:r>
        <w:rPr>
          <w:rFonts w:cs="Times New Roman"/>
          <w:szCs w:val="24"/>
        </w:rPr>
        <w:t>D融合网络的D-U</w:t>
      </w:r>
      <w:r>
        <w:rPr>
          <w:rFonts w:hint="eastAsia" w:cs="Times New Roman"/>
          <w:szCs w:val="24"/>
        </w:rPr>
        <w:t>N</w:t>
      </w:r>
      <w:r>
        <w:rPr>
          <w:rFonts w:cs="Times New Roman"/>
          <w:szCs w:val="24"/>
        </w:rPr>
        <w:t>et进行比较，可以观察到我们的方法的箱线图最小值以及DSC分数的下四分位数都有明显增加。对于具有反向注意力的ACSNet和具有正向注意力的Attention Unet也是如此，表明我们的方法明显提高了网络的分割性能，表明我们的方法在提高召回率的同时很好地平衡了</w:t>
      </w:r>
      <w:r>
        <w:rPr>
          <w:rFonts w:hint="eastAsia" w:cs="Times New Roman"/>
          <w:szCs w:val="24"/>
        </w:rPr>
        <w:t>精确率</w:t>
      </w:r>
      <w:r>
        <w:rPr>
          <w:rFonts w:cs="Times New Roman"/>
          <w:szCs w:val="24"/>
        </w:rPr>
        <w:t>。</w:t>
      </w:r>
    </w:p>
    <w:p>
      <w:pPr>
        <w:keepNext/>
        <w:overflowPunct w:val="0"/>
        <w:jc w:val="center"/>
      </w:pPr>
      <w:r>
        <w:rPr>
          <w:rFonts w:cs="Times New Roman"/>
          <w:szCs w:val="24"/>
        </w:rPr>
        <w:drawing>
          <wp:inline distT="0" distB="0" distL="0" distR="0">
            <wp:extent cx="5241290" cy="22517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3">
                      <a:extLst>
                        <a:ext uri="{28A0092B-C50C-407E-A947-70E740481C1C}">
                          <a14:useLocalDpi xmlns:a14="http://schemas.microsoft.com/office/drawing/2010/main" val="0"/>
                        </a:ext>
                      </a:extLst>
                    </a:blip>
                    <a:srcRect t="50121" r="-1002"/>
                    <a:stretch>
                      <a:fillRect/>
                    </a:stretch>
                  </pic:blipFill>
                  <pic:spPr>
                    <a:xfrm>
                      <a:off x="0" y="0"/>
                      <a:ext cx="5241524" cy="2251881"/>
                    </a:xfrm>
                    <a:prstGeom prst="rect">
                      <a:avLst/>
                    </a:prstGeom>
                    <a:noFill/>
                    <a:ln>
                      <a:noFill/>
                    </a:ln>
                  </pic:spPr>
                </pic:pic>
              </a:graphicData>
            </a:graphic>
          </wp:inline>
        </w:drawing>
      </w:r>
    </w:p>
    <w:p>
      <w:pPr>
        <w:pStyle w:val="44"/>
        <w:spacing w:line="240" w:lineRule="auto"/>
        <w:rPr>
          <w:szCs w:val="21"/>
        </w:rPr>
      </w:pPr>
      <w:bookmarkStart w:id="253" w:name="_Ref130470250"/>
      <w:bookmarkStart w:id="254" w:name="_Toc130472012"/>
      <w:bookmarkStart w:id="255" w:name="_Toc129439066"/>
      <w:bookmarkStart w:id="256" w:name="_Toc129440502"/>
      <w:r>
        <w:rPr>
          <w:szCs w:val="21"/>
        </w:rPr>
        <w:t>图4.</w:t>
      </w:r>
      <w:r>
        <w:rPr>
          <w:szCs w:val="21"/>
        </w:rPr>
        <w:fldChar w:fldCharType="begin"/>
      </w:r>
      <w:r>
        <w:rPr>
          <w:szCs w:val="21"/>
        </w:rPr>
        <w:instrText xml:space="preserve"> SEQ 图 \* ARABIC \s 1 </w:instrText>
      </w:r>
      <w:r>
        <w:rPr>
          <w:szCs w:val="21"/>
        </w:rPr>
        <w:fldChar w:fldCharType="separate"/>
      </w:r>
      <w:r>
        <w:rPr>
          <w:szCs w:val="21"/>
        </w:rPr>
        <w:t>6</w:t>
      </w:r>
      <w:r>
        <w:rPr>
          <w:szCs w:val="21"/>
        </w:rPr>
        <w:fldChar w:fldCharType="end"/>
      </w:r>
      <w:bookmarkEnd w:id="253"/>
      <w:r>
        <w:rPr>
          <w:szCs w:val="21"/>
        </w:rPr>
        <w:t xml:space="preserve">  AGMR-Net和TSRL-Net</w:t>
      </w:r>
      <w:r>
        <w:rPr>
          <w:rFonts w:hint="eastAsia"/>
          <w:szCs w:val="21"/>
        </w:rPr>
        <w:t>在</w:t>
      </w:r>
      <w:r>
        <w:rPr>
          <w:szCs w:val="21"/>
        </w:rPr>
        <w:t>召回率</w:t>
      </w:r>
      <w:r>
        <w:rPr>
          <w:rFonts w:hint="eastAsia"/>
          <w:szCs w:val="21"/>
        </w:rPr>
        <w:t>上</w:t>
      </w:r>
      <w:r>
        <w:rPr>
          <w:szCs w:val="21"/>
        </w:rPr>
        <w:t>的比较</w:t>
      </w:r>
      <w:bookmarkEnd w:id="254"/>
      <w:bookmarkEnd w:id="255"/>
      <w:bookmarkEnd w:id="256"/>
    </w:p>
    <w:p>
      <w:pPr>
        <w:pStyle w:val="51"/>
        <w:spacing w:line="240" w:lineRule="auto"/>
        <w:rPr>
          <w:rFonts w:eastAsia="宋体"/>
          <w:sz w:val="21"/>
          <w:szCs w:val="21"/>
        </w:rPr>
      </w:pPr>
      <w:bookmarkStart w:id="257" w:name="_Toc129439236"/>
      <w:bookmarkStart w:id="258" w:name="_Toc130759037"/>
      <w:r>
        <w:rPr>
          <w:rFonts w:eastAsia="宋体"/>
          <w:sz w:val="21"/>
          <w:szCs w:val="21"/>
        </w:rPr>
        <w:t>Figure 4.</w:t>
      </w:r>
      <w:r>
        <w:rPr>
          <w:rFonts w:eastAsia="宋体"/>
          <w:sz w:val="21"/>
          <w:szCs w:val="21"/>
        </w:rPr>
        <w:fldChar w:fldCharType="begin"/>
      </w:r>
      <w:r>
        <w:rPr>
          <w:rFonts w:eastAsia="宋体"/>
          <w:sz w:val="21"/>
          <w:szCs w:val="21"/>
        </w:rPr>
        <w:instrText xml:space="preserve"> SEQ Figure \* ARABIC \s 1 </w:instrText>
      </w:r>
      <w:r>
        <w:rPr>
          <w:rFonts w:eastAsia="宋体"/>
          <w:sz w:val="21"/>
          <w:szCs w:val="21"/>
        </w:rPr>
        <w:fldChar w:fldCharType="separate"/>
      </w:r>
      <w:r>
        <w:rPr>
          <w:rFonts w:eastAsia="宋体"/>
          <w:sz w:val="21"/>
          <w:szCs w:val="21"/>
        </w:rPr>
        <w:t>6</w:t>
      </w:r>
      <w:r>
        <w:rPr>
          <w:rFonts w:eastAsia="宋体"/>
          <w:sz w:val="21"/>
          <w:szCs w:val="21"/>
        </w:rPr>
        <w:fldChar w:fldCharType="end"/>
      </w:r>
      <w:r>
        <w:rPr>
          <w:rFonts w:eastAsia="宋体"/>
          <w:sz w:val="21"/>
          <w:szCs w:val="21"/>
        </w:rPr>
        <w:t xml:space="preserve">  Comparison of AGMR-Net and TSRL-Net in terms of </w:t>
      </w:r>
      <w:bookmarkEnd w:id="257"/>
      <w:r>
        <w:rPr>
          <w:rFonts w:eastAsia="宋体"/>
          <w:sz w:val="21"/>
          <w:szCs w:val="21"/>
        </w:rPr>
        <w:t xml:space="preserve">Recall </w:t>
      </w:r>
      <w:r>
        <w:drawing>
          <wp:anchor distT="0" distB="0" distL="114300" distR="114300" simplePos="0" relativeHeight="251661312" behindDoc="0" locked="0" layoutInCell="1" allowOverlap="1">
            <wp:simplePos x="0" y="0"/>
            <wp:positionH relativeFrom="column">
              <wp:posOffset>0</wp:posOffset>
            </wp:positionH>
            <wp:positionV relativeFrom="paragraph">
              <wp:posOffset>190500</wp:posOffset>
            </wp:positionV>
            <wp:extent cx="5274310" cy="2386965"/>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386965"/>
                    </a:xfrm>
                    <a:prstGeom prst="rect">
                      <a:avLst/>
                    </a:prstGeom>
                    <a:noFill/>
                    <a:ln>
                      <a:noFill/>
                    </a:ln>
                  </pic:spPr>
                </pic:pic>
              </a:graphicData>
            </a:graphic>
          </wp:anchor>
        </w:drawing>
      </w:r>
      <w:bookmarkEnd w:id="258"/>
    </w:p>
    <w:p>
      <w:pPr>
        <w:pStyle w:val="44"/>
        <w:spacing w:line="240" w:lineRule="auto"/>
        <w:rPr>
          <w:szCs w:val="21"/>
        </w:rPr>
      </w:pPr>
      <w:bookmarkStart w:id="259" w:name="_Ref130470260"/>
      <w:bookmarkStart w:id="260" w:name="_Toc129439067"/>
      <w:bookmarkStart w:id="261" w:name="_Toc129440503"/>
      <w:bookmarkStart w:id="262" w:name="_Toc130472013"/>
      <w:r>
        <w:rPr>
          <w:szCs w:val="21"/>
        </w:rPr>
        <w:t>图4.</w:t>
      </w:r>
      <w:r>
        <w:rPr>
          <w:szCs w:val="21"/>
        </w:rPr>
        <w:fldChar w:fldCharType="begin"/>
      </w:r>
      <w:r>
        <w:rPr>
          <w:szCs w:val="21"/>
        </w:rPr>
        <w:instrText xml:space="preserve"> SEQ 图 \* ARABIC \s 1 </w:instrText>
      </w:r>
      <w:r>
        <w:rPr>
          <w:szCs w:val="21"/>
        </w:rPr>
        <w:fldChar w:fldCharType="separate"/>
      </w:r>
      <w:r>
        <w:rPr>
          <w:szCs w:val="21"/>
        </w:rPr>
        <w:t>7</w:t>
      </w:r>
      <w:r>
        <w:rPr>
          <w:szCs w:val="21"/>
        </w:rPr>
        <w:fldChar w:fldCharType="end"/>
      </w:r>
      <w:bookmarkEnd w:id="259"/>
      <w:r>
        <w:rPr>
          <w:szCs w:val="21"/>
        </w:rPr>
        <w:t xml:space="preserve">  </w:t>
      </w:r>
      <w:r>
        <w:rPr>
          <w:rFonts w:hint="eastAsia"/>
          <w:szCs w:val="21"/>
        </w:rPr>
        <w:t>不同模型的</w:t>
      </w:r>
      <w:r>
        <w:rPr>
          <w:szCs w:val="21"/>
        </w:rPr>
        <w:t>DSC结果的箱形图</w:t>
      </w:r>
      <w:bookmarkEnd w:id="260"/>
      <w:bookmarkEnd w:id="261"/>
      <w:bookmarkEnd w:id="262"/>
    </w:p>
    <w:p>
      <w:pPr>
        <w:pStyle w:val="51"/>
        <w:spacing w:line="240" w:lineRule="auto"/>
        <w:rPr>
          <w:rFonts w:eastAsia="宋体"/>
          <w:sz w:val="21"/>
          <w:szCs w:val="21"/>
        </w:rPr>
      </w:pPr>
      <w:bookmarkStart w:id="263" w:name="_Toc130759038"/>
      <w:bookmarkStart w:id="264" w:name="_Toc129439237"/>
      <w:r>
        <w:rPr>
          <w:rFonts w:eastAsia="宋体"/>
          <w:sz w:val="21"/>
          <w:szCs w:val="21"/>
        </w:rPr>
        <w:t>Figure 4.</w:t>
      </w:r>
      <w:r>
        <w:rPr>
          <w:rFonts w:eastAsia="宋体"/>
          <w:sz w:val="21"/>
          <w:szCs w:val="21"/>
        </w:rPr>
        <w:fldChar w:fldCharType="begin"/>
      </w:r>
      <w:r>
        <w:rPr>
          <w:rFonts w:eastAsia="宋体"/>
          <w:sz w:val="21"/>
          <w:szCs w:val="21"/>
        </w:rPr>
        <w:instrText xml:space="preserve"> SEQ Figure \* ARABIC \s 1 </w:instrText>
      </w:r>
      <w:r>
        <w:rPr>
          <w:rFonts w:eastAsia="宋体"/>
          <w:sz w:val="21"/>
          <w:szCs w:val="21"/>
        </w:rPr>
        <w:fldChar w:fldCharType="separate"/>
      </w:r>
      <w:r>
        <w:rPr>
          <w:rFonts w:eastAsia="宋体"/>
          <w:sz w:val="21"/>
          <w:szCs w:val="21"/>
        </w:rPr>
        <w:t>7</w:t>
      </w:r>
      <w:r>
        <w:rPr>
          <w:rFonts w:eastAsia="宋体"/>
          <w:sz w:val="21"/>
          <w:szCs w:val="21"/>
        </w:rPr>
        <w:fldChar w:fldCharType="end"/>
      </w:r>
      <w:r>
        <w:rPr>
          <w:rFonts w:eastAsia="宋体"/>
          <w:sz w:val="21"/>
          <w:szCs w:val="21"/>
        </w:rPr>
        <w:t xml:space="preserve">  Box plots of DSC results for different models</w:t>
      </w:r>
      <w:bookmarkEnd w:id="263"/>
      <w:bookmarkEnd w:id="264"/>
    </w:p>
    <w:p>
      <w:pPr>
        <w:overflowPunct w:val="0"/>
        <w:ind w:firstLine="480" w:firstLineChars="200"/>
        <w:rPr>
          <w:rFonts w:cs="Times New Roman"/>
          <w:szCs w:val="24"/>
        </w:rPr>
      </w:pPr>
      <w:r>
        <w:rPr>
          <w:rFonts w:hint="eastAsia" w:cs="Times New Roman"/>
          <w:szCs w:val="24"/>
        </w:rPr>
        <w:t>最近的研究</w:t>
      </w:r>
      <w:r>
        <w:rPr>
          <w:rFonts w:cs="Times New Roman"/>
          <w:szCs w:val="24"/>
        </w:rPr>
        <w:fldChar w:fldCharType="begin">
          <w:fldData xml:space="preserve">PEVuZE5vdGU+PENpdGU+PEF1dGhvcj5XdTwvQXV0aG9yPjxZZWFyPjIwMjI8L1llYXI+PFJlY051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</w:fldData>
        </w:fldChar>
      </w:r>
      <w:r>
        <w:rPr>
          <w:rFonts w:cs="Times New Roman"/>
          <w:szCs w:val="24"/>
        </w:rPr>
        <w:instrText xml:space="preserve"> ADDIN EN.CITE </w:instrText>
      </w:r>
      <w:r>
        <w:rPr>
          <w:rFonts w:cs="Times New Roman"/>
          <w:szCs w:val="24"/>
        </w:rPr>
        <w:fldChar w:fldCharType="begin">
          <w:fldData xml:space="preserve">PEVuZE5vdGU+PENpdGU+PEF1dGhvcj5XdTwvQXV0aG9yPjxZZWFyPjIwMjI8L1llYXI+PFJlY051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w:t>
      </w:r>
      <w:r>
        <w:fldChar w:fldCharType="begin"/>
      </w:r>
      <w:r>
        <w:instrText xml:space="preserve"> HYPERLINK \l "_ENREF_85" \o "Wu, 2022 #63" </w:instrText>
      </w:r>
      <w:r>
        <w:fldChar w:fldCharType="separate"/>
      </w:r>
      <w:r>
        <w:rPr>
          <w:rFonts w:cs="Times New Roman"/>
          <w:szCs w:val="24"/>
          <w:vertAlign w:val="superscript"/>
        </w:rPr>
        <w:t>85</w:t>
      </w:r>
      <w:r>
        <w:rPr>
          <w:rFonts w:cs="Times New Roman"/>
          <w:szCs w:val="24"/>
          <w:vertAlign w:val="superscript"/>
        </w:rPr>
        <w:fldChar w:fldCharType="end"/>
      </w:r>
      <w:r>
        <w:rPr>
          <w:rFonts w:cs="Times New Roman"/>
          <w:szCs w:val="24"/>
          <w:vertAlign w:val="superscript"/>
        </w:rPr>
        <w:t>,</w:t>
      </w:r>
      <w:r>
        <w:fldChar w:fldCharType="begin"/>
      </w:r>
      <w:r>
        <w:instrText xml:space="preserve"> HYPERLINK \l "_ENREF_86" \o "Xiang, 2022 #64" </w:instrText>
      </w:r>
      <w:r>
        <w:fldChar w:fldCharType="separate"/>
      </w:r>
      <w:r>
        <w:rPr>
          <w:rFonts w:cs="Times New Roman"/>
          <w:szCs w:val="24"/>
          <w:vertAlign w:val="superscript"/>
        </w:rPr>
        <w:t>86</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cs="Times New Roman"/>
          <w:szCs w:val="24"/>
        </w:rPr>
        <w:t>通常使用浮点运算</w:t>
      </w:r>
      <w:r>
        <w:rPr>
          <w:rFonts w:hint="eastAsia" w:cs="Times New Roman"/>
          <w:szCs w:val="24"/>
        </w:rPr>
        <w:t>量(</w:t>
      </w:r>
      <w:r>
        <w:rPr>
          <w:rFonts w:cs="Times New Roman"/>
          <w:szCs w:val="24"/>
        </w:rPr>
        <w:t>FLOPs)和参数</w:t>
      </w:r>
      <w:r>
        <w:rPr>
          <w:rFonts w:hint="eastAsia" w:cs="Times New Roman"/>
          <w:szCs w:val="24"/>
        </w:rPr>
        <w:t>量(</w:t>
      </w:r>
      <w:r>
        <w:rPr>
          <w:rFonts w:cs="Times New Roman"/>
          <w:szCs w:val="24"/>
        </w:rPr>
        <w:t>Param)来证明网络的性能改进不是简单地增加网络的复杂性。如</w:t>
      </w:r>
      <w:r>
        <w:rPr>
          <w:rFonts w:cs="Times New Roman"/>
          <w:szCs w:val="24"/>
        </w:rPr>
        <w:fldChar w:fldCharType="begin"/>
      </w:r>
      <w:r>
        <w:rPr>
          <w:rFonts w:cs="Times New Roman"/>
          <w:szCs w:val="24"/>
        </w:rPr>
        <w:instrText xml:space="preserve"> REF _Ref130467815 \h  \* MERGEFORMAT </w:instrText>
      </w:r>
      <w:r>
        <w:rPr>
          <w:rFonts w:cs="Times New Roman"/>
          <w:szCs w:val="24"/>
        </w:rPr>
        <w:fldChar w:fldCharType="separate"/>
      </w:r>
      <w:r>
        <w:rPr>
          <w:rFonts w:cs="Times New Roman"/>
          <w:szCs w:val="24"/>
        </w:rPr>
        <w:t>表4.3</w:t>
      </w:r>
      <w:r>
        <w:rPr>
          <w:rFonts w:cs="Times New Roman"/>
          <w:szCs w:val="24"/>
        </w:rPr>
        <w:fldChar w:fldCharType="end"/>
      </w:r>
      <w:r>
        <w:rPr>
          <w:rFonts w:cs="Times New Roman"/>
          <w:szCs w:val="24"/>
        </w:rPr>
        <w:t>所示，</w:t>
      </w:r>
      <w:r>
        <w:rPr>
          <w:rFonts w:hint="eastAsia" w:cs="Times New Roman"/>
          <w:szCs w:val="24"/>
        </w:rPr>
        <w:t>X</w:t>
      </w:r>
      <w:r>
        <w:rPr>
          <w:rFonts w:cs="Times New Roman"/>
          <w:szCs w:val="24"/>
        </w:rPr>
        <w:t>-N</w:t>
      </w:r>
      <w:r>
        <w:rPr>
          <w:rFonts w:hint="eastAsia" w:cs="Times New Roman"/>
          <w:szCs w:val="24"/>
        </w:rPr>
        <w:t>et使用了深度可分离卷积所以获取了最少的F</w:t>
      </w:r>
      <w:r>
        <w:rPr>
          <w:rFonts w:cs="Times New Roman"/>
          <w:szCs w:val="24"/>
        </w:rPr>
        <w:t>LOP</w:t>
      </w:r>
      <w:r>
        <w:rPr>
          <w:rFonts w:hint="eastAsia" w:cs="Times New Roman"/>
          <w:szCs w:val="24"/>
        </w:rPr>
        <w:t>s，D</w:t>
      </w:r>
      <w:r>
        <w:rPr>
          <w:rFonts w:cs="Times New Roman"/>
          <w:szCs w:val="24"/>
        </w:rPr>
        <w:t>-U</w:t>
      </w:r>
      <w:r>
        <w:rPr>
          <w:rFonts w:hint="eastAsia" w:cs="Times New Roman"/>
          <w:szCs w:val="24"/>
        </w:rPr>
        <w:t>Net在减少了每层卷积的通道数，获得了最少的Para</w:t>
      </w:r>
      <w:r>
        <w:rPr>
          <w:rFonts w:cs="Times New Roman"/>
          <w:szCs w:val="24"/>
        </w:rPr>
        <w:t>m</w:t>
      </w:r>
      <w:r>
        <w:rPr>
          <w:rFonts w:hint="eastAsia" w:cs="Times New Roman"/>
          <w:szCs w:val="24"/>
        </w:rPr>
        <w:t>。我们的方法</w:t>
      </w:r>
      <w:r>
        <w:rPr>
          <w:rFonts w:cs="Times New Roman"/>
          <w:szCs w:val="24"/>
        </w:rPr>
        <w:t>与</w:t>
      </w:r>
      <w:r>
        <w:rPr>
          <w:rFonts w:hint="eastAsia" w:cs="Times New Roman"/>
          <w:szCs w:val="24"/>
        </w:rPr>
        <w:t>骨干网络</w:t>
      </w:r>
      <w:r>
        <w:rPr>
          <w:rFonts w:cs="Times New Roman"/>
          <w:szCs w:val="24"/>
        </w:rPr>
        <w:t>AGMR-Net相比，</w:t>
      </w:r>
      <w:r>
        <w:rPr>
          <w:rFonts w:hint="eastAsia" w:cs="Times New Roman"/>
          <w:szCs w:val="24"/>
        </w:rPr>
        <w:t>F</w:t>
      </w:r>
      <w:r>
        <w:rPr>
          <w:rFonts w:cs="Times New Roman"/>
          <w:szCs w:val="24"/>
        </w:rPr>
        <w:t>LOPs和Param都有所减少，</w:t>
      </w:r>
      <w:r>
        <w:rPr>
          <w:rFonts w:hint="eastAsia" w:cs="Times New Roman"/>
          <w:szCs w:val="24"/>
        </w:rPr>
        <w:t>而且从</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_Ref130467762 \h</w:instrText>
      </w:r>
      <w:r>
        <w:rPr>
          <w:rFonts w:cs="Times New Roman"/>
          <w:szCs w:val="24"/>
        </w:rPr>
        <w:instrText xml:space="preserve">  \* MERGEFORMAT </w:instrText>
      </w:r>
      <w:r>
        <w:rPr>
          <w:rFonts w:cs="Times New Roman"/>
          <w:szCs w:val="24"/>
        </w:rPr>
        <w:fldChar w:fldCharType="separate"/>
      </w:r>
      <w:r>
        <w:rPr>
          <w:rFonts w:cs="Times New Roman"/>
          <w:szCs w:val="24"/>
        </w:rPr>
        <w:t>表4.2</w:t>
      </w:r>
      <w:r>
        <w:rPr>
          <w:rFonts w:cs="Times New Roman"/>
          <w:szCs w:val="24"/>
        </w:rPr>
        <w:fldChar w:fldCharType="end"/>
      </w:r>
      <w:r>
        <w:rPr>
          <w:rFonts w:hint="eastAsia" w:cs="Times New Roman"/>
          <w:szCs w:val="24"/>
        </w:rPr>
        <w:t>中可以看出，我们模型的精度得到很大的提升，</w:t>
      </w:r>
      <w:r>
        <w:rPr>
          <w:rFonts w:cs="Times New Roman"/>
          <w:szCs w:val="24"/>
        </w:rPr>
        <w:t>表明我们的方法是一个相对轻量级和高效的网络。与其他</w:t>
      </w:r>
      <w:r>
        <w:rPr>
          <w:rFonts w:hint="eastAsia" w:cs="Times New Roman"/>
          <w:szCs w:val="24"/>
        </w:rPr>
        <w:t>网络模型</w:t>
      </w:r>
      <w:r>
        <w:rPr>
          <w:rFonts w:cs="Times New Roman"/>
          <w:szCs w:val="24"/>
        </w:rPr>
        <w:t>相比，虽然我们的方法不是</w:t>
      </w:r>
      <w:r>
        <w:rPr>
          <w:rFonts w:hint="eastAsia" w:cs="Times New Roman"/>
          <w:szCs w:val="24"/>
        </w:rPr>
        <w:t>最轻量级的</w:t>
      </w:r>
      <w:r>
        <w:rPr>
          <w:rFonts w:cs="Times New Roman"/>
          <w:szCs w:val="24"/>
        </w:rPr>
        <w:t>，但</w:t>
      </w:r>
      <w:r>
        <w:rPr>
          <w:rFonts w:hint="eastAsia" w:cs="Times New Roman"/>
          <w:szCs w:val="24"/>
        </w:rPr>
        <w:t>在显著性分析实验中，</w:t>
      </w:r>
      <w:r>
        <w:rPr>
          <w:rFonts w:cs="Times New Roman"/>
          <w:szCs w:val="24"/>
        </w:rPr>
        <w:t>我们的p-value都远远低于0.05</w:t>
      </w:r>
      <w:r>
        <w:rPr>
          <w:rFonts w:hint="eastAsia" w:cs="Times New Roman"/>
          <w:szCs w:val="24"/>
        </w:rPr>
        <w:t>（</w:t>
      </w:r>
      <w:r>
        <w:rPr>
          <w:rFonts w:cs="Times New Roman"/>
          <w:szCs w:val="24"/>
        </w:rPr>
        <w:t>p-</w:t>
      </w:r>
      <w:r>
        <w:rPr>
          <w:rFonts w:hint="eastAsia" w:cs="Times New Roman"/>
          <w:szCs w:val="24"/>
        </w:rPr>
        <w:t>value</w:t>
      </w:r>
      <w:r>
        <w:rPr>
          <w:rFonts w:cs="Times New Roman"/>
          <w:szCs w:val="24"/>
        </w:rPr>
        <w:t>值小于0.05说明方法的</w:t>
      </w:r>
      <w:r>
        <w:rPr>
          <w:rFonts w:hint="eastAsia" w:cs="Times New Roman"/>
          <w:szCs w:val="24"/>
        </w:rPr>
        <w:t>提升</w:t>
      </w:r>
      <w:r>
        <w:rPr>
          <w:rFonts w:cs="Times New Roman"/>
          <w:szCs w:val="24"/>
        </w:rPr>
        <w:t>是显著的</w:t>
      </w:r>
      <w:r>
        <w:rPr>
          <w:rFonts w:hint="eastAsia" w:cs="Times New Roman"/>
          <w:szCs w:val="24"/>
        </w:rPr>
        <w:t>，</w:t>
      </w:r>
      <w:r>
        <w:rPr>
          <w:rFonts w:cs="Times New Roman"/>
          <w:szCs w:val="24"/>
        </w:rPr>
        <w:t>值得改进</w:t>
      </w:r>
      <w:r>
        <w:rPr>
          <w:rFonts w:cs="Times New Roman"/>
          <w:szCs w:val="24"/>
        </w:rPr>
        <w:fldChar w:fldCharType="begin"/>
      </w:r>
      <w:r>
        <w:rPr>
          <w:rFonts w:cs="Times New Roman"/>
          <w:szCs w:val="24"/>
        </w:rPr>
        <w:instrText xml:space="preserve"> ADDIN EN.CITE &lt;EndNote&gt;&lt;Cite&gt;&lt;Author&gt;Boutillon&lt;/Author&gt;&lt;Year&gt;2021&lt;/Year&gt;&lt;RecNum&gt;67&lt;/RecNum&gt;&lt;DisplayText&gt;&lt;style face="superscript"&gt;[87]&lt;/style&gt;&lt;/DisplayText&gt;&lt;record&gt;&lt;rec-number&gt;67&lt;/rec-number&gt;&lt;foreign-keys&gt;&lt;key app="EN" db-id="wt0f55tzdrr09ne0web5fwv9a2zaffp955av" timestamp="1677676001"&gt;67&lt;/key&gt;&lt;/foreign-keys&gt;&lt;ref-type name="Conference Proceedings"&gt;10&lt;/ref-type&gt;&lt;contributors&gt;&lt;authors&gt;&lt;author&gt;Boutillon, Arnaud&lt;/author&gt;&lt;author&gt;Conze, Pierre-Henri&lt;/author&gt;&lt;author&gt;Pons, Christelle&lt;/author&gt;&lt;author&gt;Burdin, Valérie&lt;/author&gt;&lt;author&gt;Borotikar, Bhushan&lt;/author&gt;&lt;/authors&gt;&lt;secondary-authors&gt;&lt;author&gt;de Bruijne, Marleen&lt;/author&gt;&lt;author&gt;Cattin, Philippe C.&lt;/author&gt;&lt;author&gt;Cotin, Stéphane&lt;/author&gt;&lt;author&gt;Padoy, Nicolas&lt;/author&gt;&lt;author&gt;Speidel, Stefanie&lt;/author&gt;&lt;author&gt;Zheng, Yefeng&lt;/author&gt;&lt;author&gt;Essert, Caroline&lt;/author&gt;&lt;/secondary-authors&gt;&lt;/contributors&gt;&lt;titles&gt;&lt;title&gt;Multi-task, Multi-domain Deep Segmentation with Shared Representations and Contrastive Regularization for Sparse Pediatric Datasets&lt;/title&gt;&lt;secondary-title&gt;Medical Image Computing and Computer Assisted Intervention – MICCAI 2021&lt;/secondary-title&gt;&lt;/titles&gt;&lt;pages&gt;239-249&lt;/pages&gt;&lt;dates&gt;&lt;year&gt;2021&lt;/year&gt;&lt;pub-dates&gt;&lt;date&gt;2021//&lt;/date&gt;&lt;/pub-dates&gt;&lt;/dates&gt;&lt;pub-location&gt;Cham&lt;/pub-location&gt;&lt;publisher&gt;Springer International Publishing&lt;/publisher&gt;&lt;isbn&gt;978-3-030-87193-2&lt;/isbn&gt;&lt;urls&gt;&lt;/urls&gt;&lt;/record&gt;&lt;/Cite&gt;&lt;/EndNote&gt;</w:instrText>
      </w:r>
      <w:r>
        <w:rPr>
          <w:rFonts w:cs="Times New Roman"/>
          <w:szCs w:val="24"/>
        </w:rPr>
        <w:fldChar w:fldCharType="separate"/>
      </w:r>
      <w:r>
        <w:rPr>
          <w:rFonts w:cs="Times New Roman"/>
          <w:szCs w:val="24"/>
          <w:vertAlign w:val="superscript"/>
        </w:rPr>
        <w:t>[</w:t>
      </w:r>
      <w:r>
        <w:fldChar w:fldCharType="begin"/>
      </w:r>
      <w:r>
        <w:instrText xml:space="preserve"> HYPERLINK \l "_ENREF_87" \o "Boutillon, 2021 #67" </w:instrText>
      </w:r>
      <w:r>
        <w:fldChar w:fldCharType="separate"/>
      </w:r>
      <w:r>
        <w:rPr>
          <w:rFonts w:cs="Times New Roman"/>
          <w:szCs w:val="24"/>
          <w:vertAlign w:val="superscript"/>
        </w:rPr>
        <w:t>87</w:t>
      </w:r>
      <w:r>
        <w:rPr>
          <w:rFonts w:cs="Times New Roman"/>
          <w:szCs w:val="24"/>
          <w:vertAlign w:val="superscript"/>
        </w:rPr>
        <w:fldChar w:fldCharType="end"/>
      </w:r>
      <w:r>
        <w:rPr>
          <w:rFonts w:cs="Times New Roman"/>
          <w:szCs w:val="24"/>
          <w:vertAlign w:val="superscript"/>
        </w:rPr>
        <w:t>]</w:t>
      </w:r>
      <w:r>
        <w:rPr>
          <w:rFonts w:cs="Times New Roman"/>
          <w:szCs w:val="24"/>
        </w:rPr>
        <w:fldChar w:fldCharType="end"/>
      </w:r>
      <w:r>
        <w:rPr>
          <w:rFonts w:hint="eastAsia" w:cs="Times New Roman"/>
          <w:szCs w:val="24"/>
        </w:rPr>
        <w:t>）</w:t>
      </w:r>
      <w:r>
        <w:rPr>
          <w:rFonts w:cs="Times New Roman"/>
          <w:szCs w:val="24"/>
        </w:rPr>
        <w:t>。</w:t>
      </w:r>
      <w:r>
        <w:rPr>
          <w:rFonts w:hint="eastAsia" w:cs="Times New Roman"/>
          <w:szCs w:val="24"/>
        </w:rPr>
        <w:t>医学图像分割是需要高精度的学科，所以出于在计算量和精度的考量，我们的方法具有一定的竞争性。</w:t>
      </w:r>
    </w:p>
    <w:p>
      <w:pPr>
        <w:pStyle w:val="6"/>
        <w:keepNext/>
        <w:spacing w:line="240" w:lineRule="auto"/>
        <w:jc w:val="center"/>
        <w:rPr>
          <w:rFonts w:ascii="宋体" w:hAnsi="宋体" w:eastAsia="宋体"/>
          <w:b/>
          <w:bCs/>
          <w:sz w:val="21"/>
          <w:szCs w:val="21"/>
        </w:rPr>
      </w:pPr>
      <w:bookmarkStart w:id="265" w:name="_Ref130467815"/>
      <w:bookmarkStart w:id="266" w:name="_Toc129438550"/>
      <w:bookmarkStart w:id="267" w:name="_Toc130472052"/>
      <w:r>
        <w:rPr>
          <w:rFonts w:ascii="宋体" w:hAnsi="宋体" w:eastAsia="宋体"/>
          <w:b/>
          <w:bCs/>
          <w:sz w:val="21"/>
          <w:szCs w:val="21"/>
        </w:rPr>
        <w:t>表</w:t>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end"/>
      </w:r>
      <w:bookmarkEnd w:id="265"/>
      <w:r>
        <w:rPr>
          <w:rFonts w:ascii="Times New Roman" w:hAnsi="Times New Roman" w:eastAsia="宋体" w:cs="Times New Roman"/>
          <w:b/>
          <w:bCs/>
          <w:sz w:val="21"/>
          <w:szCs w:val="21"/>
        </w:rPr>
        <w:t xml:space="preserve"> </w:t>
      </w:r>
      <w:r>
        <w:rPr>
          <w:rFonts w:ascii="宋体" w:hAnsi="宋体" w:eastAsia="宋体"/>
          <w:b/>
          <w:bCs/>
          <w:sz w:val="21"/>
          <w:szCs w:val="21"/>
        </w:rPr>
        <w:t xml:space="preserve"> </w:t>
      </w:r>
      <w:r>
        <w:rPr>
          <w:rFonts w:hint="eastAsia" w:ascii="宋体" w:hAnsi="宋体" w:eastAsia="宋体" w:cs="Times New Roman"/>
          <w:b/>
          <w:bCs/>
          <w:sz w:val="21"/>
          <w:szCs w:val="21"/>
        </w:rPr>
        <w:t>复杂性分析和显著性分析实验</w:t>
      </w:r>
      <w:bookmarkEnd w:id="266"/>
      <w:bookmarkEnd w:id="267"/>
    </w:p>
    <w:p>
      <w:pPr>
        <w:pStyle w:val="6"/>
        <w:keepNext/>
        <w:spacing w:line="240" w:lineRule="auto"/>
        <w:jc w:val="center"/>
        <w:rPr>
          <w:rFonts w:ascii="Times New Roman" w:hAnsi="Times New Roman" w:eastAsia="宋体" w:cs="Times New Roman"/>
          <w:b/>
          <w:bCs/>
          <w:sz w:val="21"/>
          <w:szCs w:val="21"/>
        </w:rPr>
      </w:pPr>
      <w:bookmarkStart w:id="268" w:name="_Toc129438566"/>
      <w:bookmarkStart w:id="269" w:name="_Toc130472068"/>
      <w:r>
        <w:rPr>
          <w:rFonts w:ascii="Times New Roman" w:hAnsi="Times New Roman" w:eastAsia="宋体" w:cs="Times New Roman"/>
          <w:b/>
          <w:bCs/>
          <w:sz w:val="21"/>
          <w:szCs w:val="21"/>
        </w:rPr>
        <w:t>Table 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Table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3</w:t>
      </w:r>
      <w:r>
        <w:rPr>
          <w:rFonts w:ascii="Times New Roman" w:hAnsi="Times New Roman" w:eastAsia="宋体" w:cs="Times New Roman"/>
          <w:b/>
          <w:bCs/>
          <w:sz w:val="21"/>
          <w:szCs w:val="21"/>
        </w:rPr>
        <w:fldChar w:fldCharType="end"/>
      </w:r>
      <w:r>
        <w:rPr>
          <w:rFonts w:ascii="Times New Roman" w:hAnsi="Times New Roman" w:eastAsia="宋体" w:cs="Times New Roman"/>
          <w:b/>
          <w:bCs/>
          <w:sz w:val="21"/>
          <w:szCs w:val="21"/>
        </w:rPr>
        <w:t xml:space="preserve">  Complexity analysis and significance analysis experiments</w:t>
      </w:r>
      <w:bookmarkEnd w:id="268"/>
      <w:bookmarkEnd w:id="269"/>
    </w:p>
    <w:tbl>
      <w:tblPr>
        <w:tblStyle w:val="19"/>
        <w:tblW w:w="852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0"/>
        <w:gridCol w:w="2130"/>
        <w:gridCol w:w="2130"/>
        <w:gridCol w:w="21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Borders>
              <w:top w:val="single" w:color="auto" w:sz="4" w:space="0"/>
              <w:bottom w:val="single" w:color="auto" w:sz="4" w:space="0"/>
            </w:tcBorders>
          </w:tcPr>
          <w:p>
            <w:pPr>
              <w:spacing w:line="240" w:lineRule="auto"/>
              <w:jc w:val="center"/>
              <w:rPr>
                <w:rFonts w:cs="Times New Roman"/>
                <w:sz w:val="21"/>
                <w:szCs w:val="21"/>
              </w:rPr>
            </w:pPr>
            <w:r>
              <w:rPr>
                <w:rFonts w:hint="eastAsia" w:ascii="宋体" w:hAnsi="宋体" w:cs="Times New Roman"/>
                <w:sz w:val="21"/>
                <w:szCs w:val="21"/>
              </w:rPr>
              <w:t>方法</w:t>
            </w:r>
          </w:p>
        </w:tc>
        <w:tc>
          <w:tcPr>
            <w:tcW w:w="2130"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FLOPs</w:t>
            </w:r>
          </w:p>
        </w:tc>
        <w:tc>
          <w:tcPr>
            <w:tcW w:w="2130"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Param</w:t>
            </w:r>
          </w:p>
        </w:tc>
        <w:tc>
          <w:tcPr>
            <w:tcW w:w="2130" w:type="dxa"/>
            <w:tcBorders>
              <w:top w:val="single" w:color="auto" w:sz="4" w:space="0"/>
              <w:bottom w:val="single" w:color="auto" w:sz="4" w:space="0"/>
            </w:tcBorders>
          </w:tcPr>
          <w:p>
            <w:pPr>
              <w:spacing w:line="240" w:lineRule="auto"/>
              <w:jc w:val="center"/>
              <w:rPr>
                <w:rFonts w:cs="Times New Roman"/>
                <w:sz w:val="21"/>
                <w:szCs w:val="21"/>
              </w:rPr>
            </w:pPr>
            <w:r>
              <w:rPr>
                <w:rFonts w:cs="Times New Roman"/>
                <w:sz w:val="21"/>
                <w:szCs w:val="21"/>
              </w:rPr>
              <w:t>P-value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Borders>
              <w:top w:val="single" w:color="auto" w:sz="4" w:space="0"/>
            </w:tcBorders>
          </w:tcPr>
          <w:p>
            <w:pPr>
              <w:spacing w:line="240" w:lineRule="auto"/>
              <w:jc w:val="center"/>
              <w:rPr>
                <w:rFonts w:cs="Times New Roman"/>
                <w:sz w:val="21"/>
                <w:szCs w:val="21"/>
              </w:rPr>
            </w:pPr>
            <w:r>
              <w:rPr>
                <w:rFonts w:cs="Times New Roman"/>
                <w:sz w:val="21"/>
                <w:szCs w:val="21"/>
              </w:rPr>
              <w:t>AGMR-Net</w:t>
            </w:r>
          </w:p>
        </w:tc>
        <w:tc>
          <w:tcPr>
            <w:tcW w:w="2130" w:type="dxa"/>
            <w:tcBorders>
              <w:top w:val="single" w:color="auto" w:sz="4" w:space="0"/>
            </w:tcBorders>
          </w:tcPr>
          <w:p>
            <w:pPr>
              <w:spacing w:line="240" w:lineRule="auto"/>
              <w:jc w:val="center"/>
              <w:rPr>
                <w:rFonts w:cs="Times New Roman"/>
                <w:sz w:val="21"/>
                <w:szCs w:val="21"/>
              </w:rPr>
            </w:pPr>
            <w:r>
              <w:rPr>
                <w:rFonts w:cs="Times New Roman"/>
                <w:sz w:val="21"/>
                <w:szCs w:val="21"/>
              </w:rPr>
              <w:t>42872026884</w:t>
            </w:r>
          </w:p>
        </w:tc>
        <w:tc>
          <w:tcPr>
            <w:tcW w:w="2130" w:type="dxa"/>
            <w:tcBorders>
              <w:top w:val="single" w:color="auto" w:sz="4" w:space="0"/>
            </w:tcBorders>
          </w:tcPr>
          <w:p>
            <w:pPr>
              <w:spacing w:line="240" w:lineRule="auto"/>
              <w:jc w:val="center"/>
              <w:rPr>
                <w:rFonts w:cs="Times New Roman"/>
                <w:sz w:val="21"/>
                <w:szCs w:val="21"/>
              </w:rPr>
            </w:pPr>
            <w:r>
              <w:rPr>
                <w:rFonts w:cs="Times New Roman"/>
                <w:sz w:val="21"/>
                <w:szCs w:val="21"/>
              </w:rPr>
              <w:t>23799283</w:t>
            </w:r>
          </w:p>
        </w:tc>
        <w:tc>
          <w:tcPr>
            <w:tcW w:w="2130" w:type="dxa"/>
            <w:tcBorders>
              <w:top w:val="single" w:color="auto" w:sz="4" w:space="0"/>
            </w:tcBorders>
          </w:tcPr>
          <w:p>
            <w:pPr>
              <w:spacing w:line="240" w:lineRule="auto"/>
              <w:jc w:val="center"/>
              <w:rPr>
                <w:rFonts w:cs="Times New Roman"/>
                <w:sz w:val="21"/>
                <w:szCs w:val="21"/>
              </w:rPr>
            </w:pPr>
            <w:r>
              <w:rPr>
                <w:rFonts w:cs="Times New Roman"/>
                <w:sz w:val="21"/>
                <w:szCs w:val="21"/>
              </w:rPr>
              <w:t>0.005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D-Unet</w:t>
            </w:r>
          </w:p>
        </w:tc>
        <w:tc>
          <w:tcPr>
            <w:tcW w:w="2130" w:type="dxa"/>
          </w:tcPr>
          <w:p>
            <w:pPr>
              <w:spacing w:line="240" w:lineRule="auto"/>
              <w:jc w:val="center"/>
              <w:rPr>
                <w:rFonts w:cs="Times New Roman"/>
                <w:sz w:val="21"/>
                <w:szCs w:val="21"/>
              </w:rPr>
            </w:pPr>
            <w:r>
              <w:rPr>
                <w:rFonts w:cs="Times New Roman"/>
                <w:sz w:val="21"/>
                <w:szCs w:val="21"/>
              </w:rPr>
              <w:t>18089374976</w:t>
            </w:r>
          </w:p>
        </w:tc>
        <w:tc>
          <w:tcPr>
            <w:tcW w:w="2130" w:type="dxa"/>
          </w:tcPr>
          <w:p>
            <w:pPr>
              <w:spacing w:line="240" w:lineRule="auto"/>
              <w:jc w:val="center"/>
              <w:rPr>
                <w:rFonts w:cs="Times New Roman"/>
                <w:b/>
                <w:bCs/>
                <w:sz w:val="21"/>
                <w:szCs w:val="21"/>
              </w:rPr>
            </w:pPr>
            <w:r>
              <w:rPr>
                <w:rFonts w:cs="Times New Roman"/>
                <w:b/>
                <w:bCs/>
                <w:sz w:val="21"/>
                <w:szCs w:val="21"/>
              </w:rPr>
              <w:t>9503779</w:t>
            </w:r>
          </w:p>
        </w:tc>
        <w:tc>
          <w:tcPr>
            <w:tcW w:w="2130" w:type="dxa"/>
          </w:tcPr>
          <w:p>
            <w:pPr>
              <w:spacing w:line="240" w:lineRule="auto"/>
              <w:jc w:val="center"/>
              <w:rPr>
                <w:rFonts w:cs="Times New Roman"/>
                <w:sz w:val="21"/>
                <w:szCs w:val="21"/>
              </w:rPr>
            </w:pPr>
            <w:r>
              <w:rPr>
                <w:rFonts w:cs="Times New Roman"/>
                <w:sz w:val="21"/>
                <w:szCs w:val="21"/>
              </w:rPr>
              <w:t>5.84E-6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X-net</w:t>
            </w:r>
          </w:p>
        </w:tc>
        <w:tc>
          <w:tcPr>
            <w:tcW w:w="2130" w:type="dxa"/>
          </w:tcPr>
          <w:p>
            <w:pPr>
              <w:spacing w:line="240" w:lineRule="auto"/>
              <w:jc w:val="center"/>
              <w:rPr>
                <w:rFonts w:cs="Times New Roman"/>
                <w:b/>
                <w:bCs/>
                <w:sz w:val="21"/>
                <w:szCs w:val="21"/>
              </w:rPr>
            </w:pPr>
            <w:r>
              <w:rPr>
                <w:rFonts w:cs="Times New Roman"/>
                <w:b/>
                <w:bCs/>
                <w:sz w:val="21"/>
                <w:szCs w:val="21"/>
              </w:rPr>
              <w:t>15103904</w:t>
            </w:r>
          </w:p>
        </w:tc>
        <w:tc>
          <w:tcPr>
            <w:tcW w:w="2130" w:type="dxa"/>
          </w:tcPr>
          <w:p>
            <w:pPr>
              <w:spacing w:line="240" w:lineRule="auto"/>
              <w:jc w:val="center"/>
              <w:rPr>
                <w:rFonts w:cs="Times New Roman"/>
                <w:sz w:val="21"/>
                <w:szCs w:val="21"/>
              </w:rPr>
            </w:pPr>
            <w:r>
              <w:rPr>
                <w:rFonts w:cs="Times New Roman"/>
                <w:sz w:val="21"/>
                <w:szCs w:val="21"/>
              </w:rPr>
              <w:t>15072332</w:t>
            </w:r>
          </w:p>
        </w:tc>
        <w:tc>
          <w:tcPr>
            <w:tcW w:w="2130" w:type="dxa"/>
          </w:tcPr>
          <w:p>
            <w:pPr>
              <w:spacing w:line="240" w:lineRule="auto"/>
              <w:jc w:val="center"/>
              <w:rPr>
                <w:rFonts w:cs="Times New Roman"/>
                <w:sz w:val="21"/>
                <w:szCs w:val="21"/>
              </w:rPr>
            </w:pPr>
            <w:r>
              <w:rPr>
                <w:rFonts w:cs="Times New Roman"/>
                <w:sz w:val="21"/>
                <w:szCs w:val="21"/>
              </w:rPr>
              <w:t>2.59E-6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Unet++</w:t>
            </w:r>
          </w:p>
        </w:tc>
        <w:tc>
          <w:tcPr>
            <w:tcW w:w="2130" w:type="dxa"/>
          </w:tcPr>
          <w:p>
            <w:pPr>
              <w:spacing w:line="240" w:lineRule="auto"/>
              <w:jc w:val="center"/>
              <w:rPr>
                <w:rFonts w:cs="Times New Roman"/>
                <w:sz w:val="21"/>
                <w:szCs w:val="21"/>
              </w:rPr>
            </w:pPr>
            <w:r>
              <w:rPr>
                <w:rFonts w:cs="Times New Roman"/>
                <w:sz w:val="21"/>
                <w:szCs w:val="21"/>
              </w:rPr>
              <w:t>42154868736</w:t>
            </w:r>
          </w:p>
        </w:tc>
        <w:tc>
          <w:tcPr>
            <w:tcW w:w="2130" w:type="dxa"/>
          </w:tcPr>
          <w:p>
            <w:pPr>
              <w:spacing w:line="240" w:lineRule="auto"/>
              <w:jc w:val="center"/>
              <w:rPr>
                <w:rFonts w:cs="Times New Roman"/>
                <w:sz w:val="21"/>
                <w:szCs w:val="21"/>
              </w:rPr>
            </w:pPr>
            <w:r>
              <w:rPr>
                <w:rFonts w:cs="Times New Roman"/>
                <w:sz w:val="21"/>
                <w:szCs w:val="21"/>
              </w:rPr>
              <w:t>26897860</w:t>
            </w:r>
          </w:p>
        </w:tc>
        <w:tc>
          <w:tcPr>
            <w:tcW w:w="2130" w:type="dxa"/>
          </w:tcPr>
          <w:p>
            <w:pPr>
              <w:spacing w:line="240" w:lineRule="auto"/>
              <w:jc w:val="center"/>
              <w:rPr>
                <w:rFonts w:cs="Times New Roman"/>
                <w:sz w:val="21"/>
                <w:szCs w:val="21"/>
              </w:rPr>
            </w:pPr>
            <w:r>
              <w:rPr>
                <w:rFonts w:cs="Times New Roman"/>
                <w:sz w:val="21"/>
                <w:szCs w:val="21"/>
              </w:rPr>
              <w:t>2.887E-6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Attention Unet</w:t>
            </w:r>
          </w:p>
        </w:tc>
        <w:tc>
          <w:tcPr>
            <w:tcW w:w="2130" w:type="dxa"/>
          </w:tcPr>
          <w:p>
            <w:pPr>
              <w:spacing w:line="240" w:lineRule="auto"/>
              <w:jc w:val="center"/>
              <w:rPr>
                <w:rFonts w:cs="Times New Roman"/>
                <w:sz w:val="21"/>
                <w:szCs w:val="21"/>
              </w:rPr>
            </w:pPr>
            <w:r>
              <w:rPr>
                <w:rFonts w:cs="Times New Roman"/>
                <w:sz w:val="21"/>
                <w:szCs w:val="21"/>
              </w:rPr>
              <w:t>37437947136</w:t>
            </w:r>
          </w:p>
        </w:tc>
        <w:tc>
          <w:tcPr>
            <w:tcW w:w="2130" w:type="dxa"/>
          </w:tcPr>
          <w:p>
            <w:pPr>
              <w:spacing w:line="240" w:lineRule="auto"/>
              <w:jc w:val="center"/>
              <w:rPr>
                <w:rFonts w:cs="Times New Roman"/>
                <w:sz w:val="21"/>
                <w:szCs w:val="21"/>
              </w:rPr>
            </w:pPr>
            <w:r>
              <w:rPr>
                <w:rFonts w:cs="Times New Roman"/>
                <w:sz w:val="21"/>
                <w:szCs w:val="21"/>
              </w:rPr>
              <w:t>34877421</w:t>
            </w:r>
          </w:p>
        </w:tc>
        <w:tc>
          <w:tcPr>
            <w:tcW w:w="2130" w:type="dxa"/>
          </w:tcPr>
          <w:p>
            <w:pPr>
              <w:spacing w:line="240" w:lineRule="auto"/>
              <w:jc w:val="center"/>
              <w:rPr>
                <w:rFonts w:cs="Times New Roman"/>
                <w:sz w:val="21"/>
                <w:szCs w:val="21"/>
              </w:rPr>
            </w:pPr>
            <w:r>
              <w:rPr>
                <w:rFonts w:cs="Times New Roman"/>
                <w:sz w:val="21"/>
                <w:szCs w:val="21"/>
              </w:rPr>
              <w:t>1.74E-5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Deeplab v3</w:t>
            </w:r>
          </w:p>
        </w:tc>
        <w:tc>
          <w:tcPr>
            <w:tcW w:w="2130" w:type="dxa"/>
          </w:tcPr>
          <w:p>
            <w:pPr>
              <w:spacing w:line="240" w:lineRule="auto"/>
              <w:jc w:val="center"/>
              <w:rPr>
                <w:rFonts w:cs="Times New Roman"/>
                <w:sz w:val="21"/>
                <w:szCs w:val="21"/>
              </w:rPr>
            </w:pPr>
            <w:r>
              <w:rPr>
                <w:rFonts w:cs="Times New Roman"/>
                <w:sz w:val="21"/>
                <w:szCs w:val="21"/>
              </w:rPr>
              <w:t>10454852496</w:t>
            </w:r>
          </w:p>
        </w:tc>
        <w:tc>
          <w:tcPr>
            <w:tcW w:w="2130" w:type="dxa"/>
          </w:tcPr>
          <w:p>
            <w:pPr>
              <w:spacing w:line="240" w:lineRule="auto"/>
              <w:jc w:val="center"/>
              <w:rPr>
                <w:rFonts w:cs="Times New Roman"/>
                <w:sz w:val="21"/>
                <w:szCs w:val="21"/>
              </w:rPr>
            </w:pPr>
            <w:r>
              <w:rPr>
                <w:rFonts w:cs="Times New Roman"/>
                <w:sz w:val="21"/>
                <w:szCs w:val="21"/>
              </w:rPr>
              <w:t>58158145</w:t>
            </w:r>
          </w:p>
        </w:tc>
        <w:tc>
          <w:tcPr>
            <w:tcW w:w="2130" w:type="dxa"/>
          </w:tcPr>
          <w:p>
            <w:pPr>
              <w:spacing w:line="240" w:lineRule="auto"/>
              <w:jc w:val="center"/>
              <w:rPr>
                <w:rFonts w:cs="Times New Roman"/>
                <w:sz w:val="21"/>
                <w:szCs w:val="21"/>
              </w:rPr>
            </w:pPr>
            <w:r>
              <w:rPr>
                <w:rFonts w:cs="Times New Roman"/>
                <w:sz w:val="21"/>
                <w:szCs w:val="21"/>
              </w:rPr>
              <w:t>2.54E-8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Segnet</w:t>
            </w:r>
          </w:p>
        </w:tc>
        <w:tc>
          <w:tcPr>
            <w:tcW w:w="2130" w:type="dxa"/>
          </w:tcPr>
          <w:p>
            <w:pPr>
              <w:spacing w:line="240" w:lineRule="auto"/>
              <w:jc w:val="center"/>
              <w:rPr>
                <w:rFonts w:cs="Times New Roman"/>
                <w:sz w:val="21"/>
                <w:szCs w:val="21"/>
              </w:rPr>
            </w:pPr>
            <w:r>
              <w:rPr>
                <w:rFonts w:cs="Times New Roman"/>
                <w:sz w:val="21"/>
                <w:szCs w:val="21"/>
              </w:rPr>
              <w:t>22531276800</w:t>
            </w:r>
          </w:p>
        </w:tc>
        <w:tc>
          <w:tcPr>
            <w:tcW w:w="2130" w:type="dxa"/>
          </w:tcPr>
          <w:p>
            <w:pPr>
              <w:spacing w:line="240" w:lineRule="auto"/>
              <w:jc w:val="center"/>
              <w:rPr>
                <w:rFonts w:cs="Times New Roman"/>
                <w:sz w:val="21"/>
                <w:szCs w:val="21"/>
              </w:rPr>
            </w:pPr>
            <w:r>
              <w:rPr>
                <w:rFonts w:cs="Times New Roman"/>
                <w:sz w:val="21"/>
                <w:szCs w:val="21"/>
              </w:rPr>
              <w:t>29442433</w:t>
            </w:r>
          </w:p>
        </w:tc>
        <w:tc>
          <w:tcPr>
            <w:tcW w:w="2130" w:type="dxa"/>
          </w:tcPr>
          <w:p>
            <w:pPr>
              <w:spacing w:line="240" w:lineRule="auto"/>
              <w:jc w:val="center"/>
              <w:rPr>
                <w:rFonts w:cs="Times New Roman"/>
                <w:sz w:val="21"/>
                <w:szCs w:val="21"/>
              </w:rPr>
            </w:pPr>
            <w:r>
              <w:rPr>
                <w:rFonts w:cs="Times New Roman"/>
                <w:sz w:val="21"/>
                <w:szCs w:val="21"/>
              </w:rPr>
              <w:t>6.21E-8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Pspnet</w:t>
            </w:r>
          </w:p>
        </w:tc>
        <w:tc>
          <w:tcPr>
            <w:tcW w:w="2130" w:type="dxa"/>
          </w:tcPr>
          <w:p>
            <w:pPr>
              <w:spacing w:line="240" w:lineRule="auto"/>
              <w:jc w:val="center"/>
              <w:rPr>
                <w:rFonts w:cs="Times New Roman"/>
                <w:sz w:val="21"/>
                <w:szCs w:val="21"/>
              </w:rPr>
            </w:pPr>
            <w:r>
              <w:rPr>
                <w:rFonts w:cs="Times New Roman"/>
                <w:sz w:val="21"/>
                <w:szCs w:val="21"/>
              </w:rPr>
              <w:t>22378374144</w:t>
            </w:r>
          </w:p>
        </w:tc>
        <w:tc>
          <w:tcPr>
            <w:tcW w:w="2130" w:type="dxa"/>
          </w:tcPr>
          <w:p>
            <w:pPr>
              <w:spacing w:line="240" w:lineRule="auto"/>
              <w:jc w:val="center"/>
              <w:rPr>
                <w:rFonts w:cs="Times New Roman"/>
                <w:sz w:val="21"/>
                <w:szCs w:val="21"/>
              </w:rPr>
            </w:pPr>
            <w:r>
              <w:rPr>
                <w:rFonts w:cs="Times New Roman"/>
                <w:sz w:val="21"/>
                <w:szCs w:val="21"/>
              </w:rPr>
              <w:t>27494276</w:t>
            </w:r>
          </w:p>
        </w:tc>
        <w:tc>
          <w:tcPr>
            <w:tcW w:w="2130" w:type="dxa"/>
          </w:tcPr>
          <w:p>
            <w:pPr>
              <w:spacing w:line="240" w:lineRule="auto"/>
              <w:jc w:val="center"/>
              <w:rPr>
                <w:rFonts w:cs="Times New Roman"/>
                <w:sz w:val="21"/>
                <w:szCs w:val="21"/>
              </w:rPr>
            </w:pPr>
            <w:r>
              <w:rPr>
                <w:rFonts w:cs="Times New Roman"/>
                <w:sz w:val="21"/>
                <w:szCs w:val="21"/>
              </w:rPr>
              <w:t>2.89E-7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2D UNet</w:t>
            </w:r>
          </w:p>
        </w:tc>
        <w:tc>
          <w:tcPr>
            <w:tcW w:w="2130" w:type="dxa"/>
          </w:tcPr>
          <w:p>
            <w:pPr>
              <w:spacing w:line="240" w:lineRule="auto"/>
              <w:jc w:val="center"/>
              <w:rPr>
                <w:rFonts w:cs="Times New Roman"/>
                <w:sz w:val="21"/>
                <w:szCs w:val="21"/>
              </w:rPr>
            </w:pPr>
            <w:r>
              <w:rPr>
                <w:rFonts w:cs="Times New Roman"/>
                <w:sz w:val="21"/>
                <w:szCs w:val="21"/>
              </w:rPr>
              <w:t>22545469440</w:t>
            </w:r>
          </w:p>
        </w:tc>
        <w:tc>
          <w:tcPr>
            <w:tcW w:w="2130" w:type="dxa"/>
          </w:tcPr>
          <w:p>
            <w:pPr>
              <w:spacing w:line="240" w:lineRule="auto"/>
              <w:jc w:val="center"/>
              <w:rPr>
                <w:rFonts w:cs="Times New Roman"/>
                <w:sz w:val="21"/>
                <w:szCs w:val="21"/>
              </w:rPr>
            </w:pPr>
            <w:r>
              <w:rPr>
                <w:rFonts w:cs="Times New Roman"/>
                <w:sz w:val="21"/>
                <w:szCs w:val="21"/>
              </w:rPr>
              <w:t>17266241</w:t>
            </w:r>
          </w:p>
        </w:tc>
        <w:tc>
          <w:tcPr>
            <w:tcW w:w="2130" w:type="dxa"/>
          </w:tcPr>
          <w:p>
            <w:pPr>
              <w:spacing w:line="240" w:lineRule="auto"/>
              <w:jc w:val="center"/>
              <w:rPr>
                <w:rFonts w:cs="Times New Roman"/>
                <w:sz w:val="21"/>
                <w:szCs w:val="21"/>
              </w:rPr>
            </w:pPr>
            <w:r>
              <w:rPr>
                <w:rFonts w:cs="Times New Roman"/>
                <w:sz w:val="21"/>
                <w:szCs w:val="21"/>
              </w:rPr>
              <w:t>1.85E-6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0" w:type="dxa"/>
          </w:tcPr>
          <w:p>
            <w:pPr>
              <w:spacing w:line="240" w:lineRule="auto"/>
              <w:jc w:val="center"/>
              <w:rPr>
                <w:rFonts w:cs="Times New Roman"/>
                <w:sz w:val="21"/>
                <w:szCs w:val="21"/>
              </w:rPr>
            </w:pPr>
            <w:r>
              <w:rPr>
                <w:rFonts w:cs="Times New Roman"/>
                <w:sz w:val="21"/>
                <w:szCs w:val="21"/>
              </w:rPr>
              <w:t>Ours</w:t>
            </w:r>
          </w:p>
        </w:tc>
        <w:tc>
          <w:tcPr>
            <w:tcW w:w="2130" w:type="dxa"/>
          </w:tcPr>
          <w:p>
            <w:pPr>
              <w:spacing w:line="240" w:lineRule="auto"/>
              <w:jc w:val="center"/>
              <w:rPr>
                <w:rFonts w:cs="Times New Roman"/>
                <w:sz w:val="21"/>
                <w:szCs w:val="21"/>
              </w:rPr>
            </w:pPr>
            <w:r>
              <w:rPr>
                <w:rFonts w:cs="Times New Roman"/>
                <w:sz w:val="21"/>
                <w:szCs w:val="21"/>
              </w:rPr>
              <w:t>23916119454</w:t>
            </w:r>
          </w:p>
        </w:tc>
        <w:tc>
          <w:tcPr>
            <w:tcW w:w="2130" w:type="dxa"/>
          </w:tcPr>
          <w:p>
            <w:pPr>
              <w:spacing w:line="240" w:lineRule="auto"/>
              <w:jc w:val="center"/>
              <w:rPr>
                <w:rFonts w:cs="Times New Roman"/>
                <w:sz w:val="21"/>
                <w:szCs w:val="21"/>
              </w:rPr>
            </w:pPr>
            <w:r>
              <w:rPr>
                <w:rFonts w:cs="Times New Roman"/>
                <w:sz w:val="21"/>
                <w:szCs w:val="21"/>
              </w:rPr>
              <w:t>12854496</w:t>
            </w:r>
          </w:p>
        </w:tc>
        <w:tc>
          <w:tcPr>
            <w:tcW w:w="2130" w:type="dxa"/>
          </w:tcPr>
          <w:p>
            <w:pPr>
              <w:spacing w:line="240" w:lineRule="auto"/>
              <w:jc w:val="center"/>
              <w:rPr>
                <w:rFonts w:cs="Times New Roman"/>
                <w:sz w:val="21"/>
                <w:szCs w:val="21"/>
              </w:rPr>
            </w:pPr>
            <w:r>
              <w:rPr>
                <w:rFonts w:cs="Times New Roman"/>
                <w:sz w:val="21"/>
                <w:szCs w:val="21"/>
              </w:rPr>
              <w:t>-</w:t>
            </w:r>
          </w:p>
        </w:tc>
      </w:tr>
    </w:tbl>
    <w:p>
      <w:pPr>
        <w:pStyle w:val="4"/>
        <w:spacing w:before="156" w:after="156"/>
      </w:pPr>
      <w:bookmarkStart w:id="270" w:name="_Toc130735778"/>
      <w:r>
        <w:t xml:space="preserve">4.5.3 </w:t>
      </w:r>
      <w:r>
        <w:rPr>
          <w:rFonts w:hint="eastAsia"/>
        </w:rPr>
        <w:t>目标感知损失的实验分析</w:t>
      </w:r>
      <w:bookmarkEnd w:id="270"/>
    </w:p>
    <w:p>
      <w:pPr>
        <w:overflowPunct w:val="0"/>
        <w:ind w:firstLine="482" w:firstLineChars="200"/>
        <w:rPr>
          <w:rFonts w:cs="Times New Roman"/>
          <w:szCs w:val="24"/>
        </w:rPr>
      </w:pPr>
      <w:r>
        <w:rPr>
          <w:rFonts w:hint="eastAsia" w:cs="Times New Roman"/>
          <w:b/>
          <w:bCs/>
          <w:szCs w:val="24"/>
        </w:rPr>
        <w:t>(</w:t>
      </w:r>
      <w:r>
        <w:rPr>
          <w:rFonts w:cs="Times New Roman"/>
          <w:b/>
          <w:bCs/>
          <w:szCs w:val="24"/>
        </w:rPr>
        <w:t>1)</w:t>
      </w:r>
      <w:r>
        <w:rPr>
          <w:rFonts w:hint="eastAsia" w:cs="Times New Roman"/>
          <w:b/>
          <w:bCs/>
          <w:szCs w:val="24"/>
        </w:rPr>
        <w:t>聚焦因子β的作用</w:t>
      </w:r>
      <w:r>
        <w:rPr>
          <w:rFonts w:hint="eastAsia" w:cs="Times New Roman"/>
          <w:szCs w:val="24"/>
        </w:rPr>
        <w:t>：</w:t>
      </w:r>
      <w:r>
        <w:rPr>
          <w:rFonts w:cs="Times New Roman"/>
          <w:szCs w:val="24"/>
        </w:rPr>
        <w:t>为了说明聚焦因子在损失函数中的作用，</w:t>
      </w:r>
      <w:r>
        <w:rPr>
          <w:rFonts w:hint="eastAsia" w:cs="Times New Roman"/>
          <w:szCs w:val="24"/>
        </w:rPr>
        <w:t>我们固定γ</w:t>
      </w:r>
      <w:r>
        <w:rPr>
          <w:rFonts w:cs="Times New Roman"/>
          <w:szCs w:val="24"/>
        </w:rPr>
        <w:t>=2</w:t>
      </w:r>
      <w:r>
        <w:rPr>
          <w:rFonts w:hint="eastAsia" w:cs="Times New Roman"/>
          <w:szCs w:val="24"/>
        </w:rPr>
        <w:t>，</w:t>
      </w:r>
      <w:r>
        <w:rPr>
          <w:rFonts w:cs="Times New Roman"/>
          <w:szCs w:val="24"/>
        </w:rPr>
        <w:t>调整β和α的值</w:t>
      </w:r>
      <w:r>
        <w:rPr>
          <w:rFonts w:hint="eastAsia" w:cs="Times New Roman"/>
          <w:szCs w:val="24"/>
        </w:rPr>
        <w:t>训练目标感知监督残差学习网络</w:t>
      </w:r>
      <w:r>
        <w:rPr>
          <w:rFonts w:cs="Times New Roman"/>
          <w:szCs w:val="24"/>
        </w:rPr>
        <w:t>，结果如</w:t>
      </w:r>
      <w:r>
        <w:rPr>
          <w:rFonts w:cs="Times New Roman"/>
          <w:szCs w:val="24"/>
        </w:rPr>
        <w:fldChar w:fldCharType="begin"/>
      </w:r>
      <w:r>
        <w:rPr>
          <w:rFonts w:cs="Times New Roman"/>
          <w:szCs w:val="24"/>
        </w:rPr>
        <w:instrText xml:space="preserve"> REF _Ref130470316 \h  \* MERGEFORMAT </w:instrText>
      </w:r>
      <w:r>
        <w:rPr>
          <w:rFonts w:cs="Times New Roman"/>
          <w:szCs w:val="24"/>
        </w:rPr>
        <w:fldChar w:fldCharType="separate"/>
      </w:r>
      <w:r>
        <w:t>图4.8</w:t>
      </w:r>
      <w:r>
        <w:rPr>
          <w:rFonts w:cs="Times New Roman"/>
          <w:szCs w:val="24"/>
        </w:rPr>
        <w:fldChar w:fldCharType="end"/>
      </w:r>
      <w:r>
        <w:rPr>
          <w:rFonts w:cs="Times New Roman"/>
          <w:szCs w:val="24"/>
        </w:rPr>
        <w:t>所示。当β=1时，我们增加α</w:t>
      </w:r>
      <w:r>
        <w:rPr>
          <w:rFonts w:hint="eastAsia" w:cs="Times New Roman"/>
          <w:szCs w:val="24"/>
        </w:rPr>
        <w:t>的值</w:t>
      </w:r>
      <w:r>
        <w:rPr>
          <w:rFonts w:cs="Times New Roman"/>
          <w:szCs w:val="24"/>
        </w:rPr>
        <w:t>，</w:t>
      </w:r>
      <w:r>
        <w:rPr>
          <w:rFonts w:hint="eastAsia" w:cs="Times New Roman"/>
          <w:szCs w:val="24"/>
        </w:rPr>
        <w:t>增加</w:t>
      </w:r>
      <w:r>
        <w:rPr>
          <w:rFonts w:cs="Times New Roman"/>
          <w:szCs w:val="24"/>
        </w:rPr>
        <w:t>网络</w:t>
      </w:r>
      <w:r>
        <w:rPr>
          <w:rFonts w:hint="eastAsia" w:cs="Times New Roman"/>
          <w:szCs w:val="24"/>
        </w:rPr>
        <w:t>对</w:t>
      </w:r>
      <w:r>
        <w:rPr>
          <w:rFonts w:cs="Times New Roman"/>
          <w:szCs w:val="24"/>
        </w:rPr>
        <w:t>正</w:t>
      </w:r>
      <w:r>
        <w:rPr>
          <w:rFonts w:hint="eastAsia" w:cs="Times New Roman"/>
          <w:szCs w:val="24"/>
        </w:rPr>
        <w:t>样本的关注度以增加了对假阴性的惩罚</w:t>
      </w:r>
      <w:r>
        <w:rPr>
          <w:rFonts w:cs="Times New Roman"/>
          <w:szCs w:val="24"/>
        </w:rPr>
        <w:t>，召回</w:t>
      </w:r>
      <w:r>
        <w:rPr>
          <w:rFonts w:hint="eastAsia" w:cs="Times New Roman"/>
          <w:szCs w:val="24"/>
        </w:rPr>
        <w:t>率</w:t>
      </w:r>
      <w:r>
        <w:rPr>
          <w:rFonts w:cs="Times New Roman"/>
          <w:szCs w:val="24"/>
        </w:rPr>
        <w:t>增加，DSC随</w:t>
      </w:r>
      <w:r>
        <w:rPr>
          <w:rFonts w:hint="eastAsia" w:cs="Times New Roman"/>
          <w:szCs w:val="24"/>
        </w:rPr>
        <w:t>之</w:t>
      </w:r>
      <w:r>
        <w:rPr>
          <w:rFonts w:cs="Times New Roman"/>
          <w:szCs w:val="24"/>
        </w:rPr>
        <w:t>增加，</w:t>
      </w:r>
      <w:r>
        <w:rPr>
          <w:rFonts w:hint="eastAsia" w:cs="Times New Roman"/>
          <w:szCs w:val="24"/>
        </w:rPr>
        <w:t>但是精确率</w:t>
      </w:r>
      <w:r>
        <w:rPr>
          <w:rFonts w:cs="Times New Roman"/>
          <w:szCs w:val="24"/>
        </w:rPr>
        <w:t>明显下降。这表明增加</w:t>
      </w:r>
      <w:r>
        <w:rPr>
          <w:rFonts w:hint="eastAsia" w:cs="Times New Roman"/>
          <w:szCs w:val="24"/>
        </w:rPr>
        <w:t>正样本的</w:t>
      </w:r>
      <w:r>
        <w:rPr>
          <w:rFonts w:cs="Times New Roman"/>
          <w:szCs w:val="24"/>
        </w:rPr>
        <w:t>权重α，</w:t>
      </w:r>
      <w:r>
        <w:rPr>
          <w:rFonts w:hint="eastAsia" w:cs="Times New Roman"/>
          <w:szCs w:val="24"/>
        </w:rPr>
        <w:t>可以使</w:t>
      </w:r>
      <w:r>
        <w:rPr>
          <w:rFonts w:cs="Times New Roman"/>
          <w:szCs w:val="24"/>
        </w:rPr>
        <w:t>正样本损失对总损失的</w:t>
      </w:r>
      <w:r>
        <w:rPr>
          <w:rFonts w:hint="eastAsia" w:cs="Times New Roman"/>
          <w:szCs w:val="24"/>
        </w:rPr>
        <w:t>占比增加，促进网络提取正样本信息</w:t>
      </w:r>
      <w:r>
        <w:rPr>
          <w:rFonts w:cs="Times New Roman"/>
          <w:szCs w:val="24"/>
        </w:rPr>
        <w:t>，</w:t>
      </w:r>
      <w:r>
        <w:rPr>
          <w:rFonts w:hint="eastAsia" w:cs="Times New Roman"/>
          <w:szCs w:val="24"/>
        </w:rPr>
        <w:t>在正负样本不均衡的情况下有利于D</w:t>
      </w:r>
      <w:r>
        <w:rPr>
          <w:rFonts w:cs="Times New Roman"/>
          <w:szCs w:val="24"/>
        </w:rPr>
        <w:t>SC</w:t>
      </w:r>
      <w:r>
        <w:rPr>
          <w:rFonts w:hint="eastAsia" w:cs="Times New Roman"/>
          <w:szCs w:val="24"/>
        </w:rPr>
        <w:t>和召回率的提升</w:t>
      </w:r>
      <w:r>
        <w:rPr>
          <w:rFonts w:cs="Times New Roman"/>
          <w:szCs w:val="24"/>
        </w:rPr>
        <w:t>。然而，当α=0.75时，网络过于关注正</w:t>
      </w:r>
      <w:r>
        <w:rPr>
          <w:rFonts w:hint="eastAsia" w:cs="Times New Roman"/>
          <w:szCs w:val="24"/>
        </w:rPr>
        <w:t>样本</w:t>
      </w:r>
      <w:r>
        <w:rPr>
          <w:rFonts w:cs="Times New Roman"/>
          <w:szCs w:val="24"/>
        </w:rPr>
        <w:t>而忽略了负</w:t>
      </w:r>
      <w:r>
        <w:rPr>
          <w:rFonts w:hint="eastAsia" w:cs="Times New Roman"/>
          <w:szCs w:val="24"/>
        </w:rPr>
        <w:t>样本</w:t>
      </w:r>
      <w:r>
        <w:rPr>
          <w:rFonts w:cs="Times New Roman"/>
          <w:szCs w:val="24"/>
        </w:rPr>
        <w:t>，召回率</w:t>
      </w:r>
      <w:r>
        <w:rPr>
          <w:rFonts w:hint="eastAsia" w:cs="Times New Roman"/>
          <w:szCs w:val="24"/>
        </w:rPr>
        <w:t>虽然提升，但是</w:t>
      </w:r>
      <w:r>
        <w:rPr>
          <w:rFonts w:cs="Times New Roman"/>
          <w:szCs w:val="24"/>
        </w:rPr>
        <w:t>精确</w:t>
      </w:r>
      <w:r>
        <w:rPr>
          <w:rFonts w:hint="eastAsia" w:cs="Times New Roman"/>
          <w:szCs w:val="24"/>
        </w:rPr>
        <w:t>率却大幅度的下降</w:t>
      </w:r>
      <w:r>
        <w:rPr>
          <w:rFonts w:cs="Times New Roman"/>
          <w:szCs w:val="24"/>
        </w:rPr>
        <w:t>，DSC得分下降。因此，我们引入聚焦</w:t>
      </w:r>
      <w:r>
        <w:rPr>
          <w:rFonts w:hint="eastAsia" w:cs="Times New Roman"/>
          <w:szCs w:val="24"/>
        </w:rPr>
        <w:t>因子</w:t>
      </w:r>
      <w:r>
        <w:rPr>
          <w:rFonts w:cs="Times New Roman"/>
          <w:szCs w:val="24"/>
        </w:rPr>
        <w:t>β，</w:t>
      </w:r>
      <w:r>
        <w:rPr>
          <w:rFonts w:hint="eastAsia" w:cs="Times New Roman"/>
          <w:szCs w:val="24"/>
        </w:rPr>
        <w:t>通过</w:t>
      </w:r>
      <w:r>
        <w:rPr>
          <w:rFonts w:cs="Times New Roman"/>
          <w:szCs w:val="24"/>
        </w:rPr>
        <w:t>增加β的值，扩大聚焦区域，以弥补负样本的损失</w:t>
      </w:r>
      <w:r>
        <w:rPr>
          <w:rFonts w:hint="eastAsia" w:cs="Times New Roman"/>
          <w:szCs w:val="24"/>
        </w:rPr>
        <w:t>，避免负样本损失的失衡</w:t>
      </w:r>
      <w:r>
        <w:rPr>
          <w:rFonts w:cs="Times New Roman"/>
          <w:szCs w:val="24"/>
        </w:rPr>
        <w:t>。</w:t>
      </w:r>
      <w:r>
        <w:rPr>
          <w:rFonts w:hint="eastAsia" w:cs="Times New Roman"/>
          <w:szCs w:val="24"/>
        </w:rPr>
        <w:t>当</w:t>
      </w:r>
      <w:r>
        <w:rPr>
          <w:rFonts w:cs="Times New Roman"/>
          <w:szCs w:val="24"/>
        </w:rPr>
        <w:t>α=0.75</w:t>
      </w:r>
      <w:r>
        <w:rPr>
          <w:rFonts w:hint="eastAsia" w:cs="Times New Roman"/>
          <w:szCs w:val="24"/>
        </w:rPr>
        <w:t>时</w:t>
      </w:r>
      <w:r>
        <w:rPr>
          <w:rFonts w:cs="Times New Roman"/>
          <w:szCs w:val="24"/>
        </w:rPr>
        <w:t>，增加β，被聚焦的负</w:t>
      </w:r>
      <w:r>
        <w:rPr>
          <w:rFonts w:hint="eastAsia" w:cs="Times New Roman"/>
          <w:szCs w:val="24"/>
        </w:rPr>
        <w:t>样本</w:t>
      </w:r>
      <w:r>
        <w:rPr>
          <w:rFonts w:cs="Times New Roman"/>
          <w:szCs w:val="24"/>
        </w:rPr>
        <w:t>的数量增加，负样本</w:t>
      </w:r>
      <w:r>
        <w:rPr>
          <w:rFonts w:hint="eastAsia" w:cs="Times New Roman"/>
          <w:szCs w:val="24"/>
        </w:rPr>
        <w:t>分类</w:t>
      </w:r>
      <w:r>
        <w:rPr>
          <w:rFonts w:cs="Times New Roman"/>
          <w:szCs w:val="24"/>
        </w:rPr>
        <w:t>的错误率降低</w:t>
      </w:r>
      <w:r>
        <w:rPr>
          <w:rFonts w:hint="eastAsia" w:cs="Times New Roman"/>
          <w:szCs w:val="24"/>
        </w:rPr>
        <w:t>，假阳性样本减少</w:t>
      </w:r>
      <w:r>
        <w:rPr>
          <w:rFonts w:cs="Times New Roman"/>
          <w:szCs w:val="24"/>
        </w:rPr>
        <w:t>，精确率增加。当β=4时，DSC和</w:t>
      </w:r>
      <w:r>
        <w:rPr>
          <w:rFonts w:hint="eastAsia" w:cs="Times New Roman"/>
          <w:szCs w:val="24"/>
        </w:rPr>
        <w:t>召回率</w:t>
      </w:r>
      <w:r>
        <w:rPr>
          <w:rFonts w:cs="Times New Roman"/>
          <w:szCs w:val="24"/>
        </w:rPr>
        <w:t>达到最佳值0.634和0.651，证实了通过β和α之间的适当权衡增加负样本的损失会</w:t>
      </w:r>
      <w:r>
        <w:rPr>
          <w:rFonts w:hint="eastAsia" w:cs="Times New Roman"/>
          <w:szCs w:val="24"/>
        </w:rPr>
        <w:t>获得</w:t>
      </w:r>
      <w:r>
        <w:rPr>
          <w:rFonts w:cs="Times New Roman"/>
          <w:szCs w:val="24"/>
        </w:rPr>
        <w:t>更好的模型性能，</w:t>
      </w:r>
      <w:r>
        <w:rPr>
          <w:rFonts w:hint="eastAsia" w:cs="Times New Roman"/>
          <w:szCs w:val="24"/>
        </w:rPr>
        <w:t>此时</w:t>
      </w:r>
      <w:r>
        <w:rPr>
          <w:rFonts w:cs="Times New Roman"/>
          <w:szCs w:val="24"/>
        </w:rPr>
        <w:t>召回率和</w:t>
      </w:r>
      <w:r>
        <w:rPr>
          <w:rFonts w:hint="eastAsia" w:cs="Times New Roman"/>
          <w:szCs w:val="24"/>
        </w:rPr>
        <w:t>精确率</w:t>
      </w:r>
      <w:r>
        <w:rPr>
          <w:rFonts w:cs="Times New Roman"/>
          <w:szCs w:val="24"/>
        </w:rPr>
        <w:t>不像β=1时那样严重失衡，</w:t>
      </w:r>
      <w:r>
        <w:rPr>
          <w:rFonts w:hint="eastAsia" w:cs="Times New Roman"/>
          <w:szCs w:val="24"/>
        </w:rPr>
        <w:t>精确率达到了图中</w:t>
      </w:r>
      <w:r>
        <w:rPr>
          <w:rFonts w:cs="Times New Roman"/>
          <w:szCs w:val="24"/>
        </w:rPr>
        <w:t>第二高。当β=8时，过多的负像素被</w:t>
      </w:r>
      <w:r>
        <w:rPr>
          <w:rFonts w:hint="eastAsia" w:cs="Times New Roman"/>
          <w:szCs w:val="24"/>
        </w:rPr>
        <w:t>关注</w:t>
      </w:r>
      <w:r>
        <w:rPr>
          <w:rFonts w:cs="Times New Roman"/>
          <w:szCs w:val="24"/>
        </w:rPr>
        <w:t>，</w:t>
      </w:r>
      <w:r>
        <w:rPr>
          <w:rFonts w:hint="eastAsia" w:cs="Times New Roman"/>
          <w:szCs w:val="24"/>
        </w:rPr>
        <w:t>此时负样本损失在总损失的占比将远远大于正样本损失的占比，精确率</w:t>
      </w:r>
      <w:r>
        <w:rPr>
          <w:rFonts w:cs="Times New Roman"/>
          <w:szCs w:val="24"/>
        </w:rPr>
        <w:t>和</w:t>
      </w:r>
    </w:p>
    <w:p>
      <w:pPr>
        <w:overflowPunct w:val="0"/>
        <w:rPr>
          <w:rFonts w:cs="Times New Roman"/>
          <w:szCs w:val="24"/>
        </w:rPr>
      </w:pPr>
      <w:r>
        <w:rPr>
          <w:rFonts w:cs="Times New Roman"/>
          <w:szCs w:val="24"/>
        </w:rPr>
        <w:t>召回率都下降</w:t>
      </w:r>
      <w:r>
        <w:rPr>
          <w:rFonts w:hint="eastAsia" w:cs="Times New Roman"/>
          <w:szCs w:val="24"/>
        </w:rPr>
        <w:t>。</w:t>
      </w:r>
    </w:p>
    <w:p>
      <w:pPr>
        <w:overflowPunct w:val="0"/>
        <w:ind w:firstLine="482" w:firstLineChars="200"/>
        <w:rPr>
          <w:rFonts w:cs="Times New Roman"/>
          <w:szCs w:val="24"/>
        </w:rPr>
      </w:pPr>
      <w:r>
        <w:rPr>
          <w:rFonts w:hint="eastAsia" w:cs="Times New Roman"/>
          <w:b/>
          <w:bCs/>
          <w:szCs w:val="24"/>
        </w:rPr>
        <w:t>(</w:t>
      </w:r>
      <w:r>
        <w:rPr>
          <w:rFonts w:cs="Times New Roman"/>
          <w:b/>
          <w:bCs/>
          <w:szCs w:val="24"/>
        </w:rPr>
        <w:t>2)</w:t>
      </w:r>
      <w:r>
        <w:rPr>
          <w:rFonts w:hint="eastAsia" w:cs="Times New Roman"/>
          <w:b/>
          <w:bCs/>
          <w:szCs w:val="24"/>
        </w:rPr>
        <w:t>动态权重γ和聚焦因子β对模型分割结果影响</w:t>
      </w:r>
      <w:r>
        <w:rPr>
          <w:rFonts w:hint="eastAsia" w:cs="Times New Roman"/>
          <w:szCs w:val="24"/>
        </w:rPr>
        <w:t>：如</w:t>
      </w:r>
      <w:r>
        <w:rPr>
          <w:rFonts w:cs="Times New Roman"/>
          <w:szCs w:val="24"/>
        </w:rPr>
        <w:fldChar w:fldCharType="begin"/>
      </w:r>
      <w:r>
        <w:rPr>
          <w:rFonts w:cs="Times New Roman"/>
          <w:szCs w:val="24"/>
        </w:rPr>
        <w:instrText xml:space="preserve"> </w:instrText>
      </w:r>
      <w:r>
        <w:rPr>
          <w:rFonts w:hint="eastAsia" w:cs="Times New Roman"/>
          <w:szCs w:val="24"/>
        </w:rPr>
        <w:instrText xml:space="preserve">REF _Ref130467874 \h</w:instrText>
      </w:r>
      <w:r>
        <w:rPr>
          <w:rFonts w:cs="Times New Roman"/>
          <w:szCs w:val="24"/>
        </w:rPr>
        <w:instrText xml:space="preserve">  \* MERGEFORMAT </w:instrText>
      </w:r>
      <w:r>
        <w:rPr>
          <w:rFonts w:cs="Times New Roman"/>
          <w:szCs w:val="24"/>
        </w:rPr>
        <w:fldChar w:fldCharType="separate"/>
      </w:r>
      <w:r>
        <w:rPr>
          <w:rFonts w:cs="Times New Roman"/>
          <w:szCs w:val="24"/>
        </w:rPr>
        <w:t>表4.4</w:t>
      </w:r>
      <w:r>
        <w:rPr>
          <w:rFonts w:cs="Times New Roman"/>
          <w:szCs w:val="24"/>
        </w:rPr>
        <w:fldChar w:fldCharType="end"/>
      </w:r>
      <w:r>
        <w:rPr>
          <w:rFonts w:hint="eastAsia" w:cs="Times New Roman"/>
          <w:szCs w:val="24"/>
        </w:rPr>
        <w:t>所示</w:t>
      </w:r>
      <w:r>
        <w:rPr>
          <w:rFonts w:cs="Times New Roman"/>
          <w:szCs w:val="24"/>
        </w:rPr>
        <w:t>，我们可以看到，固定β值不变，当γ=2时，DSC是局部最优的。然而，当γ过高或过低时，DSC明显下降，因为</w:t>
      </w:r>
      <w:r>
        <w:rPr>
          <w:rFonts w:hint="eastAsia" w:cs="Times New Roman"/>
          <w:szCs w:val="24"/>
        </w:rPr>
        <w:t>γ控制的是损失值的动态权重，如果动态权重值过大或者过小，</w:t>
      </w:r>
      <w:r>
        <w:rPr>
          <w:rFonts w:cs="Times New Roman"/>
          <w:szCs w:val="24"/>
        </w:rPr>
        <w:t>此时</w:t>
      </w:r>
      <w:r>
        <w:rPr>
          <w:rFonts w:hint="eastAsia" w:cs="Times New Roman"/>
          <w:szCs w:val="24"/>
        </w:rPr>
        <w:t>难易样本之间得</w:t>
      </w:r>
      <w:r>
        <w:rPr>
          <w:rFonts w:cs="Times New Roman"/>
          <w:szCs w:val="24"/>
        </w:rPr>
        <w:t>差异</w:t>
      </w:r>
      <w:r>
        <w:rPr>
          <w:rFonts w:hint="eastAsia" w:cs="Times New Roman"/>
          <w:szCs w:val="24"/>
        </w:rPr>
        <w:t>也会严重得失衡</w:t>
      </w:r>
      <w:r>
        <w:rPr>
          <w:rFonts w:cs="Times New Roman"/>
          <w:szCs w:val="24"/>
        </w:rPr>
        <w:t>。当固定γ不变时，我们增加β，</w:t>
      </w:r>
      <w:r>
        <w:rPr>
          <w:rFonts w:hint="eastAsia" w:cs="Times New Roman"/>
          <w:szCs w:val="24"/>
        </w:rPr>
        <w:t>精确率</w:t>
      </w:r>
      <w:r>
        <w:rPr>
          <w:rFonts w:cs="Times New Roman"/>
          <w:szCs w:val="24"/>
        </w:rPr>
        <w:t>基本上会增加，因为我们扩大了对负样本损失的惩罚。当γ=1时，困难样本和简单样本的损失值的动态权重</w:t>
      </w:r>
      <w:r>
        <w:rPr>
          <w:rFonts w:hint="eastAsia" w:cs="Times New Roman"/>
          <w:szCs w:val="24"/>
        </w:rPr>
        <w:t>相差</w:t>
      </w:r>
      <w:r>
        <w:rPr>
          <w:rFonts w:cs="Times New Roman"/>
          <w:szCs w:val="24"/>
        </w:rPr>
        <w:t>比较小，所以</w:t>
      </w:r>
      <w:r>
        <w:rPr>
          <w:rFonts w:hint="eastAsia" w:cs="Times New Roman"/>
          <w:szCs w:val="24"/>
        </w:rPr>
        <w:t>精确率</w:t>
      </w:r>
      <w:r>
        <w:rPr>
          <w:rFonts w:cs="Times New Roman"/>
          <w:szCs w:val="24"/>
        </w:rPr>
        <w:t>下降，但β增加到8，</w:t>
      </w:r>
      <w:r>
        <w:rPr>
          <w:rFonts w:hint="eastAsia" w:cs="Times New Roman"/>
          <w:szCs w:val="24"/>
        </w:rPr>
        <w:t>精确率</w:t>
      </w:r>
      <w:r>
        <w:rPr>
          <w:rFonts w:cs="Times New Roman"/>
          <w:szCs w:val="24"/>
        </w:rPr>
        <w:t>也大幅度提高。</w:t>
      </w:r>
      <w:r>
        <w:rPr>
          <w:rFonts w:hint="eastAsia" w:cs="Times New Roman"/>
          <w:szCs w:val="24"/>
        </w:rPr>
        <w:t>所以，</w:t>
      </w:r>
      <w:r>
        <w:rPr>
          <w:rFonts w:cs="Times New Roman"/>
          <w:szCs w:val="24"/>
        </w:rPr>
        <w:t>我们建议γ值的范围是[1,5]</w:t>
      </w:r>
      <w:r>
        <w:rPr>
          <w:rFonts w:hint="eastAsia" w:cs="Times New Roman"/>
          <w:szCs w:val="24"/>
        </w:rPr>
        <w:t>，</w:t>
      </w:r>
      <w:r>
        <w:rPr>
          <w:rFonts w:cs="Times New Roman"/>
          <w:szCs w:val="24"/>
        </w:rPr>
        <w:t>α</w:t>
      </w:r>
      <w:r>
        <w:rPr>
          <w:rFonts w:hint="eastAsia" w:cs="Times New Roman"/>
          <w:szCs w:val="24"/>
        </w:rPr>
        <w:t>得取值范围是(</w:t>
      </w:r>
      <w:r>
        <w:rPr>
          <w:rFonts w:cs="Times New Roman"/>
          <w:szCs w:val="24"/>
        </w:rPr>
        <w:t>0.25-0.75)</w:t>
      </w:r>
      <w:r>
        <w:rPr>
          <w:rFonts w:hint="eastAsia" w:cs="Times New Roman"/>
          <w:szCs w:val="24"/>
        </w:rPr>
        <w:t>，</w:t>
      </w:r>
      <w:r>
        <w:rPr>
          <w:rFonts w:cs="Times New Roman"/>
          <w:szCs w:val="24"/>
        </w:rPr>
        <w:t>β</w:t>
      </w:r>
      <w:r>
        <w:rPr>
          <w:rFonts w:hint="eastAsia" w:cs="Times New Roman"/>
          <w:szCs w:val="24"/>
        </w:rPr>
        <w:t>得取值范围是</w:t>
      </w:r>
      <w:r>
        <w:rPr>
          <w:rFonts w:cs="Times New Roman"/>
          <w:szCs w:val="24"/>
        </w:rPr>
        <w:t>[2-8)。</w:t>
      </w:r>
    </w:p>
    <w:p>
      <w:pPr>
        <w:overflowPunct w:val="0"/>
        <w:spacing w:line="240" w:lineRule="auto"/>
        <w:jc w:val="center"/>
        <w:rPr>
          <w:rFonts w:cs="Times New Roman"/>
          <w:szCs w:val="24"/>
        </w:rPr>
      </w:pPr>
      <w:r>
        <w:drawing>
          <wp:inline distT="0" distB="0" distL="0" distR="0">
            <wp:extent cx="5295900" cy="18338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325183" cy="1844514"/>
                    </a:xfrm>
                    <a:prstGeom prst="rect">
                      <a:avLst/>
                    </a:prstGeom>
                    <a:noFill/>
                    <a:ln>
                      <a:noFill/>
                    </a:ln>
                  </pic:spPr>
                </pic:pic>
              </a:graphicData>
            </a:graphic>
          </wp:inline>
        </w:drawing>
      </w:r>
    </w:p>
    <w:p>
      <w:pPr>
        <w:pStyle w:val="44"/>
        <w:spacing w:line="240" w:lineRule="auto"/>
        <w:rPr>
          <w:szCs w:val="21"/>
        </w:rPr>
      </w:pPr>
      <w:bookmarkStart w:id="271" w:name="_Ref130470316"/>
      <w:bookmarkStart w:id="272" w:name="_Toc130472014"/>
      <w:bookmarkStart w:id="273" w:name="_Toc129440504"/>
      <w:bookmarkStart w:id="274" w:name="_Toc129439068"/>
      <w:r>
        <w:rPr>
          <w:szCs w:val="21"/>
        </w:rPr>
        <w:t>图4.</w:t>
      </w:r>
      <w:r>
        <w:rPr>
          <w:szCs w:val="21"/>
        </w:rPr>
        <w:fldChar w:fldCharType="begin"/>
      </w:r>
      <w:r>
        <w:rPr>
          <w:szCs w:val="21"/>
        </w:rPr>
        <w:instrText xml:space="preserve"> SEQ 图 \* ARABIC \s 1 </w:instrText>
      </w:r>
      <w:r>
        <w:rPr>
          <w:szCs w:val="21"/>
        </w:rPr>
        <w:fldChar w:fldCharType="separate"/>
      </w:r>
      <w:r>
        <w:rPr>
          <w:szCs w:val="21"/>
        </w:rPr>
        <w:t>8</w:t>
      </w:r>
      <w:r>
        <w:rPr>
          <w:szCs w:val="21"/>
        </w:rPr>
        <w:fldChar w:fldCharType="end"/>
      </w:r>
      <w:bookmarkEnd w:id="271"/>
      <w:r>
        <w:rPr>
          <w:szCs w:val="21"/>
        </w:rPr>
        <w:t xml:space="preserve">  </w:t>
      </w:r>
      <w:r>
        <w:rPr>
          <w:rFonts w:hint="eastAsia"/>
          <w:szCs w:val="21"/>
        </w:rPr>
        <w:t>β在目标感知损失函数中的影响</w:t>
      </w:r>
      <w:bookmarkEnd w:id="272"/>
      <w:bookmarkEnd w:id="273"/>
      <w:bookmarkEnd w:id="274"/>
    </w:p>
    <w:p>
      <w:pPr>
        <w:pStyle w:val="51"/>
        <w:spacing w:line="240" w:lineRule="auto"/>
        <w:rPr>
          <w:sz w:val="21"/>
          <w:szCs w:val="21"/>
        </w:rPr>
      </w:pPr>
      <w:bookmarkStart w:id="275" w:name="_Toc130759039"/>
      <w:bookmarkStart w:id="276" w:name="_Toc129439238"/>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8</w:t>
      </w:r>
      <w:r>
        <w:rPr>
          <w:sz w:val="21"/>
          <w:szCs w:val="21"/>
        </w:rPr>
        <w:fldChar w:fldCharType="end"/>
      </w:r>
      <w:r>
        <w:rPr>
          <w:sz w:val="21"/>
          <w:szCs w:val="21"/>
        </w:rPr>
        <w:t xml:space="preserve">  The effect of β in the target-</w:t>
      </w:r>
      <w:r>
        <w:rPr>
          <w:rFonts w:eastAsiaTheme="minorEastAsia"/>
          <w:sz w:val="21"/>
          <w:szCs w:val="21"/>
        </w:rPr>
        <w:t>aware</w:t>
      </w:r>
      <w:r>
        <w:rPr>
          <w:sz w:val="21"/>
          <w:szCs w:val="21"/>
        </w:rPr>
        <w:t xml:space="preserve"> loss function</w:t>
      </w:r>
      <w:bookmarkEnd w:id="275"/>
      <w:bookmarkEnd w:id="276"/>
    </w:p>
    <w:p>
      <w:pPr>
        <w:pStyle w:val="51"/>
        <w:spacing w:line="240" w:lineRule="auto"/>
        <w:rPr>
          <w:rFonts w:eastAsia="宋体"/>
          <w:sz w:val="21"/>
          <w:szCs w:val="21"/>
        </w:rPr>
      </w:pPr>
    </w:p>
    <w:p>
      <w:pPr>
        <w:spacing w:line="240" w:lineRule="auto"/>
        <w:jc w:val="center"/>
        <w:rPr>
          <w:rFonts w:ascii="宋体" w:hAnsi="宋体" w:cs="Times New Roman"/>
          <w:b/>
          <w:bCs/>
          <w:sz w:val="21"/>
          <w:szCs w:val="21"/>
        </w:rPr>
      </w:pPr>
      <w:bookmarkStart w:id="277" w:name="_Ref130467874"/>
      <w:bookmarkStart w:id="278" w:name="_Toc129438551"/>
      <w:bookmarkStart w:id="279" w:name="_Toc130472053"/>
      <w:r>
        <w:rPr>
          <w:rFonts w:ascii="宋体" w:hAnsi="宋体"/>
          <w:b/>
          <w:bCs/>
          <w:sz w:val="21"/>
          <w:szCs w:val="21"/>
        </w:rPr>
        <w:t>表</w:t>
      </w:r>
      <w:r>
        <w:rPr>
          <w:rFonts w:cs="Times New Roman"/>
          <w:b/>
          <w:bCs/>
          <w:sz w:val="21"/>
          <w:szCs w:val="21"/>
        </w:rPr>
        <w:t>4.</w:t>
      </w:r>
      <w:r>
        <w:rPr>
          <w:rFonts w:cs="Times New Roman"/>
          <w:b/>
          <w:bCs/>
          <w:sz w:val="21"/>
          <w:szCs w:val="21"/>
        </w:rPr>
        <w:fldChar w:fldCharType="begin"/>
      </w:r>
      <w:r>
        <w:rPr>
          <w:rFonts w:cs="Times New Roman"/>
          <w:b/>
          <w:bCs/>
          <w:sz w:val="21"/>
          <w:szCs w:val="21"/>
        </w:rPr>
        <w:instrText xml:space="preserve"> SEQ 表 \* ARABIC \s 1 </w:instrText>
      </w:r>
      <w:r>
        <w:rPr>
          <w:rFonts w:cs="Times New Roman"/>
          <w:b/>
          <w:bCs/>
          <w:sz w:val="21"/>
          <w:szCs w:val="21"/>
        </w:rPr>
        <w:fldChar w:fldCharType="separate"/>
      </w:r>
      <w:r>
        <w:rPr>
          <w:rFonts w:cs="Times New Roman"/>
          <w:b/>
          <w:bCs/>
          <w:sz w:val="21"/>
          <w:szCs w:val="21"/>
        </w:rPr>
        <w:t>4</w:t>
      </w:r>
      <w:r>
        <w:rPr>
          <w:rFonts w:cs="Times New Roman"/>
          <w:b/>
          <w:bCs/>
          <w:sz w:val="21"/>
          <w:szCs w:val="21"/>
        </w:rPr>
        <w:fldChar w:fldCharType="end"/>
      </w:r>
      <w:bookmarkEnd w:id="277"/>
      <w:r>
        <w:rPr>
          <w:rFonts w:cs="Times New Roman"/>
          <w:b/>
          <w:bCs/>
          <w:sz w:val="21"/>
          <w:szCs w:val="21"/>
        </w:rPr>
        <w:t xml:space="preserve"> </w:t>
      </w:r>
      <w:r>
        <w:rPr>
          <w:rFonts w:ascii="宋体" w:hAnsi="宋体"/>
          <w:b/>
          <w:bCs/>
          <w:sz w:val="21"/>
          <w:szCs w:val="21"/>
        </w:rPr>
        <w:t xml:space="preserve"> </w:t>
      </w:r>
      <w:r>
        <w:rPr>
          <w:rFonts w:hint="eastAsia" w:ascii="宋体" w:hAnsi="宋体" w:cs="Times New Roman"/>
          <w:b/>
          <w:bCs/>
          <w:sz w:val="21"/>
          <w:szCs w:val="21"/>
        </w:rPr>
        <w:t>γ和β对损失函数的影响</w:t>
      </w:r>
      <w:bookmarkEnd w:id="278"/>
      <w:bookmarkEnd w:id="279"/>
    </w:p>
    <w:p>
      <w:pPr>
        <w:pStyle w:val="6"/>
        <w:keepNext/>
        <w:spacing w:line="240" w:lineRule="auto"/>
        <w:jc w:val="center"/>
        <w:rPr>
          <w:rFonts w:ascii="Times New Roman" w:hAnsi="Times New Roman" w:eastAsia="宋体" w:cs="Times New Roman"/>
          <w:b/>
          <w:bCs/>
          <w:sz w:val="21"/>
          <w:szCs w:val="21"/>
        </w:rPr>
      </w:pPr>
      <w:bookmarkStart w:id="280" w:name="_Toc130472069"/>
      <w:bookmarkStart w:id="281" w:name="_Toc129438567"/>
      <w:r>
        <w:rPr>
          <w:rFonts w:ascii="Times New Roman" w:hAnsi="Times New Roman" w:eastAsia="宋体" w:cs="Times New Roman"/>
          <w:b/>
          <w:bCs/>
          <w:sz w:val="21"/>
          <w:szCs w:val="21"/>
        </w:rPr>
        <w:t>Table 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Table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end"/>
      </w:r>
      <w:r>
        <w:rPr>
          <w:rFonts w:ascii="Times New Roman" w:hAnsi="Times New Roman" w:eastAsia="宋体" w:cs="Times New Roman"/>
          <w:b/>
          <w:bCs/>
          <w:sz w:val="21"/>
          <w:szCs w:val="21"/>
        </w:rPr>
        <w:t xml:space="preserve">  The effect of γ and β on the loss function</w:t>
      </w:r>
      <w:bookmarkEnd w:id="280"/>
      <w:bookmarkEnd w:id="281"/>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28"/>
        <w:gridCol w:w="1504"/>
        <w:gridCol w:w="1637"/>
        <w:gridCol w:w="1681"/>
        <w:gridCol w:w="17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Borders>
              <w:top w:val="single" w:color="auto" w:sz="4" w:space="0"/>
              <w:bottom w:val="single" w:color="auto" w:sz="4" w:space="0"/>
            </w:tcBorders>
          </w:tcPr>
          <w:p>
            <w:pPr>
              <w:spacing w:line="240" w:lineRule="auto"/>
              <w:jc w:val="center"/>
              <w:rPr>
                <w:rFonts w:cs="Times New Roman"/>
                <w:sz w:val="21"/>
                <w:szCs w:val="21"/>
                <w:shd w:val="clear" w:color="auto" w:fill="FFFFFF"/>
              </w:rPr>
            </w:pPr>
            <m:oMathPara>
              <m:oMath>
                <m:r>
                  <m:rPr/>
                  <w:rPr>
                    <w:rFonts w:ascii="Cambria Math" w:hAnsi="Cambria Math" w:cs="Times New Roman"/>
                    <w:sz w:val="21"/>
                    <w:szCs w:val="21"/>
                    <w:shd w:val="clear" w:color="auto" w:fill="FFFFFF"/>
                  </w:rPr>
                  <m:t>r</m:t>
                </m:r>
              </m:oMath>
            </m:oMathPara>
          </w:p>
        </w:tc>
        <w:tc>
          <w:tcPr>
            <w:tcW w:w="1504" w:type="dxa"/>
            <w:tcBorders>
              <w:top w:val="single" w:color="auto" w:sz="4" w:space="0"/>
              <w:bottom w:val="single" w:color="auto" w:sz="4" w:space="0"/>
            </w:tcBorders>
          </w:tcPr>
          <w:p>
            <w:pPr>
              <w:spacing w:line="240" w:lineRule="auto"/>
              <w:jc w:val="center"/>
              <w:rPr>
                <w:rFonts w:cs="Times New Roman"/>
                <w:sz w:val="21"/>
                <w:szCs w:val="21"/>
                <w:shd w:val="clear" w:color="auto" w:fill="FFFFFF"/>
              </w:rPr>
            </w:pPr>
            <m:oMathPara>
              <m:oMath>
                <m:r>
                  <m:rPr/>
                  <w:rPr>
                    <w:rFonts w:ascii="Cambria Math" w:hAnsi="Cambria Math" w:cs="Times New Roman"/>
                    <w:sz w:val="21"/>
                    <w:szCs w:val="21"/>
                    <w:shd w:val="clear" w:color="auto" w:fill="FFFFFF"/>
                  </w:rPr>
                  <m:t>β</m:t>
                </m:r>
              </m:oMath>
            </m:oMathPara>
          </w:p>
        </w:tc>
        <w:tc>
          <w:tcPr>
            <w:tcW w:w="1637" w:type="dxa"/>
            <w:tcBorders>
              <w:top w:val="single" w:color="auto" w:sz="4" w:space="0"/>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D</w:t>
            </w:r>
            <w:r>
              <w:rPr>
                <w:rFonts w:cs="Times New Roman"/>
                <w:sz w:val="21"/>
                <w:szCs w:val="21"/>
                <w:shd w:val="clear" w:color="auto" w:fill="FFFFFF"/>
              </w:rPr>
              <w:t>SC</w:t>
            </w:r>
          </w:p>
        </w:tc>
        <w:tc>
          <w:tcPr>
            <w:tcW w:w="1681" w:type="dxa"/>
            <w:tcBorders>
              <w:top w:val="single" w:color="auto" w:sz="4" w:space="0"/>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R</w:t>
            </w:r>
            <w:r>
              <w:rPr>
                <w:rFonts w:cs="Times New Roman"/>
                <w:sz w:val="21"/>
                <w:szCs w:val="21"/>
                <w:shd w:val="clear" w:color="auto" w:fill="FFFFFF"/>
              </w:rPr>
              <w:t>ec</w:t>
            </w:r>
          </w:p>
        </w:tc>
        <w:tc>
          <w:tcPr>
            <w:tcW w:w="1756" w:type="dxa"/>
            <w:tcBorders>
              <w:top w:val="single" w:color="auto" w:sz="4" w:space="0"/>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P</w:t>
            </w:r>
            <w:r>
              <w:rPr>
                <w:rFonts w:cs="Times New Roman"/>
                <w:sz w:val="21"/>
                <w:szCs w:val="21"/>
                <w:shd w:val="clear" w:color="auto" w:fill="FFFFFF"/>
              </w:rPr>
              <w:t>rec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Borders>
              <w:top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p>
        </w:tc>
        <w:tc>
          <w:tcPr>
            <w:tcW w:w="1504" w:type="dxa"/>
            <w:tcBorders>
              <w:top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637" w:type="dxa"/>
            <w:tcBorders>
              <w:top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.487</w:t>
            </w:r>
          </w:p>
        </w:tc>
        <w:tc>
          <w:tcPr>
            <w:tcW w:w="1681" w:type="dxa"/>
            <w:tcBorders>
              <w:top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.479</w:t>
            </w:r>
          </w:p>
        </w:tc>
        <w:tc>
          <w:tcPr>
            <w:tcW w:w="1756" w:type="dxa"/>
            <w:tcBorders>
              <w:top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.593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.487</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.458</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8</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.497</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.456</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1</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.472</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.443</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1</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.485</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.475</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1</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8</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.460</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.398</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637" w:type="dxa"/>
          </w:tcPr>
          <w:p>
            <w:pPr>
              <w:spacing w:line="240" w:lineRule="auto"/>
              <w:jc w:val="center"/>
              <w:rPr>
                <w:rFonts w:cs="Times New Roman"/>
                <w:sz w:val="21"/>
                <w:szCs w:val="21"/>
                <w:shd w:val="clear" w:color="auto" w:fill="FFFFFF"/>
              </w:rPr>
            </w:pPr>
            <w:r>
              <w:rPr>
                <w:rFonts w:cs="Times New Roman"/>
                <w:sz w:val="21"/>
                <w:szCs w:val="21"/>
                <w:shd w:val="clear" w:color="auto" w:fill="FFFFFF"/>
              </w:rPr>
              <w:t>0.613</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.647</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637" w:type="dxa"/>
          </w:tcPr>
          <w:p>
            <w:pPr>
              <w:spacing w:line="240" w:lineRule="auto"/>
              <w:jc w:val="center"/>
              <w:rPr>
                <w:rFonts w:cs="Times New Roman"/>
                <w:b/>
                <w:bCs/>
                <w:sz w:val="21"/>
                <w:szCs w:val="21"/>
                <w:shd w:val="clear" w:color="auto" w:fill="FFFFFF"/>
              </w:rPr>
            </w:pPr>
            <w:r>
              <w:rPr>
                <w:rFonts w:hint="eastAsia" w:cs="Times New Roman"/>
                <w:b/>
                <w:bCs/>
                <w:sz w:val="21"/>
                <w:szCs w:val="21"/>
                <w:shd w:val="clear" w:color="auto" w:fill="FFFFFF"/>
              </w:rPr>
              <w:t>0</w:t>
            </w:r>
            <w:r>
              <w:rPr>
                <w:rFonts w:cs="Times New Roman"/>
                <w:b/>
                <w:bCs/>
                <w:sz w:val="21"/>
                <w:szCs w:val="21"/>
                <w:shd w:val="clear" w:color="auto" w:fill="FFFFFF"/>
              </w:rPr>
              <w:t>.634</w:t>
            </w:r>
          </w:p>
        </w:tc>
        <w:tc>
          <w:tcPr>
            <w:tcW w:w="1681" w:type="dxa"/>
          </w:tcPr>
          <w:p>
            <w:pPr>
              <w:spacing w:line="240" w:lineRule="auto"/>
              <w:jc w:val="center"/>
              <w:rPr>
                <w:rFonts w:cs="Times New Roman"/>
                <w:b/>
                <w:bCs/>
                <w:sz w:val="21"/>
                <w:szCs w:val="21"/>
                <w:shd w:val="clear" w:color="auto" w:fill="FFFFFF"/>
              </w:rPr>
            </w:pPr>
            <w:r>
              <w:rPr>
                <w:rFonts w:hint="eastAsia" w:cs="Times New Roman"/>
                <w:b/>
                <w:bCs/>
                <w:sz w:val="21"/>
                <w:szCs w:val="21"/>
                <w:shd w:val="clear" w:color="auto" w:fill="FFFFFF"/>
              </w:rPr>
              <w:t>0</w:t>
            </w:r>
            <w:r>
              <w:rPr>
                <w:rFonts w:cs="Times New Roman"/>
                <w:b/>
                <w:bCs/>
                <w:sz w:val="21"/>
                <w:szCs w:val="21"/>
                <w:shd w:val="clear" w:color="auto" w:fill="FFFFFF"/>
              </w:rPr>
              <w:t>.650</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8</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.627</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.640</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.687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3</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.441</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.510</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3</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.404</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.339</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3</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8</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.379</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.297</w:t>
            </w:r>
          </w:p>
        </w:tc>
        <w:tc>
          <w:tcPr>
            <w:tcW w:w="1756" w:type="dxa"/>
          </w:tcPr>
          <w:p>
            <w:pPr>
              <w:tabs>
                <w:tab w:val="left" w:pos="1280"/>
              </w:tabs>
              <w:spacing w:line="240" w:lineRule="auto"/>
              <w:jc w:val="center"/>
              <w:rPr>
                <w:rFonts w:cs="Times New Roman"/>
                <w:b/>
                <w:bCs/>
                <w:sz w:val="21"/>
                <w:szCs w:val="21"/>
                <w:shd w:val="clear" w:color="auto" w:fill="FFFFFF"/>
              </w:rPr>
            </w:pPr>
            <w:r>
              <w:rPr>
                <w:rFonts w:cs="Times New Roman"/>
                <w:b/>
                <w:bCs/>
                <w:sz w:val="21"/>
                <w:szCs w:val="21"/>
                <w:shd w:val="clear" w:color="auto" w:fill="FFFFFF"/>
              </w:rPr>
              <w:t>0.709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2</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.400</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.415</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504"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637"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.408</w:t>
            </w:r>
          </w:p>
        </w:tc>
        <w:tc>
          <w:tcPr>
            <w:tcW w:w="1681"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.422</w:t>
            </w:r>
          </w:p>
        </w:tc>
        <w:tc>
          <w:tcPr>
            <w:tcW w:w="1756" w:type="dxa"/>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.488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28" w:type="dxa"/>
            <w:tcBorders>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4</w:t>
            </w:r>
          </w:p>
        </w:tc>
        <w:tc>
          <w:tcPr>
            <w:tcW w:w="1504" w:type="dxa"/>
            <w:tcBorders>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8</w:t>
            </w:r>
          </w:p>
        </w:tc>
        <w:tc>
          <w:tcPr>
            <w:tcW w:w="1637" w:type="dxa"/>
            <w:tcBorders>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.242</w:t>
            </w:r>
          </w:p>
        </w:tc>
        <w:tc>
          <w:tcPr>
            <w:tcW w:w="1681" w:type="dxa"/>
            <w:tcBorders>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.317</w:t>
            </w:r>
          </w:p>
        </w:tc>
        <w:tc>
          <w:tcPr>
            <w:tcW w:w="1756" w:type="dxa"/>
            <w:tcBorders>
              <w:bottom w:val="single" w:color="auto" w:sz="4" w:space="0"/>
            </w:tcBorders>
          </w:tcPr>
          <w:p>
            <w:pPr>
              <w:spacing w:line="240" w:lineRule="auto"/>
              <w:jc w:val="center"/>
              <w:rPr>
                <w:rFonts w:cs="Times New Roman"/>
                <w:sz w:val="21"/>
                <w:szCs w:val="21"/>
                <w:shd w:val="clear" w:color="auto" w:fill="FFFFFF"/>
              </w:rPr>
            </w:pPr>
            <w:r>
              <w:rPr>
                <w:rFonts w:hint="eastAsia" w:cs="Times New Roman"/>
                <w:sz w:val="21"/>
                <w:szCs w:val="21"/>
                <w:shd w:val="clear" w:color="auto" w:fill="FFFFFF"/>
              </w:rPr>
              <w:t>0</w:t>
            </w:r>
            <w:r>
              <w:rPr>
                <w:rFonts w:cs="Times New Roman"/>
                <w:sz w:val="21"/>
                <w:szCs w:val="21"/>
                <w:shd w:val="clear" w:color="auto" w:fill="FFFFFF"/>
              </w:rPr>
              <w:t>.670</w:t>
            </w:r>
          </w:p>
        </w:tc>
      </w:tr>
    </w:tbl>
    <w:p>
      <w:pPr>
        <w:overflowPunct w:val="0"/>
        <w:ind w:firstLine="420"/>
        <w:rPr>
          <w:rFonts w:cs="Times New Roman"/>
          <w:szCs w:val="24"/>
        </w:rPr>
      </w:pPr>
      <w:r>
        <w:rPr>
          <w:rFonts w:hint="eastAsia" w:cs="Times New Roman"/>
          <w:b/>
          <w:bCs/>
          <w:szCs w:val="24"/>
        </w:rPr>
        <w:t>(</w:t>
      </w:r>
      <w:r>
        <w:rPr>
          <w:rFonts w:cs="Times New Roman"/>
          <w:b/>
          <w:bCs/>
          <w:szCs w:val="24"/>
        </w:rPr>
        <w:t>3)目标感知损失</w:t>
      </w:r>
      <w:r>
        <w:rPr>
          <w:rFonts w:hint="eastAsia" w:cs="Times New Roman"/>
          <w:b/>
          <w:bCs/>
          <w:szCs w:val="24"/>
        </w:rPr>
        <w:t>函数</w:t>
      </w:r>
      <w:r>
        <w:rPr>
          <w:rFonts w:cs="Times New Roman"/>
          <w:b/>
          <w:bCs/>
          <w:szCs w:val="24"/>
        </w:rPr>
        <w:t>在</w:t>
      </w:r>
      <w:r>
        <w:rPr>
          <w:rFonts w:hint="eastAsia" w:cs="Times New Roman"/>
          <w:b/>
          <w:bCs/>
          <w:szCs w:val="24"/>
        </w:rPr>
        <w:t>其他分割模型</w:t>
      </w:r>
      <w:r>
        <w:rPr>
          <w:rFonts w:cs="Times New Roman"/>
          <w:b/>
          <w:bCs/>
          <w:szCs w:val="24"/>
        </w:rPr>
        <w:t>上的适用性</w:t>
      </w:r>
      <w:r>
        <w:rPr>
          <w:rFonts w:hint="eastAsia" w:cs="Times New Roman"/>
          <w:b/>
          <w:bCs/>
          <w:szCs w:val="24"/>
        </w:rPr>
        <w:t>：</w:t>
      </w:r>
      <w:r>
        <w:rPr>
          <w:rFonts w:cs="Times New Roman"/>
          <w:szCs w:val="24"/>
        </w:rPr>
        <w:t>我们利用整合了</w:t>
      </w:r>
      <w:r>
        <w:rPr>
          <w:rFonts w:hint="eastAsia" w:cs="Times New Roman"/>
          <w:szCs w:val="24"/>
        </w:rPr>
        <w:t>focal</w:t>
      </w:r>
      <w:r>
        <w:rPr>
          <w:rFonts w:cs="Times New Roman"/>
          <w:szCs w:val="24"/>
        </w:rPr>
        <w:t xml:space="preserve"> loss和</w:t>
      </w:r>
      <w:r>
        <w:rPr>
          <w:rFonts w:hint="eastAsia" w:cs="Times New Roman"/>
          <w:szCs w:val="24"/>
        </w:rPr>
        <w:t>d</w:t>
      </w:r>
      <w:r>
        <w:rPr>
          <w:rFonts w:cs="Times New Roman"/>
          <w:szCs w:val="24"/>
        </w:rPr>
        <w:t xml:space="preserve">ice loss </w:t>
      </w:r>
      <w:r>
        <w:rPr>
          <w:rFonts w:hint="eastAsia" w:cs="Times New Roman"/>
          <w:szCs w:val="24"/>
        </w:rPr>
        <w:t>的</w:t>
      </w:r>
      <w:r>
        <w:rPr>
          <w:rFonts w:cs="Times New Roman"/>
          <w:szCs w:val="24"/>
        </w:rPr>
        <w:t>Eml loss用于</w:t>
      </w:r>
      <w:r>
        <w:rPr>
          <w:rFonts w:cs="Times New Roman"/>
          <w:szCs w:val="24"/>
        </w:rPr>
        <w:fldChar w:fldCharType="begin"/>
      </w:r>
      <w:r>
        <w:rPr>
          <w:rFonts w:cs="Times New Roman"/>
          <w:szCs w:val="24"/>
        </w:rPr>
        <w:instrText xml:space="preserve"> REF _Ref130467762 \h  \* MERGEFORMAT </w:instrText>
      </w:r>
      <w:r>
        <w:rPr>
          <w:rFonts w:cs="Times New Roman"/>
          <w:szCs w:val="24"/>
        </w:rPr>
        <w:fldChar w:fldCharType="separate"/>
      </w:r>
      <w:r>
        <w:rPr>
          <w:rFonts w:cs="Times New Roman"/>
          <w:szCs w:val="24"/>
        </w:rPr>
        <w:t>表4.2</w:t>
      </w:r>
      <w:r>
        <w:rPr>
          <w:rFonts w:cs="Times New Roman"/>
          <w:szCs w:val="24"/>
        </w:rPr>
        <w:fldChar w:fldCharType="end"/>
      </w:r>
      <w:r>
        <w:rPr>
          <w:rFonts w:cs="Times New Roman"/>
          <w:szCs w:val="24"/>
        </w:rPr>
        <w:t>中的</w:t>
      </w:r>
      <w:r>
        <w:rPr>
          <w:rFonts w:hint="eastAsia" w:cs="Times New Roman"/>
          <w:szCs w:val="24"/>
        </w:rPr>
        <w:t>部分</w:t>
      </w:r>
      <w:r>
        <w:rPr>
          <w:rFonts w:cs="Times New Roman"/>
          <w:szCs w:val="24"/>
        </w:rPr>
        <w:t>网络。</w:t>
      </w:r>
      <w:r>
        <w:rPr>
          <w:rFonts w:hint="eastAsia" w:cs="Times New Roman"/>
          <w:szCs w:val="24"/>
        </w:rPr>
        <w:t>为了证明目标感知损失函数的适用性，</w:t>
      </w:r>
      <w:r>
        <w:rPr>
          <w:rFonts w:cs="Times New Roman"/>
          <w:szCs w:val="24"/>
        </w:rPr>
        <w:t>我们没有局限于我们</w:t>
      </w:r>
      <w:r>
        <w:rPr>
          <w:rFonts w:hint="eastAsia" w:cs="Times New Roman"/>
          <w:szCs w:val="24"/>
        </w:rPr>
        <w:t>提出</w:t>
      </w:r>
      <w:r>
        <w:rPr>
          <w:rFonts w:cs="Times New Roman"/>
          <w:szCs w:val="24"/>
        </w:rPr>
        <w:t>的网络，而是用</w:t>
      </w:r>
      <w:r>
        <w:rPr>
          <w:rFonts w:hint="eastAsia" w:cs="Times New Roman"/>
          <w:szCs w:val="24"/>
        </w:rPr>
        <w:t>目标感知损失函数</w:t>
      </w:r>
      <w:r>
        <w:rPr>
          <w:rFonts w:cs="Times New Roman"/>
          <w:szCs w:val="24"/>
        </w:rPr>
        <w:t>代替了Eml loss，并分别进行了U-Net、ACSNet、D-UNet和Attention Unet的训练实验，以说明我们提出的</w:t>
      </w:r>
      <w:r>
        <w:rPr>
          <w:rFonts w:hint="eastAsia" w:cs="Times New Roman"/>
          <w:szCs w:val="24"/>
        </w:rPr>
        <w:t>目标感知损失函数</w:t>
      </w:r>
      <w:r>
        <w:rPr>
          <w:rFonts w:cs="Times New Roman"/>
          <w:szCs w:val="24"/>
        </w:rPr>
        <w:t>在不同分割网络中的普遍适用性。</w:t>
      </w:r>
      <w:r>
        <w:rPr>
          <w:rFonts w:cs="Times New Roman"/>
          <w:szCs w:val="24"/>
        </w:rPr>
        <w:fldChar w:fldCharType="begin"/>
      </w:r>
      <w:r>
        <w:rPr>
          <w:rFonts w:cs="Times New Roman"/>
          <w:szCs w:val="24"/>
        </w:rPr>
        <w:instrText xml:space="preserve"> REF _Ref130467915 \h  \* MERGEFORMAT </w:instrText>
      </w:r>
      <w:r>
        <w:rPr>
          <w:rFonts w:cs="Times New Roman"/>
          <w:szCs w:val="24"/>
        </w:rPr>
        <w:fldChar w:fldCharType="separate"/>
      </w:r>
      <w:r>
        <w:rPr>
          <w:rFonts w:cs="Times New Roman"/>
          <w:szCs w:val="24"/>
        </w:rPr>
        <w:t>表4.5</w:t>
      </w:r>
      <w:r>
        <w:rPr>
          <w:rFonts w:cs="Times New Roman"/>
          <w:szCs w:val="24"/>
        </w:rPr>
        <w:fldChar w:fldCharType="end"/>
      </w:r>
      <w:r>
        <w:rPr>
          <w:rFonts w:cs="Times New Roman"/>
          <w:szCs w:val="24"/>
        </w:rPr>
        <w:t>显示了实验结果</w:t>
      </w:r>
      <w:r>
        <w:rPr>
          <w:rFonts w:hint="eastAsia" w:cs="Times New Roman"/>
          <w:szCs w:val="24"/>
        </w:rPr>
        <w:t>，表中加粗字体表示加入目标感知损失函数后提升的指标。</w:t>
      </w:r>
      <w:r>
        <w:rPr>
          <w:rFonts w:cs="Times New Roman"/>
          <w:szCs w:val="24"/>
        </w:rPr>
        <w:t>当与这些分割网络整合时，</w:t>
      </w:r>
      <w:r>
        <w:rPr>
          <w:rFonts w:hint="eastAsia" w:cs="Times New Roman"/>
          <w:szCs w:val="24"/>
        </w:rPr>
        <w:t>目标感知损失</w:t>
      </w:r>
      <w:r>
        <w:rPr>
          <w:rFonts w:cs="Times New Roman"/>
          <w:szCs w:val="24"/>
        </w:rPr>
        <w:t>增强了其他损失训练模型的性能，同时也提高了每个网络</w:t>
      </w:r>
      <w:r>
        <w:rPr>
          <w:rFonts w:hint="eastAsia" w:cs="Times New Roman"/>
          <w:szCs w:val="24"/>
        </w:rPr>
        <w:t>预测结果</w:t>
      </w:r>
      <w:r>
        <w:rPr>
          <w:rFonts w:cs="Times New Roman"/>
          <w:szCs w:val="24"/>
        </w:rPr>
        <w:t>的召回率</w:t>
      </w:r>
      <w:r>
        <w:rPr>
          <w:rFonts w:hint="eastAsia" w:cs="Times New Roman"/>
          <w:szCs w:val="24"/>
        </w:rPr>
        <w:t>，并且我们避免了这些</w:t>
      </w:r>
      <w:r>
        <w:rPr>
          <w:rFonts w:cs="Times New Roman"/>
          <w:szCs w:val="24"/>
        </w:rPr>
        <w:t>网络</w:t>
      </w:r>
      <w:r>
        <w:rPr>
          <w:rFonts w:hint="eastAsia" w:cs="Times New Roman"/>
          <w:szCs w:val="24"/>
        </w:rPr>
        <w:t>分割精确率的大幅</w:t>
      </w:r>
      <w:r>
        <w:rPr>
          <w:rFonts w:cs="Times New Roman"/>
          <w:szCs w:val="24"/>
        </w:rPr>
        <w:t>下降，</w:t>
      </w:r>
      <w:r>
        <w:rPr>
          <w:rFonts w:hint="eastAsia" w:cs="Times New Roman"/>
          <w:szCs w:val="24"/>
        </w:rPr>
        <w:t>所以</w:t>
      </w:r>
      <w:r>
        <w:rPr>
          <w:rFonts w:cs="Times New Roman"/>
          <w:szCs w:val="24"/>
        </w:rPr>
        <w:t>每个网络的DSC</w:t>
      </w:r>
      <w:r>
        <w:rPr>
          <w:rFonts w:hint="eastAsia" w:cs="Times New Roman"/>
          <w:szCs w:val="24"/>
        </w:rPr>
        <w:t>得分</w:t>
      </w:r>
      <w:r>
        <w:rPr>
          <w:rFonts w:cs="Times New Roman"/>
          <w:szCs w:val="24"/>
        </w:rPr>
        <w:t>最终都得到了</w:t>
      </w:r>
      <w:r>
        <w:rPr>
          <w:rFonts w:hint="eastAsia" w:cs="Times New Roman"/>
          <w:szCs w:val="24"/>
        </w:rPr>
        <w:t>提升</w:t>
      </w:r>
      <w:r>
        <w:rPr>
          <w:rFonts w:cs="Times New Roman"/>
          <w:szCs w:val="24"/>
        </w:rPr>
        <w:t>。这些发现支持了我们损失函数的通用性，并表明补偿负</w:t>
      </w:r>
      <w:r>
        <w:rPr>
          <w:rFonts w:hint="eastAsia" w:cs="Times New Roman"/>
          <w:szCs w:val="24"/>
        </w:rPr>
        <w:t>样本</w:t>
      </w:r>
      <w:r>
        <w:rPr>
          <w:rFonts w:cs="Times New Roman"/>
          <w:szCs w:val="24"/>
        </w:rPr>
        <w:t>损失以平衡召回率和</w:t>
      </w:r>
      <w:r>
        <w:rPr>
          <w:rFonts w:hint="eastAsia" w:cs="Times New Roman"/>
          <w:szCs w:val="24"/>
        </w:rPr>
        <w:t>精确率</w:t>
      </w:r>
      <w:r>
        <w:rPr>
          <w:rFonts w:cs="Times New Roman"/>
          <w:szCs w:val="24"/>
        </w:rPr>
        <w:t>是一个可行的选择。</w:t>
      </w:r>
    </w:p>
    <w:p>
      <w:pPr>
        <w:pStyle w:val="6"/>
        <w:keepNext/>
        <w:spacing w:line="240" w:lineRule="auto"/>
        <w:jc w:val="center"/>
        <w:rPr>
          <w:rFonts w:ascii="宋体" w:hAnsi="宋体" w:eastAsia="宋体"/>
          <w:b/>
          <w:bCs/>
          <w:sz w:val="21"/>
          <w:szCs w:val="21"/>
        </w:rPr>
      </w:pPr>
      <w:bookmarkStart w:id="282" w:name="_Ref130467915"/>
      <w:bookmarkStart w:id="283" w:name="_Toc129438552"/>
      <w:bookmarkStart w:id="284" w:name="_Toc130472054"/>
      <w:r>
        <w:rPr>
          <w:rFonts w:ascii="宋体" w:hAnsi="宋体" w:eastAsia="宋体"/>
          <w:b/>
          <w:bCs/>
          <w:sz w:val="21"/>
          <w:szCs w:val="21"/>
        </w:rPr>
        <w:t>表</w:t>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5</w:t>
      </w:r>
      <w:r>
        <w:rPr>
          <w:rFonts w:ascii="Times New Roman" w:hAnsi="Times New Roman" w:eastAsia="宋体" w:cs="Times New Roman"/>
          <w:b/>
          <w:bCs/>
          <w:sz w:val="21"/>
          <w:szCs w:val="21"/>
        </w:rPr>
        <w:fldChar w:fldCharType="end"/>
      </w:r>
      <w:bookmarkEnd w:id="282"/>
      <w:r>
        <w:rPr>
          <w:rFonts w:ascii="Times New Roman" w:hAnsi="Times New Roman" w:eastAsia="宋体" w:cs="Times New Roman"/>
          <w:b/>
          <w:bCs/>
          <w:sz w:val="21"/>
          <w:szCs w:val="21"/>
        </w:rPr>
        <w:t xml:space="preserve"> </w:t>
      </w:r>
      <w:r>
        <w:rPr>
          <w:rFonts w:ascii="宋体" w:hAnsi="宋体" w:eastAsia="宋体"/>
          <w:b/>
          <w:bCs/>
          <w:sz w:val="21"/>
          <w:szCs w:val="21"/>
        </w:rPr>
        <w:t xml:space="preserve"> </w:t>
      </w:r>
      <w:r>
        <w:rPr>
          <w:rFonts w:hint="eastAsia" w:ascii="宋体" w:hAnsi="宋体" w:eastAsia="宋体" w:cs="Times New Roman"/>
          <w:b/>
          <w:bCs/>
          <w:sz w:val="21"/>
          <w:szCs w:val="21"/>
        </w:rPr>
        <w:t>目标感知损失在其他网络上的适用性</w:t>
      </w:r>
      <w:bookmarkEnd w:id="283"/>
      <w:bookmarkEnd w:id="284"/>
    </w:p>
    <w:p>
      <w:pPr>
        <w:pStyle w:val="6"/>
        <w:keepNext/>
        <w:spacing w:line="240" w:lineRule="auto"/>
        <w:jc w:val="center"/>
        <w:rPr>
          <w:rFonts w:ascii="Times New Roman" w:hAnsi="Times New Roman" w:eastAsia="宋体" w:cs="Times New Roman"/>
          <w:b/>
          <w:bCs/>
          <w:sz w:val="21"/>
          <w:szCs w:val="21"/>
        </w:rPr>
      </w:pPr>
      <w:bookmarkStart w:id="285" w:name="_Toc130472070"/>
      <w:bookmarkStart w:id="286" w:name="_Toc129438568"/>
      <w:r>
        <w:rPr>
          <w:rFonts w:ascii="Times New Roman" w:hAnsi="Times New Roman" w:eastAsia="宋体" w:cs="Times New Roman"/>
          <w:b/>
          <w:bCs/>
          <w:sz w:val="21"/>
          <w:szCs w:val="21"/>
        </w:rPr>
        <w:t>Table 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Table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5</w:t>
      </w:r>
      <w:r>
        <w:rPr>
          <w:rFonts w:ascii="Times New Roman" w:hAnsi="Times New Roman" w:eastAsia="宋体" w:cs="Times New Roman"/>
          <w:b/>
          <w:bCs/>
          <w:sz w:val="21"/>
          <w:szCs w:val="21"/>
        </w:rPr>
        <w:fldChar w:fldCharType="end"/>
      </w:r>
      <w:r>
        <w:rPr>
          <w:rFonts w:ascii="Times New Roman" w:hAnsi="Times New Roman" w:eastAsia="宋体" w:cs="Times New Roman"/>
          <w:b/>
          <w:bCs/>
          <w:sz w:val="21"/>
          <w:szCs w:val="21"/>
        </w:rPr>
        <w:t xml:space="preserve">  Applicability of target-aware loss on other networks</w:t>
      </w:r>
      <w:bookmarkEnd w:id="285"/>
      <w:bookmarkEnd w:id="286"/>
    </w:p>
    <w:tbl>
      <w:tblPr>
        <w:tblStyle w:val="19"/>
        <w:tblW w:w="82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59"/>
        <w:gridCol w:w="1659"/>
        <w:gridCol w:w="1659"/>
        <w:gridCol w:w="1659"/>
        <w:gridCol w:w="16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tcBorders>
              <w:top w:val="single" w:color="auto" w:sz="4" w:space="0"/>
              <w:bottom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方法</w:t>
            </w:r>
          </w:p>
        </w:tc>
        <w:tc>
          <w:tcPr>
            <w:tcW w:w="1659" w:type="dxa"/>
            <w:tcBorders>
              <w:top w:val="single" w:color="auto" w:sz="4" w:space="0"/>
              <w:bottom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目标感知损失</w:t>
            </w:r>
          </w:p>
        </w:tc>
        <w:tc>
          <w:tcPr>
            <w:tcW w:w="1659" w:type="dxa"/>
            <w:tcBorders>
              <w:top w:val="single" w:color="auto" w:sz="4" w:space="0"/>
              <w:bottom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D</w:t>
            </w:r>
            <w:r>
              <w:rPr>
                <w:rFonts w:cs="Times New Roman"/>
                <w:sz w:val="21"/>
                <w:szCs w:val="21"/>
              </w:rPr>
              <w:t>SC</w:t>
            </w:r>
          </w:p>
        </w:tc>
        <w:tc>
          <w:tcPr>
            <w:tcW w:w="1659" w:type="dxa"/>
            <w:tcBorders>
              <w:top w:val="single" w:color="auto" w:sz="4" w:space="0"/>
              <w:bottom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R</w:t>
            </w:r>
            <w:r>
              <w:rPr>
                <w:rFonts w:cs="Times New Roman"/>
                <w:sz w:val="21"/>
                <w:szCs w:val="21"/>
              </w:rPr>
              <w:t>ec</w:t>
            </w:r>
          </w:p>
        </w:tc>
        <w:tc>
          <w:tcPr>
            <w:tcW w:w="1659" w:type="dxa"/>
            <w:tcBorders>
              <w:top w:val="single" w:color="auto" w:sz="4" w:space="0"/>
              <w:bottom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Prec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restart"/>
            <w:tcBorders>
              <w:top w:val="single" w:color="auto" w:sz="4" w:space="0"/>
            </w:tcBorders>
            <w:vAlign w:val="center"/>
          </w:tcPr>
          <w:p>
            <w:pPr>
              <w:overflowPunct w:val="0"/>
              <w:spacing w:line="240" w:lineRule="auto"/>
              <w:jc w:val="center"/>
              <w:rPr>
                <w:rFonts w:cs="Times New Roman"/>
                <w:sz w:val="21"/>
                <w:szCs w:val="21"/>
              </w:rPr>
            </w:pPr>
            <w:r>
              <w:rPr>
                <w:rFonts w:cs="Times New Roman"/>
                <w:sz w:val="21"/>
                <w:szCs w:val="21"/>
              </w:rPr>
              <w:t>U-N</w:t>
            </w:r>
            <w:r>
              <w:rPr>
                <w:rFonts w:hint="eastAsia" w:cs="Times New Roman"/>
                <w:sz w:val="21"/>
                <w:szCs w:val="21"/>
              </w:rPr>
              <w:t>et</w:t>
            </w:r>
          </w:p>
        </w:tc>
        <w:tc>
          <w:tcPr>
            <w:tcW w:w="1659" w:type="dxa"/>
            <w:tcBorders>
              <w:top w:val="single" w:color="auto" w:sz="4" w:space="0"/>
            </w:tcBorders>
            <w:vAlign w:val="center"/>
          </w:tcPr>
          <w:p>
            <w:pPr>
              <w:overflowPunct w:val="0"/>
              <w:spacing w:line="240" w:lineRule="auto"/>
              <w:jc w:val="center"/>
              <w:rPr>
                <w:rFonts w:cs="Times New Roman"/>
                <w:sz w:val="21"/>
                <w:szCs w:val="21"/>
              </w:rPr>
            </w:pPr>
          </w:p>
        </w:tc>
        <w:tc>
          <w:tcPr>
            <w:tcW w:w="1659" w:type="dxa"/>
            <w:tcBorders>
              <w:top w:val="single" w:color="auto" w:sz="4" w:space="0"/>
            </w:tcBorders>
            <w:vAlign w:val="center"/>
          </w:tcPr>
          <w:p>
            <w:pPr>
              <w:overflowPunct w:val="0"/>
              <w:spacing w:line="240" w:lineRule="auto"/>
              <w:jc w:val="center"/>
              <w:rPr>
                <w:rFonts w:cs="Times New Roman"/>
                <w:sz w:val="21"/>
                <w:szCs w:val="21"/>
              </w:rPr>
            </w:pPr>
            <w:r>
              <w:rPr>
                <w:rFonts w:cs="Times New Roman"/>
                <w:sz w:val="21"/>
                <w:szCs w:val="21"/>
              </w:rPr>
              <w:t>0.485</w:t>
            </w:r>
          </w:p>
        </w:tc>
        <w:tc>
          <w:tcPr>
            <w:tcW w:w="1659" w:type="dxa"/>
            <w:tcBorders>
              <w:top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.469</w:t>
            </w:r>
          </w:p>
        </w:tc>
        <w:tc>
          <w:tcPr>
            <w:tcW w:w="1659" w:type="dxa"/>
            <w:tcBorders>
              <w:top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.574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continue"/>
            <w:vAlign w:val="center"/>
          </w:tcPr>
          <w:p>
            <w:pPr>
              <w:overflowPunct w:val="0"/>
              <w:spacing w:line="240" w:lineRule="auto"/>
              <w:jc w:val="center"/>
              <w:rPr>
                <w:rFonts w:cs="Times New Roman"/>
                <w:sz w:val="21"/>
                <w:szCs w:val="21"/>
              </w:rPr>
            </w:pP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.528</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.493</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.697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restart"/>
            <w:vAlign w:val="center"/>
          </w:tcPr>
          <w:p>
            <w:pPr>
              <w:overflowPunct w:val="0"/>
              <w:spacing w:line="240" w:lineRule="auto"/>
              <w:jc w:val="center"/>
              <w:rPr>
                <w:rFonts w:cs="Times New Roman"/>
                <w:sz w:val="21"/>
                <w:szCs w:val="21"/>
              </w:rPr>
            </w:pPr>
            <w:r>
              <w:rPr>
                <w:rFonts w:hint="eastAsia" w:cs="Times New Roman"/>
                <w:sz w:val="21"/>
                <w:szCs w:val="21"/>
              </w:rPr>
              <w:t>A</w:t>
            </w:r>
            <w:r>
              <w:rPr>
                <w:rFonts w:cs="Times New Roman"/>
                <w:sz w:val="21"/>
                <w:szCs w:val="21"/>
              </w:rPr>
              <w:t>CSNet</w:t>
            </w:r>
          </w:p>
        </w:tc>
        <w:tc>
          <w:tcPr>
            <w:tcW w:w="1659" w:type="dxa"/>
            <w:vAlign w:val="center"/>
          </w:tcPr>
          <w:p>
            <w:pPr>
              <w:overflowPunct w:val="0"/>
              <w:spacing w:line="240" w:lineRule="auto"/>
              <w:jc w:val="center"/>
              <w:rPr>
                <w:rFonts w:cs="Times New Roman"/>
                <w:sz w:val="21"/>
                <w:szCs w:val="21"/>
              </w:rPr>
            </w:pPr>
          </w:p>
        </w:tc>
        <w:tc>
          <w:tcPr>
            <w:tcW w:w="1659" w:type="dxa"/>
            <w:vAlign w:val="center"/>
          </w:tcPr>
          <w:p>
            <w:pPr>
              <w:overflowPunct w:val="0"/>
              <w:spacing w:line="240" w:lineRule="auto"/>
              <w:jc w:val="center"/>
              <w:rPr>
                <w:rFonts w:cs="Times New Roman"/>
                <w:sz w:val="21"/>
                <w:szCs w:val="21"/>
              </w:rPr>
            </w:pPr>
            <w:r>
              <w:rPr>
                <w:rFonts w:cs="Times New Roman"/>
                <w:sz w:val="21"/>
                <w:szCs w:val="21"/>
              </w:rPr>
              <w:t>0.520</w:t>
            </w: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.462</w:t>
            </w: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.706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continue"/>
            <w:vAlign w:val="center"/>
          </w:tcPr>
          <w:p>
            <w:pPr>
              <w:overflowPunct w:val="0"/>
              <w:spacing w:line="240" w:lineRule="auto"/>
              <w:jc w:val="center"/>
              <w:rPr>
                <w:rFonts w:cs="Times New Roman"/>
                <w:sz w:val="21"/>
                <w:szCs w:val="21"/>
              </w:rPr>
            </w:pP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w:t>
            </w:r>
          </w:p>
        </w:tc>
        <w:tc>
          <w:tcPr>
            <w:tcW w:w="1659" w:type="dxa"/>
            <w:vAlign w:val="center"/>
          </w:tcPr>
          <w:p>
            <w:pPr>
              <w:overflowPunct w:val="0"/>
              <w:spacing w:line="240" w:lineRule="auto"/>
              <w:jc w:val="center"/>
              <w:rPr>
                <w:rFonts w:cs="Times New Roman"/>
                <w:b/>
                <w:bCs/>
                <w:sz w:val="21"/>
                <w:szCs w:val="21"/>
              </w:rPr>
            </w:pPr>
            <w:r>
              <w:rPr>
                <w:rFonts w:cs="Times New Roman"/>
                <w:b/>
                <w:bCs/>
                <w:sz w:val="21"/>
                <w:szCs w:val="21"/>
              </w:rPr>
              <w:t>0.530</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.488</w:t>
            </w: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.698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restart"/>
            <w:vAlign w:val="center"/>
          </w:tcPr>
          <w:p>
            <w:pPr>
              <w:overflowPunct w:val="0"/>
              <w:spacing w:line="240" w:lineRule="auto"/>
              <w:jc w:val="center"/>
              <w:rPr>
                <w:rFonts w:cs="Times New Roman"/>
                <w:sz w:val="21"/>
                <w:szCs w:val="21"/>
              </w:rPr>
            </w:pPr>
            <w:r>
              <w:rPr>
                <w:rFonts w:hint="eastAsia" w:cs="Times New Roman"/>
                <w:sz w:val="21"/>
                <w:szCs w:val="21"/>
              </w:rPr>
              <w:t>D</w:t>
            </w:r>
            <w:r>
              <w:rPr>
                <w:rFonts w:cs="Times New Roman"/>
                <w:sz w:val="21"/>
                <w:szCs w:val="21"/>
              </w:rPr>
              <w:t>-U</w:t>
            </w:r>
            <w:r>
              <w:rPr>
                <w:rFonts w:hint="eastAsia" w:cs="Times New Roman"/>
                <w:sz w:val="21"/>
                <w:szCs w:val="21"/>
              </w:rPr>
              <w:t>N</w:t>
            </w:r>
            <w:r>
              <w:rPr>
                <w:rFonts w:cs="Times New Roman"/>
                <w:sz w:val="21"/>
                <w:szCs w:val="21"/>
              </w:rPr>
              <w:t>et</w:t>
            </w:r>
          </w:p>
        </w:tc>
        <w:tc>
          <w:tcPr>
            <w:tcW w:w="1659" w:type="dxa"/>
            <w:vAlign w:val="center"/>
          </w:tcPr>
          <w:p>
            <w:pPr>
              <w:overflowPunct w:val="0"/>
              <w:spacing w:line="240" w:lineRule="auto"/>
              <w:jc w:val="center"/>
              <w:rPr>
                <w:rFonts w:cs="Times New Roman"/>
                <w:sz w:val="21"/>
                <w:szCs w:val="21"/>
              </w:rPr>
            </w:pPr>
          </w:p>
        </w:tc>
        <w:tc>
          <w:tcPr>
            <w:tcW w:w="1659" w:type="dxa"/>
            <w:vAlign w:val="center"/>
          </w:tcPr>
          <w:p>
            <w:pPr>
              <w:overflowPunct w:val="0"/>
              <w:spacing w:line="240" w:lineRule="auto"/>
              <w:jc w:val="center"/>
              <w:rPr>
                <w:rFonts w:cs="Times New Roman"/>
                <w:sz w:val="21"/>
                <w:szCs w:val="21"/>
              </w:rPr>
            </w:pPr>
            <w:r>
              <w:rPr>
                <w:rFonts w:cs="Times New Roman"/>
                <w:sz w:val="21"/>
                <w:szCs w:val="21"/>
              </w:rPr>
              <w:t>0.548</w:t>
            </w:r>
          </w:p>
        </w:tc>
        <w:tc>
          <w:tcPr>
            <w:tcW w:w="1659" w:type="dxa"/>
            <w:vAlign w:val="center"/>
          </w:tcPr>
          <w:p>
            <w:pPr>
              <w:overflowPunct w:val="0"/>
              <w:spacing w:line="240" w:lineRule="auto"/>
              <w:jc w:val="center"/>
              <w:rPr>
                <w:rFonts w:cs="Times New Roman"/>
                <w:sz w:val="21"/>
                <w:szCs w:val="21"/>
              </w:rPr>
            </w:pPr>
            <w:r>
              <w:rPr>
                <w:rFonts w:cs="Times New Roman"/>
                <w:sz w:val="21"/>
                <w:szCs w:val="21"/>
              </w:rPr>
              <w:t>0.530</w:t>
            </w:r>
          </w:p>
        </w:tc>
        <w:tc>
          <w:tcPr>
            <w:tcW w:w="1659" w:type="dxa"/>
            <w:vAlign w:val="center"/>
          </w:tcPr>
          <w:p>
            <w:pPr>
              <w:overflowPunct w:val="0"/>
              <w:spacing w:line="240" w:lineRule="auto"/>
              <w:jc w:val="center"/>
              <w:rPr>
                <w:rFonts w:cs="Times New Roman"/>
                <w:sz w:val="21"/>
                <w:szCs w:val="21"/>
              </w:rPr>
            </w:pPr>
            <w:r>
              <w:rPr>
                <w:rFonts w:cs="Times New Roman"/>
                <w:sz w:val="21"/>
                <w:szCs w:val="21"/>
              </w:rPr>
              <w:t>0.665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continue"/>
            <w:vAlign w:val="center"/>
          </w:tcPr>
          <w:p>
            <w:pPr>
              <w:overflowPunct w:val="0"/>
              <w:spacing w:line="240" w:lineRule="auto"/>
              <w:jc w:val="center"/>
              <w:rPr>
                <w:rFonts w:cs="Times New Roman"/>
                <w:sz w:val="21"/>
                <w:szCs w:val="21"/>
              </w:rPr>
            </w:pP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.559</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.540</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.769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restart"/>
            <w:tcBorders>
              <w:bottom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Attention</w:t>
            </w:r>
            <w:r>
              <w:rPr>
                <w:rFonts w:cs="Times New Roman"/>
                <w:sz w:val="21"/>
                <w:szCs w:val="21"/>
              </w:rPr>
              <w:t xml:space="preserve"> U</w:t>
            </w:r>
            <w:r>
              <w:rPr>
                <w:rFonts w:hint="eastAsia" w:cs="Times New Roman"/>
                <w:sz w:val="21"/>
                <w:szCs w:val="21"/>
              </w:rPr>
              <w:t>net</w:t>
            </w:r>
          </w:p>
        </w:tc>
        <w:tc>
          <w:tcPr>
            <w:tcW w:w="1659" w:type="dxa"/>
            <w:vAlign w:val="center"/>
          </w:tcPr>
          <w:p>
            <w:pPr>
              <w:overflowPunct w:val="0"/>
              <w:spacing w:line="240" w:lineRule="auto"/>
              <w:jc w:val="center"/>
              <w:rPr>
                <w:rFonts w:cs="Times New Roman"/>
                <w:sz w:val="21"/>
                <w:szCs w:val="21"/>
              </w:rPr>
            </w:pPr>
          </w:p>
        </w:tc>
        <w:tc>
          <w:tcPr>
            <w:tcW w:w="1659" w:type="dxa"/>
            <w:vAlign w:val="center"/>
          </w:tcPr>
          <w:p>
            <w:pPr>
              <w:overflowPunct w:val="0"/>
              <w:spacing w:line="240" w:lineRule="auto"/>
              <w:jc w:val="center"/>
              <w:rPr>
                <w:rFonts w:cs="Times New Roman"/>
                <w:sz w:val="21"/>
                <w:szCs w:val="21"/>
              </w:rPr>
            </w:pPr>
            <w:r>
              <w:rPr>
                <w:rFonts w:cs="Times New Roman"/>
                <w:sz w:val="21"/>
                <w:szCs w:val="21"/>
              </w:rPr>
              <w:t>0.536</w:t>
            </w: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.482</w:t>
            </w: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.721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continue"/>
            <w:vAlign w:val="center"/>
          </w:tcPr>
          <w:p>
            <w:pPr>
              <w:overflowPunct w:val="0"/>
              <w:spacing w:line="240" w:lineRule="auto"/>
              <w:jc w:val="center"/>
              <w:rPr>
                <w:rFonts w:cs="Times New Roman"/>
                <w:sz w:val="21"/>
                <w:szCs w:val="21"/>
              </w:rPr>
            </w:pP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.562</w:t>
            </w:r>
          </w:p>
        </w:tc>
        <w:tc>
          <w:tcPr>
            <w:tcW w:w="1659" w:type="dxa"/>
            <w:vAlign w:val="center"/>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.512</w:t>
            </w:r>
          </w:p>
        </w:tc>
        <w:tc>
          <w:tcPr>
            <w:tcW w:w="1659" w:type="dxa"/>
            <w:vAlign w:val="center"/>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.691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restart"/>
            <w:vAlign w:val="center"/>
          </w:tcPr>
          <w:p>
            <w:pPr>
              <w:overflowPunct w:val="0"/>
              <w:spacing w:line="240" w:lineRule="auto"/>
              <w:jc w:val="center"/>
              <w:rPr>
                <w:rFonts w:cs="Times New Roman"/>
                <w:sz w:val="21"/>
                <w:szCs w:val="21"/>
              </w:rPr>
            </w:pPr>
            <w:r>
              <w:rPr>
                <w:rFonts w:hint="eastAsia" w:cs="Times New Roman"/>
                <w:sz w:val="21"/>
                <w:szCs w:val="21"/>
              </w:rPr>
              <w:t>Baseline</w:t>
            </w:r>
          </w:p>
        </w:tc>
        <w:tc>
          <w:tcPr>
            <w:tcW w:w="1659" w:type="dxa"/>
            <w:vAlign w:val="center"/>
          </w:tcPr>
          <w:p>
            <w:pPr>
              <w:overflowPunct w:val="0"/>
              <w:spacing w:line="240" w:lineRule="auto"/>
              <w:jc w:val="center"/>
              <w:rPr>
                <w:rFonts w:cs="Times New Roman"/>
                <w:sz w:val="21"/>
                <w:szCs w:val="21"/>
              </w:rPr>
            </w:pPr>
          </w:p>
        </w:tc>
        <w:tc>
          <w:tcPr>
            <w:tcW w:w="1659" w:type="dxa"/>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.581</w:t>
            </w:r>
          </w:p>
        </w:tc>
        <w:tc>
          <w:tcPr>
            <w:tcW w:w="1659" w:type="dxa"/>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.569</w:t>
            </w:r>
          </w:p>
        </w:tc>
        <w:tc>
          <w:tcPr>
            <w:tcW w:w="1659" w:type="dxa"/>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.667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59" w:type="dxa"/>
            <w:vMerge w:val="continue"/>
            <w:tcBorders>
              <w:bottom w:val="single" w:color="auto" w:sz="4" w:space="0"/>
            </w:tcBorders>
            <w:vAlign w:val="center"/>
          </w:tcPr>
          <w:p>
            <w:pPr>
              <w:overflowPunct w:val="0"/>
              <w:spacing w:line="240" w:lineRule="auto"/>
              <w:jc w:val="center"/>
              <w:rPr>
                <w:rFonts w:cs="Times New Roman"/>
                <w:sz w:val="21"/>
                <w:szCs w:val="21"/>
              </w:rPr>
            </w:pPr>
          </w:p>
        </w:tc>
        <w:tc>
          <w:tcPr>
            <w:tcW w:w="1659" w:type="dxa"/>
            <w:tcBorders>
              <w:bottom w:val="single" w:color="auto" w:sz="4" w:space="0"/>
            </w:tcBorders>
            <w:vAlign w:val="center"/>
          </w:tcPr>
          <w:p>
            <w:pPr>
              <w:overflowPunct w:val="0"/>
              <w:spacing w:line="240" w:lineRule="auto"/>
              <w:jc w:val="center"/>
              <w:rPr>
                <w:rFonts w:cs="Times New Roman"/>
                <w:sz w:val="21"/>
                <w:szCs w:val="21"/>
              </w:rPr>
            </w:pPr>
            <w:r>
              <w:rPr>
                <w:rFonts w:hint="eastAsia" w:cs="Times New Roman"/>
                <w:sz w:val="21"/>
                <w:szCs w:val="21"/>
              </w:rPr>
              <w:t>√</w:t>
            </w:r>
          </w:p>
        </w:tc>
        <w:tc>
          <w:tcPr>
            <w:tcW w:w="1659" w:type="dxa"/>
            <w:tcBorders>
              <w:bottom w:val="single" w:color="auto" w:sz="4" w:space="0"/>
            </w:tcBorders>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.617</w:t>
            </w:r>
          </w:p>
        </w:tc>
        <w:tc>
          <w:tcPr>
            <w:tcW w:w="1659" w:type="dxa"/>
            <w:tcBorders>
              <w:bottom w:val="single" w:color="auto" w:sz="4" w:space="0"/>
            </w:tcBorders>
          </w:tcPr>
          <w:p>
            <w:pPr>
              <w:overflowPunct w:val="0"/>
              <w:spacing w:line="240" w:lineRule="auto"/>
              <w:jc w:val="center"/>
              <w:rPr>
                <w:rFonts w:cs="Times New Roman"/>
                <w:b/>
                <w:bCs/>
                <w:sz w:val="21"/>
                <w:szCs w:val="21"/>
              </w:rPr>
            </w:pPr>
            <w:r>
              <w:rPr>
                <w:rFonts w:hint="eastAsia" w:cs="Times New Roman"/>
                <w:b/>
                <w:bCs/>
                <w:sz w:val="21"/>
                <w:szCs w:val="21"/>
              </w:rPr>
              <w:t>0</w:t>
            </w:r>
            <w:r>
              <w:rPr>
                <w:rFonts w:cs="Times New Roman"/>
                <w:b/>
                <w:bCs/>
                <w:sz w:val="21"/>
                <w:szCs w:val="21"/>
              </w:rPr>
              <w:t>.639</w:t>
            </w:r>
          </w:p>
        </w:tc>
        <w:tc>
          <w:tcPr>
            <w:tcW w:w="1659" w:type="dxa"/>
            <w:tcBorders>
              <w:bottom w:val="single" w:color="auto" w:sz="4" w:space="0"/>
            </w:tcBorders>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.660</w:t>
            </w:r>
          </w:p>
        </w:tc>
      </w:tr>
    </w:tbl>
    <w:p>
      <w:pPr>
        <w:overflowPunct w:val="0"/>
        <w:ind w:firstLine="420"/>
        <w:rPr>
          <w:rFonts w:cs="Times New Roman"/>
          <w:szCs w:val="24"/>
        </w:rPr>
      </w:pPr>
      <w:r>
        <w:rPr>
          <w:rFonts w:hint="eastAsia" w:cs="Times New Roman"/>
          <w:b/>
          <w:bCs/>
          <w:szCs w:val="24"/>
        </w:rPr>
        <w:t>(</w:t>
      </w:r>
      <w:r>
        <w:rPr>
          <w:rFonts w:cs="Times New Roman"/>
          <w:b/>
          <w:bCs/>
          <w:szCs w:val="24"/>
        </w:rPr>
        <w:t>4)与其他</w:t>
      </w:r>
      <w:r>
        <w:rPr>
          <w:rFonts w:hint="eastAsia" w:cs="Times New Roman"/>
          <w:b/>
          <w:bCs/>
          <w:szCs w:val="24"/>
        </w:rPr>
        <w:t>医学图像分割中</w:t>
      </w:r>
      <w:r>
        <w:rPr>
          <w:rFonts w:cs="Times New Roman"/>
          <w:b/>
          <w:bCs/>
          <w:szCs w:val="24"/>
        </w:rPr>
        <w:t>损失函数的比较</w:t>
      </w:r>
      <w:r>
        <w:rPr>
          <w:rFonts w:hint="eastAsia" w:cs="Times New Roman"/>
          <w:b/>
          <w:bCs/>
          <w:szCs w:val="24"/>
        </w:rPr>
        <w:t>：</w:t>
      </w:r>
      <w:r>
        <w:rPr>
          <w:rFonts w:cs="Times New Roman"/>
          <w:szCs w:val="24"/>
        </w:rPr>
        <w:t>我们使用TSRL-Net比较了不同的损失函数，结果如</w:t>
      </w:r>
      <w:r>
        <w:rPr>
          <w:rFonts w:cs="Times New Roman"/>
          <w:szCs w:val="24"/>
        </w:rPr>
        <w:fldChar w:fldCharType="begin"/>
      </w:r>
      <w:r>
        <w:rPr>
          <w:rFonts w:cs="Times New Roman"/>
          <w:szCs w:val="24"/>
        </w:rPr>
        <w:instrText xml:space="preserve"> REF _Ref130467934 \h  \* MERGEFORMAT </w:instrText>
      </w:r>
      <w:r>
        <w:rPr>
          <w:rFonts w:cs="Times New Roman"/>
          <w:szCs w:val="24"/>
        </w:rPr>
        <w:fldChar w:fldCharType="separate"/>
      </w:r>
      <w:r>
        <w:rPr>
          <w:rFonts w:cs="Times New Roman"/>
          <w:szCs w:val="24"/>
        </w:rPr>
        <w:t>表4.6</w:t>
      </w:r>
      <w:r>
        <w:rPr>
          <w:rFonts w:cs="Times New Roman"/>
          <w:szCs w:val="24"/>
        </w:rPr>
        <w:fldChar w:fldCharType="end"/>
      </w:r>
      <w:r>
        <w:rPr>
          <w:rFonts w:cs="Times New Roman"/>
          <w:szCs w:val="24"/>
        </w:rPr>
        <w:t>所示，我们使用目标感知损失获得了最佳的DSC分数0.634</w:t>
      </w:r>
      <w:r>
        <w:rPr>
          <w:rFonts w:hint="eastAsia" w:cs="Times New Roman"/>
          <w:szCs w:val="24"/>
        </w:rPr>
        <w:t>。因为平等的对待正负样本损失，二进制交叉熵损失函数的D</w:t>
      </w:r>
      <w:r>
        <w:rPr>
          <w:rFonts w:cs="Times New Roman"/>
          <w:szCs w:val="24"/>
        </w:rPr>
        <w:t>SC</w:t>
      </w:r>
      <w:r>
        <w:rPr>
          <w:rFonts w:hint="eastAsia" w:cs="Times New Roman"/>
          <w:szCs w:val="24"/>
        </w:rPr>
        <w:t>得分只有0</w:t>
      </w:r>
      <w:r>
        <w:rPr>
          <w:rFonts w:cs="Times New Roman"/>
          <w:szCs w:val="24"/>
        </w:rPr>
        <w:t>.545</w:t>
      </w:r>
      <w:r>
        <w:rPr>
          <w:rFonts w:hint="eastAsia" w:cs="Times New Roman"/>
          <w:szCs w:val="24"/>
        </w:rPr>
        <w:t>。</w:t>
      </w:r>
      <w:r>
        <w:rPr>
          <w:rFonts w:cs="Times New Roman"/>
          <w:szCs w:val="24"/>
        </w:rPr>
        <w:t>而针对样本不平衡设计的D</w:t>
      </w:r>
      <w:r>
        <w:rPr>
          <w:rFonts w:hint="eastAsia" w:cs="Times New Roman"/>
          <w:szCs w:val="24"/>
        </w:rPr>
        <w:t>ice</w:t>
      </w:r>
      <w:r>
        <w:rPr>
          <w:rFonts w:cs="Times New Roman"/>
          <w:szCs w:val="24"/>
        </w:rPr>
        <w:t xml:space="preserve"> loss获得了0.600的DSC</w:t>
      </w:r>
      <w:r>
        <w:rPr>
          <w:rFonts w:hint="eastAsia" w:cs="Times New Roman"/>
          <w:szCs w:val="24"/>
        </w:rPr>
        <w:t>，但是Recall得分较低。继承了</w:t>
      </w:r>
      <w:r>
        <w:rPr>
          <w:rFonts w:cs="Times New Roman"/>
          <w:szCs w:val="24"/>
        </w:rPr>
        <w:t>交叉熵损失和D</w:t>
      </w:r>
      <w:r>
        <w:rPr>
          <w:rFonts w:hint="eastAsia" w:cs="Times New Roman"/>
          <w:szCs w:val="24"/>
        </w:rPr>
        <w:t>ice</w:t>
      </w:r>
      <w:r>
        <w:rPr>
          <w:rFonts w:cs="Times New Roman"/>
          <w:szCs w:val="24"/>
        </w:rPr>
        <w:t xml:space="preserve"> </w:t>
      </w:r>
      <w:r>
        <w:rPr>
          <w:rFonts w:hint="eastAsia" w:cs="Times New Roman"/>
          <w:szCs w:val="24"/>
        </w:rPr>
        <w:t>loss</w:t>
      </w:r>
      <w:r>
        <w:rPr>
          <w:rFonts w:cs="Times New Roman"/>
          <w:szCs w:val="24"/>
        </w:rPr>
        <w:t>优点</w:t>
      </w:r>
      <w:r>
        <w:rPr>
          <w:rFonts w:hint="eastAsia" w:cs="Times New Roman"/>
          <w:szCs w:val="24"/>
        </w:rPr>
        <w:t>的</w:t>
      </w:r>
      <w:r>
        <w:rPr>
          <w:rFonts w:cs="Times New Roman"/>
          <w:szCs w:val="24"/>
        </w:rPr>
        <w:t>Cross-entropy loss + Dice loss获得了0.619的DSC。</w:t>
      </w:r>
      <w:r>
        <w:rPr>
          <w:rFonts w:hint="eastAsia" w:cs="Times New Roman"/>
          <w:szCs w:val="24"/>
        </w:rPr>
        <w:t>在可以控制正负样本损失权重的损失函数中，我们首先设置正样本权重</w:t>
      </w:r>
      <w:r>
        <w:rPr>
          <w:rFonts w:cs="Times New Roman"/>
          <w:szCs w:val="24"/>
        </w:rPr>
        <w:t>α=0.25</w:t>
      </w:r>
      <w:r>
        <w:rPr>
          <w:rFonts w:hint="eastAsia" w:cs="Times New Roman"/>
          <w:szCs w:val="24"/>
        </w:rPr>
        <w:t>，负样本权重则为0</w:t>
      </w:r>
      <w:r>
        <w:rPr>
          <w:rFonts w:cs="Times New Roman"/>
          <w:szCs w:val="24"/>
        </w:rPr>
        <w:t>.75</w:t>
      </w:r>
      <w:r>
        <w:rPr>
          <w:rFonts w:hint="eastAsia" w:cs="Times New Roman"/>
          <w:szCs w:val="24"/>
        </w:rPr>
        <w:t>，毫无疑问，此时的负样本损失占比远远大于正样本损失的占比。所以使用</w:t>
      </w:r>
      <w:r>
        <w:rPr>
          <w:rFonts w:cs="Times New Roman"/>
          <w:szCs w:val="24"/>
        </w:rPr>
        <w:t xml:space="preserve">Tversky </w:t>
      </w:r>
      <w:r>
        <w:rPr>
          <w:rFonts w:hint="eastAsia" w:cs="Times New Roman"/>
          <w:szCs w:val="24"/>
        </w:rPr>
        <w:t>los</w:t>
      </w:r>
      <w:r>
        <w:rPr>
          <w:rFonts w:cs="Times New Roman"/>
          <w:szCs w:val="24"/>
        </w:rPr>
        <w:t>s</w:t>
      </w:r>
      <w:r>
        <w:rPr>
          <w:rFonts w:hint="eastAsia" w:cs="Times New Roman"/>
          <w:szCs w:val="24"/>
        </w:rPr>
        <w:t>、E</w:t>
      </w:r>
      <w:r>
        <w:rPr>
          <w:rFonts w:cs="Times New Roman"/>
          <w:szCs w:val="24"/>
        </w:rPr>
        <w:t xml:space="preserve">ML </w:t>
      </w:r>
      <w:r>
        <w:rPr>
          <w:rFonts w:hint="eastAsia" w:cs="Times New Roman"/>
          <w:szCs w:val="24"/>
        </w:rPr>
        <w:t>loss和</w:t>
      </w:r>
      <w:r>
        <w:rPr>
          <w:rFonts w:cs="Times New Roman"/>
          <w:szCs w:val="24"/>
        </w:rPr>
        <w:t>F</w:t>
      </w:r>
      <w:r>
        <w:rPr>
          <w:rFonts w:hint="eastAsia" w:cs="Times New Roman"/>
          <w:szCs w:val="24"/>
        </w:rPr>
        <w:t>ocal</w:t>
      </w:r>
      <w:r>
        <w:rPr>
          <w:rFonts w:cs="Times New Roman"/>
          <w:szCs w:val="24"/>
        </w:rPr>
        <w:t xml:space="preserve"> </w:t>
      </w:r>
      <w:r>
        <w:rPr>
          <w:rFonts w:hint="eastAsia" w:cs="Times New Roman"/>
          <w:szCs w:val="24"/>
        </w:rPr>
        <w:t>loss</w:t>
      </w:r>
      <w:r>
        <w:rPr>
          <w:rFonts w:cs="Times New Roman"/>
          <w:szCs w:val="24"/>
        </w:rPr>
        <w:t>的</w:t>
      </w:r>
      <w:r>
        <w:rPr>
          <w:rFonts w:hint="eastAsia" w:cs="Times New Roman"/>
          <w:szCs w:val="24"/>
        </w:rPr>
        <w:t>训练的分割</w:t>
      </w:r>
      <w:r>
        <w:rPr>
          <w:rFonts w:cs="Times New Roman"/>
          <w:szCs w:val="24"/>
        </w:rPr>
        <w:t>Recall</w:t>
      </w:r>
      <w:r>
        <w:rPr>
          <w:rFonts w:hint="eastAsia" w:cs="Times New Roman"/>
          <w:szCs w:val="24"/>
        </w:rPr>
        <w:t>和D</w:t>
      </w:r>
      <w:r>
        <w:rPr>
          <w:rFonts w:cs="Times New Roman"/>
          <w:szCs w:val="24"/>
        </w:rPr>
        <w:t>SC分数</w:t>
      </w:r>
      <w:r>
        <w:rPr>
          <w:rFonts w:hint="eastAsia" w:cs="Times New Roman"/>
          <w:szCs w:val="24"/>
        </w:rPr>
        <w:t>都较低。但是在目标感知损失中，由于部分正样本损失的权重与负样本相同，所以分割结果的召回率为0</w:t>
      </w:r>
      <w:r>
        <w:rPr>
          <w:rFonts w:cs="Times New Roman"/>
          <w:szCs w:val="24"/>
        </w:rPr>
        <w:t>.622。</w:t>
      </w:r>
      <w:r>
        <w:rPr>
          <w:rFonts w:hint="eastAsia" w:cs="Times New Roman"/>
          <w:szCs w:val="24"/>
        </w:rPr>
        <w:t>当我们增加</w:t>
      </w:r>
      <w:r>
        <w:rPr>
          <w:rFonts w:cs="Times New Roman"/>
          <w:szCs w:val="24"/>
        </w:rPr>
        <w:t>α=0.75时</w:t>
      </w:r>
      <w:r>
        <w:rPr>
          <w:rFonts w:hint="eastAsia" w:cs="Times New Roman"/>
          <w:szCs w:val="24"/>
        </w:rPr>
        <w:t>，</w:t>
      </w:r>
      <w:r>
        <w:rPr>
          <w:rFonts w:cs="Times New Roman"/>
          <w:szCs w:val="24"/>
        </w:rPr>
        <w:t>正样本损失占比增加，</w:t>
      </w:r>
      <w:r>
        <w:rPr>
          <w:rFonts w:hint="eastAsia" w:cs="Times New Roman"/>
          <w:szCs w:val="24"/>
        </w:rPr>
        <w:t>每个目标感知损失函数训练的模型</w:t>
      </w:r>
      <w:r>
        <w:rPr>
          <w:rFonts w:cs="Times New Roman"/>
          <w:szCs w:val="24"/>
        </w:rPr>
        <w:t>分割结果的召回率</w:t>
      </w:r>
      <w:r>
        <w:rPr>
          <w:rFonts w:hint="eastAsia" w:cs="Times New Roman"/>
          <w:szCs w:val="24"/>
        </w:rPr>
        <w:t>有所</w:t>
      </w:r>
      <w:r>
        <w:rPr>
          <w:rFonts w:cs="Times New Roman"/>
          <w:szCs w:val="24"/>
        </w:rPr>
        <w:t>提高，DSC得分增加。</w:t>
      </w:r>
      <w:r>
        <w:rPr>
          <w:rFonts w:hint="eastAsia" w:cs="Times New Roman"/>
          <w:szCs w:val="24"/>
        </w:rPr>
        <w:t>然</w:t>
      </w:r>
      <w:r>
        <w:rPr>
          <w:rFonts w:cs="Times New Roman"/>
          <w:szCs w:val="24"/>
        </w:rPr>
        <w:t>而，召回率的提高伴随着精确率的降低，所以不能达到最佳结果。</w:t>
      </w:r>
      <w:r>
        <w:rPr>
          <w:rFonts w:hint="eastAsia" w:cs="Times New Roman"/>
          <w:szCs w:val="24"/>
        </w:rPr>
        <w:t>在目标感知损失函数中</w:t>
      </w:r>
      <w:r>
        <w:rPr>
          <w:rFonts w:cs="Times New Roman"/>
          <w:szCs w:val="24"/>
        </w:rPr>
        <w:t>，不仅关注所有</w:t>
      </w:r>
      <w:r>
        <w:rPr>
          <w:rFonts w:hint="eastAsia" w:cs="Times New Roman"/>
          <w:szCs w:val="24"/>
        </w:rPr>
        <w:t>正</w:t>
      </w:r>
      <w:r>
        <w:rPr>
          <w:rFonts w:cs="Times New Roman"/>
          <w:szCs w:val="24"/>
        </w:rPr>
        <w:t>样本损失，以减少假阴性，提高召回率，而且还补偿了</w:t>
      </w:r>
      <w:r>
        <w:rPr>
          <w:rFonts w:hint="eastAsia" w:cs="Times New Roman"/>
          <w:szCs w:val="24"/>
        </w:rPr>
        <w:t>负</w:t>
      </w:r>
      <w:r>
        <w:rPr>
          <w:rFonts w:cs="Times New Roman"/>
          <w:szCs w:val="24"/>
        </w:rPr>
        <w:t>样本损失，</w:t>
      </w:r>
      <w:r>
        <w:rPr>
          <w:rFonts w:hint="eastAsia" w:cs="Times New Roman"/>
          <w:szCs w:val="24"/>
        </w:rPr>
        <w:t>增加</w:t>
      </w:r>
      <w:r>
        <w:rPr>
          <w:rFonts w:cs="Times New Roman"/>
          <w:szCs w:val="24"/>
        </w:rPr>
        <w:t>了对假阳性的惩罚，避免了</w:t>
      </w:r>
      <w:r>
        <w:rPr>
          <w:rFonts w:hint="eastAsia" w:cs="Times New Roman"/>
          <w:szCs w:val="24"/>
        </w:rPr>
        <w:t>精确率</w:t>
      </w:r>
      <w:r>
        <w:rPr>
          <w:rFonts w:cs="Times New Roman"/>
          <w:szCs w:val="24"/>
        </w:rPr>
        <w:t>的大幅下降，所以我们提出的目标感知损失因此获得了最高的DSC。</w:t>
      </w:r>
    </w:p>
    <w:p>
      <w:pPr>
        <w:pStyle w:val="6"/>
        <w:keepNext/>
        <w:spacing w:line="240" w:lineRule="auto"/>
        <w:jc w:val="center"/>
        <w:rPr>
          <w:rFonts w:ascii="宋体" w:hAnsi="宋体" w:eastAsia="宋体"/>
          <w:b/>
          <w:bCs/>
          <w:sz w:val="21"/>
          <w:szCs w:val="21"/>
        </w:rPr>
      </w:pPr>
      <w:bookmarkStart w:id="287" w:name="_Ref130467934"/>
      <w:bookmarkStart w:id="288" w:name="_Toc129438553"/>
      <w:bookmarkStart w:id="289" w:name="_Toc130472055"/>
      <w:r>
        <w:rPr>
          <w:rFonts w:ascii="宋体" w:hAnsi="宋体" w:eastAsia="宋体"/>
          <w:b/>
          <w:bCs/>
          <w:sz w:val="21"/>
          <w:szCs w:val="21"/>
        </w:rPr>
        <w:t>表</w:t>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6</w:t>
      </w:r>
      <w:r>
        <w:rPr>
          <w:rFonts w:ascii="Times New Roman" w:hAnsi="Times New Roman" w:eastAsia="宋体" w:cs="Times New Roman"/>
          <w:b/>
          <w:bCs/>
          <w:sz w:val="21"/>
          <w:szCs w:val="21"/>
        </w:rPr>
        <w:fldChar w:fldCharType="end"/>
      </w:r>
      <w:bookmarkEnd w:id="287"/>
      <w:r>
        <w:rPr>
          <w:rFonts w:ascii="Times New Roman" w:hAnsi="Times New Roman" w:eastAsia="宋体" w:cs="Times New Roman"/>
          <w:b/>
          <w:bCs/>
          <w:sz w:val="21"/>
          <w:szCs w:val="21"/>
        </w:rPr>
        <w:t xml:space="preserve"> </w:t>
      </w:r>
      <w:r>
        <w:rPr>
          <w:rFonts w:ascii="宋体" w:hAnsi="宋体" w:eastAsia="宋体"/>
          <w:b/>
          <w:bCs/>
          <w:sz w:val="21"/>
          <w:szCs w:val="21"/>
        </w:rPr>
        <w:t xml:space="preserve"> </w:t>
      </w:r>
      <w:r>
        <w:rPr>
          <w:rFonts w:hint="eastAsia" w:ascii="宋体" w:hAnsi="宋体" w:eastAsia="宋体"/>
          <w:b/>
          <w:bCs/>
          <w:sz w:val="21"/>
          <w:szCs w:val="21"/>
        </w:rPr>
        <w:t>不同损失函数的对比</w:t>
      </w:r>
      <w:bookmarkEnd w:id="288"/>
      <w:bookmarkEnd w:id="289"/>
    </w:p>
    <w:p>
      <w:pPr>
        <w:pStyle w:val="6"/>
        <w:keepNext/>
        <w:spacing w:line="240" w:lineRule="auto"/>
        <w:jc w:val="center"/>
        <w:rPr>
          <w:rFonts w:ascii="Times New Roman" w:hAnsi="Times New Roman" w:eastAsia="宋体" w:cs="Times New Roman"/>
          <w:b/>
          <w:bCs/>
          <w:sz w:val="21"/>
          <w:szCs w:val="21"/>
        </w:rPr>
      </w:pPr>
      <w:bookmarkStart w:id="290" w:name="_Toc130472071"/>
      <w:bookmarkStart w:id="291" w:name="_Toc129438569"/>
      <w:r>
        <w:rPr>
          <w:rFonts w:ascii="Times New Roman" w:hAnsi="Times New Roman" w:eastAsia="宋体" w:cs="Times New Roman"/>
          <w:b/>
          <w:bCs/>
          <w:sz w:val="21"/>
          <w:szCs w:val="21"/>
        </w:rPr>
        <w:t>Table 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Table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6</w:t>
      </w:r>
      <w:r>
        <w:rPr>
          <w:rFonts w:ascii="Times New Roman" w:hAnsi="Times New Roman" w:eastAsia="宋体" w:cs="Times New Roman"/>
          <w:b/>
          <w:bCs/>
          <w:sz w:val="21"/>
          <w:szCs w:val="21"/>
        </w:rPr>
        <w:fldChar w:fldCharType="end"/>
      </w:r>
      <w:r>
        <w:rPr>
          <w:rFonts w:ascii="Times New Roman" w:hAnsi="Times New Roman" w:eastAsia="宋体" w:cs="Times New Roman"/>
          <w:b/>
          <w:bCs/>
          <w:sz w:val="21"/>
          <w:szCs w:val="21"/>
        </w:rPr>
        <w:t xml:space="preserve">  Comparison of different loss functions</w:t>
      </w:r>
      <w:bookmarkEnd w:id="290"/>
      <w:bookmarkEnd w:id="291"/>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4"/>
        <w:gridCol w:w="1701"/>
        <w:gridCol w:w="1701"/>
        <w:gridCol w:w="17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Borders>
              <w:top w:val="single" w:color="auto" w:sz="4" w:space="0"/>
              <w:bottom w:val="single" w:color="auto" w:sz="4" w:space="0"/>
            </w:tcBorders>
          </w:tcPr>
          <w:p>
            <w:pPr>
              <w:tabs>
                <w:tab w:val="left" w:pos="675"/>
                <w:tab w:val="center" w:pos="1449"/>
              </w:tabs>
              <w:overflowPunct w:val="0"/>
              <w:spacing w:line="240" w:lineRule="auto"/>
              <w:jc w:val="left"/>
              <w:rPr>
                <w:rFonts w:cs="Times New Roman"/>
                <w:sz w:val="21"/>
                <w:szCs w:val="21"/>
              </w:rPr>
            </w:pPr>
            <w:r>
              <w:rPr>
                <w:rFonts w:cs="Times New Roman"/>
                <w:sz w:val="21"/>
                <w:szCs w:val="21"/>
              </w:rPr>
              <w:tab/>
            </w:r>
            <w:r>
              <w:rPr>
                <w:rFonts w:cs="Times New Roman"/>
                <w:sz w:val="21"/>
                <w:szCs w:val="21"/>
              </w:rPr>
              <w:tab/>
            </w:r>
            <w:r>
              <w:rPr>
                <w:rFonts w:cs="Times New Roman"/>
                <w:sz w:val="21"/>
                <w:szCs w:val="21"/>
              </w:rPr>
              <w:t>损失函数</w:t>
            </w:r>
          </w:p>
        </w:tc>
        <w:tc>
          <w:tcPr>
            <w:tcW w:w="1701" w:type="dxa"/>
            <w:tcBorders>
              <w:top w:val="single" w:color="auto" w:sz="4" w:space="0"/>
              <w:bottom w:val="single" w:color="auto" w:sz="4" w:space="0"/>
            </w:tcBorders>
          </w:tcPr>
          <w:p>
            <w:pPr>
              <w:overflowPunct w:val="0"/>
              <w:spacing w:line="240" w:lineRule="auto"/>
              <w:jc w:val="center"/>
              <w:rPr>
                <w:rFonts w:cs="Times New Roman"/>
                <w:sz w:val="21"/>
                <w:szCs w:val="21"/>
              </w:rPr>
            </w:pPr>
            <w:r>
              <w:rPr>
                <w:rFonts w:cs="Times New Roman"/>
                <w:sz w:val="21"/>
                <w:szCs w:val="21"/>
              </w:rPr>
              <w:t>DSC</w:t>
            </w:r>
          </w:p>
        </w:tc>
        <w:tc>
          <w:tcPr>
            <w:tcW w:w="1701" w:type="dxa"/>
            <w:tcBorders>
              <w:top w:val="single" w:color="auto" w:sz="4" w:space="0"/>
              <w:bottom w:val="single" w:color="auto" w:sz="4" w:space="0"/>
            </w:tcBorders>
          </w:tcPr>
          <w:p>
            <w:pPr>
              <w:overflowPunct w:val="0"/>
              <w:spacing w:line="240" w:lineRule="auto"/>
              <w:jc w:val="center"/>
              <w:rPr>
                <w:rFonts w:cs="Times New Roman"/>
                <w:sz w:val="21"/>
                <w:szCs w:val="21"/>
              </w:rPr>
            </w:pPr>
            <w:r>
              <w:rPr>
                <w:rFonts w:cs="Times New Roman"/>
                <w:sz w:val="21"/>
                <w:szCs w:val="21"/>
              </w:rPr>
              <w:t>Rec</w:t>
            </w:r>
          </w:p>
        </w:tc>
        <w:tc>
          <w:tcPr>
            <w:tcW w:w="1780" w:type="dxa"/>
            <w:tcBorders>
              <w:top w:val="single" w:color="auto" w:sz="4" w:space="0"/>
              <w:bottom w:val="single" w:color="auto" w:sz="4" w:space="0"/>
            </w:tcBorders>
          </w:tcPr>
          <w:p>
            <w:pPr>
              <w:overflowPunct w:val="0"/>
              <w:spacing w:line="240" w:lineRule="auto"/>
              <w:jc w:val="center"/>
              <w:rPr>
                <w:rFonts w:cs="Times New Roman"/>
                <w:sz w:val="21"/>
                <w:szCs w:val="21"/>
              </w:rPr>
            </w:pPr>
            <w:r>
              <w:rPr>
                <w:rFonts w:cs="Times New Roman"/>
                <w:sz w:val="21"/>
                <w:szCs w:val="21"/>
              </w:rPr>
              <w:t>Prec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Borders>
              <w:top w:val="single" w:color="auto" w:sz="4" w:space="0"/>
            </w:tcBorders>
          </w:tcPr>
          <w:p>
            <w:pPr>
              <w:overflowPunct w:val="0"/>
              <w:spacing w:line="240" w:lineRule="auto"/>
              <w:jc w:val="center"/>
              <w:rPr>
                <w:rFonts w:cs="Times New Roman"/>
                <w:sz w:val="21"/>
                <w:szCs w:val="21"/>
              </w:rPr>
            </w:pPr>
            <w:r>
              <w:rPr>
                <w:rFonts w:cs="Times New Roman"/>
                <w:sz w:val="21"/>
                <w:szCs w:val="21"/>
              </w:rPr>
              <w:t>Cross-entropy loss</w:t>
            </w:r>
          </w:p>
        </w:tc>
        <w:tc>
          <w:tcPr>
            <w:tcW w:w="1701" w:type="dxa"/>
            <w:tcBorders>
              <w:top w:val="single" w:color="auto" w:sz="4" w:space="0"/>
            </w:tcBorders>
          </w:tcPr>
          <w:p>
            <w:pPr>
              <w:overflowPunct w:val="0"/>
              <w:spacing w:line="240" w:lineRule="auto"/>
              <w:jc w:val="center"/>
              <w:rPr>
                <w:rFonts w:cs="Times New Roman"/>
                <w:sz w:val="21"/>
                <w:szCs w:val="21"/>
              </w:rPr>
            </w:pPr>
            <w:r>
              <w:rPr>
                <w:rFonts w:cs="Times New Roman"/>
                <w:sz w:val="21"/>
                <w:szCs w:val="21"/>
              </w:rPr>
              <w:t>0.545</w:t>
            </w:r>
          </w:p>
        </w:tc>
        <w:tc>
          <w:tcPr>
            <w:tcW w:w="1701" w:type="dxa"/>
            <w:tcBorders>
              <w:top w:val="single" w:color="auto" w:sz="4" w:space="0"/>
            </w:tcBorders>
          </w:tcPr>
          <w:p>
            <w:pPr>
              <w:overflowPunct w:val="0"/>
              <w:spacing w:line="240" w:lineRule="auto"/>
              <w:jc w:val="center"/>
              <w:rPr>
                <w:rFonts w:cs="Times New Roman"/>
                <w:sz w:val="21"/>
                <w:szCs w:val="21"/>
              </w:rPr>
            </w:pPr>
            <w:r>
              <w:rPr>
                <w:rFonts w:cs="Times New Roman"/>
                <w:sz w:val="21"/>
                <w:szCs w:val="21"/>
              </w:rPr>
              <w:t>0.524</w:t>
            </w:r>
          </w:p>
        </w:tc>
        <w:tc>
          <w:tcPr>
            <w:tcW w:w="1780" w:type="dxa"/>
            <w:tcBorders>
              <w:top w:val="single" w:color="auto" w:sz="4" w:space="0"/>
            </w:tcBorders>
          </w:tcPr>
          <w:p>
            <w:pPr>
              <w:overflowPunct w:val="0"/>
              <w:spacing w:line="240" w:lineRule="auto"/>
              <w:jc w:val="center"/>
              <w:rPr>
                <w:rFonts w:cs="Times New Roman"/>
                <w:sz w:val="21"/>
                <w:szCs w:val="21"/>
              </w:rPr>
            </w:pPr>
            <w:r>
              <w:rPr>
                <w:rFonts w:cs="Times New Roman"/>
                <w:sz w:val="21"/>
                <w:szCs w:val="21"/>
              </w:rPr>
              <w:t>0.663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Dice loss</w:t>
            </w:r>
          </w:p>
        </w:tc>
        <w:tc>
          <w:tcPr>
            <w:tcW w:w="1701" w:type="dxa"/>
          </w:tcPr>
          <w:p>
            <w:pPr>
              <w:overflowPunct w:val="0"/>
              <w:spacing w:line="240" w:lineRule="auto"/>
              <w:jc w:val="center"/>
              <w:rPr>
                <w:rFonts w:cs="Times New Roman"/>
                <w:sz w:val="21"/>
                <w:szCs w:val="21"/>
              </w:rPr>
            </w:pPr>
            <w:r>
              <w:rPr>
                <w:rFonts w:cs="Times New Roman"/>
                <w:sz w:val="21"/>
                <w:szCs w:val="21"/>
              </w:rPr>
              <w:t>0.600</w:t>
            </w:r>
          </w:p>
        </w:tc>
        <w:tc>
          <w:tcPr>
            <w:tcW w:w="1701" w:type="dxa"/>
          </w:tcPr>
          <w:p>
            <w:pPr>
              <w:overflowPunct w:val="0"/>
              <w:spacing w:line="240" w:lineRule="auto"/>
              <w:jc w:val="center"/>
              <w:rPr>
                <w:rFonts w:cs="Times New Roman"/>
                <w:sz w:val="21"/>
                <w:szCs w:val="21"/>
              </w:rPr>
            </w:pPr>
            <w:r>
              <w:rPr>
                <w:rFonts w:cs="Times New Roman"/>
                <w:sz w:val="21"/>
                <w:szCs w:val="21"/>
              </w:rPr>
              <w:t>0.587</w:t>
            </w:r>
          </w:p>
        </w:tc>
        <w:tc>
          <w:tcPr>
            <w:tcW w:w="1780" w:type="dxa"/>
          </w:tcPr>
          <w:p>
            <w:pPr>
              <w:overflowPunct w:val="0"/>
              <w:spacing w:line="240" w:lineRule="auto"/>
              <w:jc w:val="center"/>
              <w:rPr>
                <w:rFonts w:cs="Times New Roman"/>
                <w:sz w:val="21"/>
                <w:szCs w:val="21"/>
              </w:rPr>
            </w:pPr>
            <w:r>
              <w:rPr>
                <w:rFonts w:cs="Times New Roman"/>
                <w:sz w:val="21"/>
                <w:szCs w:val="21"/>
              </w:rPr>
              <w:t>0.693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Cross-entropy loss + Dice loss</w:t>
            </w:r>
          </w:p>
        </w:tc>
        <w:tc>
          <w:tcPr>
            <w:tcW w:w="1701" w:type="dxa"/>
          </w:tcPr>
          <w:p>
            <w:pPr>
              <w:overflowPunct w:val="0"/>
              <w:spacing w:line="240" w:lineRule="auto"/>
              <w:jc w:val="center"/>
              <w:rPr>
                <w:rFonts w:cs="Times New Roman"/>
                <w:sz w:val="21"/>
                <w:szCs w:val="21"/>
              </w:rPr>
            </w:pPr>
            <w:r>
              <w:rPr>
                <w:rFonts w:cs="Times New Roman"/>
                <w:sz w:val="21"/>
                <w:szCs w:val="21"/>
              </w:rPr>
              <w:t>0.619</w:t>
            </w:r>
          </w:p>
        </w:tc>
        <w:tc>
          <w:tcPr>
            <w:tcW w:w="1701" w:type="dxa"/>
          </w:tcPr>
          <w:p>
            <w:pPr>
              <w:overflowPunct w:val="0"/>
              <w:spacing w:line="240" w:lineRule="auto"/>
              <w:jc w:val="center"/>
              <w:rPr>
                <w:rFonts w:cs="Times New Roman"/>
                <w:sz w:val="21"/>
                <w:szCs w:val="21"/>
              </w:rPr>
            </w:pPr>
            <w:r>
              <w:rPr>
                <w:rFonts w:cs="Times New Roman"/>
                <w:sz w:val="21"/>
                <w:szCs w:val="21"/>
              </w:rPr>
              <w:t>0.613</w:t>
            </w:r>
          </w:p>
        </w:tc>
        <w:tc>
          <w:tcPr>
            <w:tcW w:w="1780" w:type="dxa"/>
          </w:tcPr>
          <w:p>
            <w:pPr>
              <w:overflowPunct w:val="0"/>
              <w:spacing w:line="240" w:lineRule="auto"/>
              <w:jc w:val="center"/>
              <w:rPr>
                <w:rFonts w:cs="Times New Roman"/>
                <w:sz w:val="21"/>
                <w:szCs w:val="21"/>
              </w:rPr>
            </w:pPr>
            <w:r>
              <w:rPr>
                <w:rFonts w:cs="Times New Roman"/>
                <w:sz w:val="21"/>
                <w:szCs w:val="21"/>
              </w:rPr>
              <w:t>0.711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 xml:space="preserve">Focal loss </w:t>
            </w:r>
            <m:oMath>
              <m:r>
                <m:rPr>
                  <m:sty m:val="p"/>
                </m:rPr>
                <w:rPr>
                  <w:rFonts w:ascii="Cambria Math" w:hAnsi="Cambria Math" w:cs="Times New Roman"/>
                  <w:sz w:val="21"/>
                  <w:szCs w:val="21"/>
                </w:rPr>
                <m:t>α=0.25</m:t>
              </m:r>
            </m:oMath>
          </w:p>
        </w:tc>
        <w:tc>
          <w:tcPr>
            <w:tcW w:w="1701" w:type="dxa"/>
          </w:tcPr>
          <w:p>
            <w:pPr>
              <w:overflowPunct w:val="0"/>
              <w:spacing w:line="240" w:lineRule="auto"/>
              <w:jc w:val="center"/>
              <w:rPr>
                <w:rFonts w:cs="Times New Roman"/>
                <w:sz w:val="21"/>
                <w:szCs w:val="21"/>
              </w:rPr>
            </w:pPr>
            <w:r>
              <w:rPr>
                <w:rFonts w:cs="Times New Roman"/>
                <w:sz w:val="21"/>
                <w:szCs w:val="21"/>
              </w:rPr>
              <w:t>0.549</w:t>
            </w:r>
          </w:p>
        </w:tc>
        <w:tc>
          <w:tcPr>
            <w:tcW w:w="1701" w:type="dxa"/>
          </w:tcPr>
          <w:p>
            <w:pPr>
              <w:overflowPunct w:val="0"/>
              <w:spacing w:line="240" w:lineRule="auto"/>
              <w:jc w:val="center"/>
              <w:rPr>
                <w:rFonts w:cs="Times New Roman"/>
                <w:sz w:val="21"/>
                <w:szCs w:val="21"/>
              </w:rPr>
            </w:pPr>
            <w:r>
              <w:rPr>
                <w:rFonts w:cs="Times New Roman"/>
                <w:sz w:val="21"/>
                <w:szCs w:val="21"/>
              </w:rPr>
              <w:t>0.515</w:t>
            </w:r>
          </w:p>
        </w:tc>
        <w:tc>
          <w:tcPr>
            <w:tcW w:w="1780" w:type="dxa"/>
          </w:tcPr>
          <w:p>
            <w:pPr>
              <w:overflowPunct w:val="0"/>
              <w:spacing w:line="240" w:lineRule="auto"/>
              <w:jc w:val="center"/>
              <w:rPr>
                <w:rFonts w:cs="Times New Roman"/>
                <w:sz w:val="21"/>
                <w:szCs w:val="21"/>
              </w:rPr>
            </w:pPr>
            <w:r>
              <w:rPr>
                <w:rFonts w:cs="Times New Roman"/>
                <w:sz w:val="21"/>
                <w:szCs w:val="21"/>
              </w:rPr>
              <w:t>0.652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 xml:space="preserve">Focal loss </w:t>
            </w:r>
            <m:oMath>
              <m:r>
                <m:rPr>
                  <m:sty m:val="p"/>
                </m:rPr>
                <w:rPr>
                  <w:rFonts w:ascii="Cambria Math" w:hAnsi="Cambria Math" w:cs="Times New Roman"/>
                  <w:sz w:val="21"/>
                  <w:szCs w:val="21"/>
                </w:rPr>
                <m:t>α=0.75</m:t>
              </m:r>
            </m:oMath>
          </w:p>
        </w:tc>
        <w:tc>
          <w:tcPr>
            <w:tcW w:w="1701" w:type="dxa"/>
          </w:tcPr>
          <w:p>
            <w:pPr>
              <w:overflowPunct w:val="0"/>
              <w:spacing w:line="240" w:lineRule="auto"/>
              <w:jc w:val="center"/>
              <w:rPr>
                <w:rFonts w:cs="Times New Roman"/>
                <w:sz w:val="21"/>
                <w:szCs w:val="21"/>
              </w:rPr>
            </w:pPr>
            <w:r>
              <w:rPr>
                <w:rFonts w:cs="Times New Roman"/>
                <w:sz w:val="21"/>
                <w:szCs w:val="21"/>
              </w:rPr>
              <w:t>0.568</w:t>
            </w:r>
          </w:p>
        </w:tc>
        <w:tc>
          <w:tcPr>
            <w:tcW w:w="1701" w:type="dxa"/>
          </w:tcPr>
          <w:p>
            <w:pPr>
              <w:overflowPunct w:val="0"/>
              <w:spacing w:line="240" w:lineRule="auto"/>
              <w:jc w:val="center"/>
              <w:rPr>
                <w:rFonts w:cs="Times New Roman"/>
                <w:sz w:val="21"/>
                <w:szCs w:val="21"/>
              </w:rPr>
            </w:pPr>
            <w:r>
              <w:rPr>
                <w:rFonts w:cs="Times New Roman"/>
                <w:sz w:val="21"/>
                <w:szCs w:val="21"/>
              </w:rPr>
              <w:t>0.595</w:t>
            </w:r>
          </w:p>
        </w:tc>
        <w:tc>
          <w:tcPr>
            <w:tcW w:w="1780" w:type="dxa"/>
          </w:tcPr>
          <w:p>
            <w:pPr>
              <w:overflowPunct w:val="0"/>
              <w:spacing w:line="240" w:lineRule="auto"/>
              <w:jc w:val="center"/>
              <w:rPr>
                <w:rFonts w:cs="Times New Roman"/>
                <w:sz w:val="21"/>
                <w:szCs w:val="21"/>
              </w:rPr>
            </w:pPr>
            <w:r>
              <w:rPr>
                <w:rFonts w:cs="Times New Roman"/>
                <w:sz w:val="21"/>
                <w:szCs w:val="21"/>
              </w:rPr>
              <w:t>0.611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 xml:space="preserve">Tversky loss </w:t>
            </w:r>
            <m:oMath>
              <m:r>
                <m:rPr>
                  <m:sty m:val="p"/>
                </m:rPr>
                <w:rPr>
                  <w:rFonts w:ascii="Cambria Math" w:hAnsi="Cambria Math" w:cs="Times New Roman"/>
                  <w:sz w:val="21"/>
                  <w:szCs w:val="21"/>
                </w:rPr>
                <m:t>α=0.25</m:t>
              </m:r>
            </m:oMath>
          </w:p>
        </w:tc>
        <w:tc>
          <w:tcPr>
            <w:tcW w:w="1701" w:type="dxa"/>
          </w:tcPr>
          <w:p>
            <w:pPr>
              <w:overflowPunct w:val="0"/>
              <w:spacing w:line="240" w:lineRule="auto"/>
              <w:jc w:val="center"/>
              <w:rPr>
                <w:rFonts w:cs="Times New Roman"/>
                <w:sz w:val="21"/>
                <w:szCs w:val="21"/>
              </w:rPr>
            </w:pPr>
            <w:r>
              <w:rPr>
                <w:rFonts w:cs="Times New Roman"/>
                <w:sz w:val="21"/>
                <w:szCs w:val="21"/>
              </w:rPr>
              <w:t>0.534</w:t>
            </w:r>
          </w:p>
        </w:tc>
        <w:tc>
          <w:tcPr>
            <w:tcW w:w="1701" w:type="dxa"/>
          </w:tcPr>
          <w:p>
            <w:pPr>
              <w:overflowPunct w:val="0"/>
              <w:spacing w:line="240" w:lineRule="auto"/>
              <w:jc w:val="center"/>
              <w:rPr>
                <w:rFonts w:cs="Times New Roman"/>
                <w:sz w:val="21"/>
                <w:szCs w:val="21"/>
              </w:rPr>
            </w:pPr>
            <w:r>
              <w:rPr>
                <w:rFonts w:cs="Times New Roman"/>
                <w:sz w:val="21"/>
                <w:szCs w:val="21"/>
              </w:rPr>
              <w:t>0.497</w:t>
            </w:r>
          </w:p>
        </w:tc>
        <w:tc>
          <w:tcPr>
            <w:tcW w:w="1780" w:type="dxa"/>
          </w:tcPr>
          <w:p>
            <w:pPr>
              <w:overflowPunct w:val="0"/>
              <w:spacing w:line="240" w:lineRule="auto"/>
              <w:jc w:val="center"/>
              <w:rPr>
                <w:rFonts w:cs="Times New Roman"/>
                <w:sz w:val="21"/>
                <w:szCs w:val="21"/>
              </w:rPr>
            </w:pPr>
            <w:r>
              <w:rPr>
                <w:rFonts w:cs="Times New Roman"/>
                <w:sz w:val="21"/>
                <w:szCs w:val="21"/>
              </w:rPr>
              <w:t>0.658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 xml:space="preserve">Tversky loss </w:t>
            </w:r>
            <m:oMath>
              <m:r>
                <m:rPr>
                  <m:sty m:val="p"/>
                </m:rPr>
                <w:rPr>
                  <w:rFonts w:ascii="Cambria Math" w:hAnsi="Cambria Math" w:cs="Times New Roman"/>
                  <w:sz w:val="21"/>
                  <w:szCs w:val="21"/>
                </w:rPr>
                <m:t>α=0.75</m:t>
              </m:r>
            </m:oMath>
          </w:p>
        </w:tc>
        <w:tc>
          <w:tcPr>
            <w:tcW w:w="1701" w:type="dxa"/>
          </w:tcPr>
          <w:p>
            <w:pPr>
              <w:overflowPunct w:val="0"/>
              <w:spacing w:line="240" w:lineRule="auto"/>
              <w:jc w:val="center"/>
              <w:rPr>
                <w:rFonts w:cs="Times New Roman"/>
                <w:sz w:val="21"/>
                <w:szCs w:val="21"/>
              </w:rPr>
            </w:pPr>
            <w:r>
              <w:rPr>
                <w:rFonts w:cs="Times New Roman"/>
                <w:sz w:val="21"/>
                <w:szCs w:val="21"/>
              </w:rPr>
              <w:t>0.615</w:t>
            </w:r>
          </w:p>
        </w:tc>
        <w:tc>
          <w:tcPr>
            <w:tcW w:w="1701" w:type="dxa"/>
          </w:tcPr>
          <w:p>
            <w:pPr>
              <w:overflowPunct w:val="0"/>
              <w:spacing w:line="240" w:lineRule="auto"/>
              <w:jc w:val="center"/>
              <w:rPr>
                <w:rFonts w:cs="Times New Roman"/>
                <w:b/>
                <w:bCs/>
                <w:sz w:val="21"/>
                <w:szCs w:val="21"/>
              </w:rPr>
            </w:pPr>
            <w:r>
              <w:rPr>
                <w:rFonts w:cs="Times New Roman"/>
                <w:b/>
                <w:bCs/>
                <w:sz w:val="21"/>
                <w:szCs w:val="21"/>
              </w:rPr>
              <w:t>0.693</w:t>
            </w:r>
          </w:p>
        </w:tc>
        <w:tc>
          <w:tcPr>
            <w:tcW w:w="1780" w:type="dxa"/>
          </w:tcPr>
          <w:p>
            <w:pPr>
              <w:overflowPunct w:val="0"/>
              <w:spacing w:line="240" w:lineRule="auto"/>
              <w:jc w:val="center"/>
              <w:rPr>
                <w:rFonts w:cs="Times New Roman"/>
                <w:sz w:val="21"/>
                <w:szCs w:val="21"/>
              </w:rPr>
            </w:pPr>
            <w:r>
              <w:rPr>
                <w:rFonts w:cs="Times New Roman"/>
                <w:sz w:val="21"/>
                <w:szCs w:val="21"/>
              </w:rPr>
              <w:t>0.608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 xml:space="preserve">EML loss </w:t>
            </w:r>
            <m:oMath>
              <m:r>
                <m:rPr>
                  <m:sty m:val="p"/>
                </m:rPr>
                <w:rPr>
                  <w:rFonts w:ascii="Cambria Math" w:hAnsi="Cambria Math" w:cs="Times New Roman"/>
                  <w:sz w:val="21"/>
                  <w:szCs w:val="21"/>
                </w:rPr>
                <m:t>α=0.25</m:t>
              </m:r>
            </m:oMath>
          </w:p>
        </w:tc>
        <w:tc>
          <w:tcPr>
            <w:tcW w:w="1701" w:type="dxa"/>
          </w:tcPr>
          <w:p>
            <w:pPr>
              <w:overflowPunct w:val="0"/>
              <w:spacing w:line="240" w:lineRule="auto"/>
              <w:jc w:val="center"/>
              <w:rPr>
                <w:rFonts w:cs="Times New Roman"/>
                <w:sz w:val="21"/>
                <w:szCs w:val="21"/>
              </w:rPr>
            </w:pPr>
            <w:r>
              <w:rPr>
                <w:rFonts w:cs="Times New Roman"/>
                <w:sz w:val="21"/>
                <w:szCs w:val="21"/>
              </w:rPr>
              <w:t>0.580</w:t>
            </w:r>
          </w:p>
        </w:tc>
        <w:tc>
          <w:tcPr>
            <w:tcW w:w="1701" w:type="dxa"/>
          </w:tcPr>
          <w:p>
            <w:pPr>
              <w:overflowPunct w:val="0"/>
              <w:spacing w:line="240" w:lineRule="auto"/>
              <w:jc w:val="center"/>
              <w:rPr>
                <w:rFonts w:cs="Times New Roman"/>
                <w:sz w:val="21"/>
                <w:szCs w:val="21"/>
              </w:rPr>
            </w:pPr>
            <w:r>
              <w:rPr>
                <w:rFonts w:cs="Times New Roman"/>
                <w:sz w:val="21"/>
                <w:szCs w:val="21"/>
              </w:rPr>
              <w:t>0.544</w:t>
            </w:r>
          </w:p>
        </w:tc>
        <w:tc>
          <w:tcPr>
            <w:tcW w:w="1780" w:type="dxa"/>
          </w:tcPr>
          <w:p>
            <w:pPr>
              <w:overflowPunct w:val="0"/>
              <w:spacing w:line="240" w:lineRule="auto"/>
              <w:jc w:val="center"/>
              <w:rPr>
                <w:rFonts w:cs="Times New Roman"/>
                <w:b/>
                <w:bCs/>
                <w:sz w:val="21"/>
                <w:szCs w:val="21"/>
              </w:rPr>
            </w:pPr>
            <w:r>
              <w:rPr>
                <w:rFonts w:cs="Times New Roman"/>
                <w:b/>
                <w:bCs/>
                <w:sz w:val="21"/>
                <w:szCs w:val="21"/>
              </w:rPr>
              <w:t>0.745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 xml:space="preserve">EML loss </w:t>
            </w:r>
            <m:oMath>
              <m:r>
                <m:rPr>
                  <m:sty m:val="p"/>
                </m:rPr>
                <w:rPr>
                  <w:rFonts w:ascii="Cambria Math" w:hAnsi="Cambria Math" w:cs="Times New Roman"/>
                  <w:sz w:val="21"/>
                  <w:szCs w:val="21"/>
                </w:rPr>
                <m:t>α=0.75</m:t>
              </m:r>
            </m:oMath>
          </w:p>
        </w:tc>
        <w:tc>
          <w:tcPr>
            <w:tcW w:w="1701" w:type="dxa"/>
          </w:tcPr>
          <w:p>
            <w:pPr>
              <w:overflowPunct w:val="0"/>
              <w:spacing w:line="240" w:lineRule="auto"/>
              <w:jc w:val="center"/>
              <w:rPr>
                <w:rFonts w:cs="Times New Roman"/>
                <w:sz w:val="21"/>
                <w:szCs w:val="21"/>
              </w:rPr>
            </w:pPr>
            <w:r>
              <w:rPr>
                <w:rFonts w:cs="Times New Roman"/>
                <w:sz w:val="21"/>
                <w:szCs w:val="21"/>
              </w:rPr>
              <w:t>0.602</w:t>
            </w:r>
          </w:p>
        </w:tc>
        <w:tc>
          <w:tcPr>
            <w:tcW w:w="1701" w:type="dxa"/>
          </w:tcPr>
          <w:p>
            <w:pPr>
              <w:overflowPunct w:val="0"/>
              <w:spacing w:line="240" w:lineRule="auto"/>
              <w:jc w:val="center"/>
              <w:rPr>
                <w:rFonts w:cs="Times New Roman"/>
                <w:sz w:val="21"/>
                <w:szCs w:val="21"/>
              </w:rPr>
            </w:pPr>
            <w:r>
              <w:rPr>
                <w:rFonts w:cs="Times New Roman"/>
                <w:sz w:val="21"/>
                <w:szCs w:val="21"/>
              </w:rPr>
              <w:t>0.605</w:t>
            </w:r>
          </w:p>
        </w:tc>
        <w:tc>
          <w:tcPr>
            <w:tcW w:w="1780" w:type="dxa"/>
          </w:tcPr>
          <w:p>
            <w:pPr>
              <w:overflowPunct w:val="0"/>
              <w:spacing w:line="240" w:lineRule="auto"/>
              <w:jc w:val="center"/>
              <w:rPr>
                <w:rFonts w:cs="Times New Roman"/>
                <w:sz w:val="21"/>
                <w:szCs w:val="21"/>
              </w:rPr>
            </w:pPr>
            <w:r>
              <w:rPr>
                <w:rFonts w:cs="Times New Roman"/>
                <w:sz w:val="21"/>
                <w:szCs w:val="21"/>
              </w:rPr>
              <w:t>0.673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Pr>
          <w:p>
            <w:pPr>
              <w:overflowPunct w:val="0"/>
              <w:spacing w:line="240" w:lineRule="auto"/>
              <w:jc w:val="center"/>
              <w:rPr>
                <w:rFonts w:cs="Times New Roman"/>
                <w:sz w:val="21"/>
                <w:szCs w:val="21"/>
              </w:rPr>
            </w:pPr>
            <w:r>
              <w:rPr>
                <w:rFonts w:cs="Times New Roman"/>
                <w:sz w:val="21"/>
                <w:szCs w:val="21"/>
              </w:rPr>
              <w:t xml:space="preserve">Tal </w:t>
            </w:r>
            <m:oMath>
              <m:r>
                <m:rPr>
                  <m:sty m:val="p"/>
                </m:rPr>
                <w:rPr>
                  <w:rFonts w:ascii="Cambria Math" w:hAnsi="Cambria Math" w:cs="Times New Roman"/>
                  <w:sz w:val="21"/>
                  <w:szCs w:val="21"/>
                </w:rPr>
                <m:t>α=0.25</m:t>
              </m:r>
            </m:oMath>
          </w:p>
        </w:tc>
        <w:tc>
          <w:tcPr>
            <w:tcW w:w="1701" w:type="dxa"/>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.601</w:t>
            </w:r>
          </w:p>
        </w:tc>
        <w:tc>
          <w:tcPr>
            <w:tcW w:w="1701" w:type="dxa"/>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.622</w:t>
            </w:r>
          </w:p>
        </w:tc>
        <w:tc>
          <w:tcPr>
            <w:tcW w:w="1780" w:type="dxa"/>
          </w:tcPr>
          <w:p>
            <w:pPr>
              <w:overflowPunct w:val="0"/>
              <w:spacing w:line="240" w:lineRule="auto"/>
              <w:jc w:val="center"/>
              <w:rPr>
                <w:rFonts w:cs="Times New Roman"/>
                <w:sz w:val="21"/>
                <w:szCs w:val="21"/>
              </w:rPr>
            </w:pPr>
            <w:r>
              <w:rPr>
                <w:rFonts w:hint="eastAsia" w:cs="Times New Roman"/>
                <w:sz w:val="21"/>
                <w:szCs w:val="21"/>
              </w:rPr>
              <w:t>0</w:t>
            </w:r>
            <w:r>
              <w:rPr>
                <w:rFonts w:cs="Times New Roman"/>
                <w:sz w:val="21"/>
                <w:szCs w:val="21"/>
              </w:rPr>
              <w:t>.651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4" w:type="dxa"/>
            <w:tcBorders>
              <w:bottom w:val="single" w:color="auto" w:sz="4" w:space="0"/>
            </w:tcBorders>
          </w:tcPr>
          <w:p>
            <w:pPr>
              <w:overflowPunct w:val="0"/>
              <w:spacing w:line="240" w:lineRule="auto"/>
              <w:jc w:val="center"/>
              <w:rPr>
                <w:rFonts w:cs="Times New Roman"/>
                <w:sz w:val="21"/>
                <w:szCs w:val="21"/>
              </w:rPr>
            </w:pPr>
            <w:r>
              <w:rPr>
                <w:rFonts w:cs="Times New Roman"/>
                <w:sz w:val="21"/>
                <w:szCs w:val="21"/>
              </w:rPr>
              <w:t xml:space="preserve">Tal </w:t>
            </w:r>
            <m:oMath>
              <m:r>
                <m:rPr>
                  <m:sty m:val="p"/>
                </m:rPr>
                <w:rPr>
                  <w:rFonts w:ascii="Cambria Math" w:hAnsi="Cambria Math" w:cs="Times New Roman"/>
                  <w:sz w:val="21"/>
                  <w:szCs w:val="21"/>
                </w:rPr>
                <m:t>α=0.75</m:t>
              </m:r>
            </m:oMath>
          </w:p>
        </w:tc>
        <w:tc>
          <w:tcPr>
            <w:tcW w:w="1701" w:type="dxa"/>
            <w:tcBorders>
              <w:bottom w:val="single" w:color="auto" w:sz="4" w:space="0"/>
            </w:tcBorders>
          </w:tcPr>
          <w:p>
            <w:pPr>
              <w:overflowPunct w:val="0"/>
              <w:spacing w:line="240" w:lineRule="auto"/>
              <w:jc w:val="center"/>
              <w:rPr>
                <w:rFonts w:cs="Times New Roman"/>
                <w:b/>
                <w:bCs/>
                <w:sz w:val="21"/>
                <w:szCs w:val="21"/>
              </w:rPr>
            </w:pPr>
            <w:r>
              <w:rPr>
                <w:rFonts w:cs="Times New Roman"/>
                <w:b/>
                <w:bCs/>
                <w:sz w:val="21"/>
                <w:szCs w:val="21"/>
              </w:rPr>
              <w:t>0.634</w:t>
            </w:r>
          </w:p>
        </w:tc>
        <w:tc>
          <w:tcPr>
            <w:tcW w:w="1701" w:type="dxa"/>
            <w:tcBorders>
              <w:bottom w:val="single" w:color="auto" w:sz="4" w:space="0"/>
            </w:tcBorders>
          </w:tcPr>
          <w:p>
            <w:pPr>
              <w:overflowPunct w:val="0"/>
              <w:spacing w:line="240" w:lineRule="auto"/>
              <w:jc w:val="center"/>
              <w:rPr>
                <w:rFonts w:cs="Times New Roman"/>
                <w:sz w:val="21"/>
                <w:szCs w:val="21"/>
              </w:rPr>
            </w:pPr>
            <w:r>
              <w:rPr>
                <w:rFonts w:cs="Times New Roman"/>
                <w:sz w:val="21"/>
                <w:szCs w:val="21"/>
              </w:rPr>
              <w:t>0.650</w:t>
            </w:r>
          </w:p>
        </w:tc>
        <w:tc>
          <w:tcPr>
            <w:tcW w:w="1780" w:type="dxa"/>
            <w:tcBorders>
              <w:bottom w:val="single" w:color="auto" w:sz="4" w:space="0"/>
            </w:tcBorders>
          </w:tcPr>
          <w:p>
            <w:pPr>
              <w:overflowPunct w:val="0"/>
              <w:spacing w:line="240" w:lineRule="auto"/>
              <w:jc w:val="center"/>
              <w:rPr>
                <w:rFonts w:cs="Times New Roman"/>
                <w:sz w:val="21"/>
                <w:szCs w:val="21"/>
              </w:rPr>
            </w:pPr>
            <w:r>
              <w:rPr>
                <w:rFonts w:cs="Times New Roman"/>
                <w:sz w:val="21"/>
                <w:szCs w:val="21"/>
              </w:rPr>
              <w:t>0.678</w:t>
            </w:r>
          </w:p>
        </w:tc>
      </w:tr>
    </w:tbl>
    <w:p>
      <w:pPr>
        <w:pStyle w:val="4"/>
        <w:spacing w:before="156" w:after="156"/>
      </w:pPr>
      <w:bookmarkStart w:id="292" w:name="_Toc130735779"/>
      <w:r>
        <w:t xml:space="preserve">4.5.4 </w:t>
      </w:r>
      <w:r>
        <w:rPr>
          <w:rFonts w:hint="eastAsia"/>
        </w:rPr>
        <w:t>粗粒度残差学习模块的实验分析</w:t>
      </w:r>
      <w:bookmarkEnd w:id="292"/>
    </w:p>
    <w:p>
      <w:pPr>
        <w:overflowPunct w:val="0"/>
        <w:ind w:firstLine="482" w:firstLineChars="200"/>
        <w:rPr>
          <w:rFonts w:cs="Times New Roman"/>
          <w:szCs w:val="24"/>
        </w:rPr>
      </w:pPr>
      <w:r>
        <w:rPr>
          <w:rFonts w:hint="eastAsia" w:cs="Times New Roman"/>
          <w:b/>
          <w:bCs/>
          <w:szCs w:val="24"/>
        </w:rPr>
        <w:t>(</w:t>
      </w:r>
      <w:r>
        <w:rPr>
          <w:rFonts w:cs="Times New Roman"/>
          <w:b/>
          <w:bCs/>
          <w:szCs w:val="24"/>
        </w:rPr>
        <w:t>1)反向注意</w:t>
      </w:r>
      <w:r>
        <w:rPr>
          <w:rFonts w:hint="eastAsia" w:cs="Times New Roman"/>
          <w:b/>
          <w:bCs/>
          <w:szCs w:val="24"/>
        </w:rPr>
        <w:t>力</w:t>
      </w:r>
      <w:r>
        <w:rPr>
          <w:rFonts w:cs="Times New Roman"/>
          <w:b/>
          <w:bCs/>
          <w:szCs w:val="24"/>
        </w:rPr>
        <w:t>和</w:t>
      </w:r>
      <w:r>
        <w:rPr>
          <w:rFonts w:hint="eastAsia" w:cs="Times New Roman"/>
          <w:b/>
          <w:bCs/>
          <w:szCs w:val="24"/>
        </w:rPr>
        <w:t>粗粒度残差学习</w:t>
      </w:r>
      <w:r>
        <w:rPr>
          <w:rFonts w:cs="Times New Roman"/>
          <w:b/>
          <w:bCs/>
          <w:szCs w:val="24"/>
        </w:rPr>
        <w:t>对召回率和准确率的影响</w:t>
      </w:r>
      <w:r>
        <w:rPr>
          <w:rFonts w:hint="eastAsia" w:cs="Times New Roman"/>
          <w:b/>
          <w:bCs/>
          <w:szCs w:val="24"/>
        </w:rPr>
        <w:t>：</w:t>
      </w:r>
      <w:r>
        <w:rPr>
          <w:rFonts w:cs="Times New Roman"/>
          <w:szCs w:val="24"/>
        </w:rPr>
        <w:t>在</w:t>
      </w:r>
      <w:r>
        <w:rPr>
          <w:rFonts w:hint="eastAsia" w:cs="Times New Roman"/>
          <w:szCs w:val="24"/>
        </w:rPr>
        <w:t>解码阶段</w:t>
      </w:r>
      <w:r>
        <w:rPr>
          <w:rFonts w:cs="Times New Roman"/>
          <w:szCs w:val="24"/>
        </w:rPr>
        <w:t>中，捕捉</w:t>
      </w:r>
      <w:r>
        <w:rPr>
          <w:rFonts w:hint="eastAsia" w:cs="Times New Roman"/>
          <w:szCs w:val="24"/>
        </w:rPr>
        <w:t>目标残差的</w:t>
      </w:r>
      <w:r>
        <w:rPr>
          <w:rFonts w:cs="Times New Roman"/>
          <w:szCs w:val="24"/>
        </w:rPr>
        <w:t>细节</w:t>
      </w:r>
      <w:r>
        <w:rPr>
          <w:rFonts w:hint="eastAsia" w:cs="Times New Roman"/>
          <w:szCs w:val="24"/>
        </w:rPr>
        <w:t>特征</w:t>
      </w:r>
      <w:r>
        <w:rPr>
          <w:rFonts w:cs="Times New Roman"/>
          <w:szCs w:val="24"/>
        </w:rPr>
        <w:t>有助于减少假阴性预测，提高结果的召回率。因此，大多数网络在</w:t>
      </w:r>
      <w:r>
        <w:rPr>
          <w:rFonts w:hint="eastAsia" w:cs="Times New Roman"/>
          <w:szCs w:val="24"/>
        </w:rPr>
        <w:t>跳连接</w:t>
      </w:r>
      <w:r>
        <w:rPr>
          <w:rFonts w:cs="Times New Roman"/>
          <w:szCs w:val="24"/>
        </w:rPr>
        <w:t>使用反向注意</w:t>
      </w:r>
      <w:r>
        <w:rPr>
          <w:rFonts w:hint="eastAsia" w:cs="Times New Roman"/>
          <w:szCs w:val="24"/>
        </w:rPr>
        <w:t>力</w:t>
      </w:r>
      <w:r>
        <w:rPr>
          <w:rFonts w:cs="Times New Roman"/>
          <w:szCs w:val="24"/>
        </w:rPr>
        <w:t>聚集</w:t>
      </w:r>
      <w:r>
        <w:rPr>
          <w:rFonts w:hint="eastAsia" w:cs="Times New Roman"/>
          <w:szCs w:val="24"/>
        </w:rPr>
        <w:t>编码器和解码器的特征</w:t>
      </w:r>
      <w:r>
        <w:rPr>
          <w:rFonts w:cs="Times New Roman"/>
          <w:szCs w:val="24"/>
        </w:rPr>
        <w:t>，但编码阶段的噪声极</w:t>
      </w:r>
      <w:r>
        <w:rPr>
          <w:rFonts w:hint="eastAsia" w:cs="Times New Roman"/>
          <w:szCs w:val="24"/>
        </w:rPr>
        <w:t>多</w:t>
      </w:r>
      <w:r>
        <w:rPr>
          <w:rFonts w:cs="Times New Roman"/>
          <w:szCs w:val="24"/>
        </w:rPr>
        <w:t>，导致网络在学习残差特征时</w:t>
      </w:r>
      <w:r>
        <w:rPr>
          <w:rFonts w:hint="eastAsia" w:cs="Times New Roman"/>
          <w:szCs w:val="24"/>
        </w:rPr>
        <w:t>会受到无关信息的影响</w:t>
      </w:r>
      <w:r>
        <w:rPr>
          <w:rFonts w:cs="Times New Roman"/>
          <w:szCs w:val="24"/>
        </w:rPr>
        <w:t>，从而导致结果的</w:t>
      </w:r>
      <w:r>
        <w:rPr>
          <w:rFonts w:hint="eastAsia" w:cs="Times New Roman"/>
          <w:szCs w:val="24"/>
        </w:rPr>
        <w:t>精确率降</w:t>
      </w:r>
      <w:r>
        <w:rPr>
          <w:rFonts w:cs="Times New Roman"/>
          <w:szCs w:val="24"/>
        </w:rPr>
        <w:t>低。我们在</w:t>
      </w:r>
      <w:r>
        <w:rPr>
          <w:rFonts w:hint="eastAsia" w:cs="Times New Roman"/>
          <w:szCs w:val="24"/>
        </w:rPr>
        <w:t>骨干网络</w:t>
      </w:r>
      <w:r>
        <w:rPr>
          <w:rFonts w:cs="Times New Roman"/>
          <w:szCs w:val="24"/>
        </w:rPr>
        <w:t>的基础上做了一个实验，首先嵌入反向注意力</w:t>
      </w:r>
      <w:r>
        <w:rPr>
          <w:rFonts w:hint="eastAsia" w:cs="Times New Roman"/>
          <w:szCs w:val="24"/>
        </w:rPr>
        <w:t>(</w:t>
      </w:r>
      <w:r>
        <w:rPr>
          <w:rFonts w:cs="Times New Roman"/>
          <w:szCs w:val="24"/>
        </w:rPr>
        <w:t xml:space="preserve">+Reverse </w:t>
      </w:r>
      <w:r>
        <w:rPr>
          <w:rFonts w:hint="eastAsia" w:cs="Times New Roman"/>
          <w:szCs w:val="24"/>
        </w:rPr>
        <w:t>a</w:t>
      </w:r>
      <w:r>
        <w:rPr>
          <w:rFonts w:cs="Times New Roman"/>
          <w:szCs w:val="24"/>
        </w:rPr>
        <w:t>ttention)，可以看到召回率提高了，但是精确率</w:t>
      </w:r>
      <w:r>
        <w:rPr>
          <w:rFonts w:hint="eastAsia" w:cs="Times New Roman"/>
          <w:szCs w:val="24"/>
        </w:rPr>
        <w:t>下降</w:t>
      </w:r>
      <w:r>
        <w:rPr>
          <w:rFonts w:cs="Times New Roman"/>
          <w:szCs w:val="24"/>
        </w:rPr>
        <w:t>，所以DSC的</w:t>
      </w:r>
      <w:r>
        <w:rPr>
          <w:rFonts w:hint="eastAsia" w:cs="Times New Roman"/>
          <w:szCs w:val="24"/>
        </w:rPr>
        <w:t>提升</w:t>
      </w:r>
      <w:r>
        <w:rPr>
          <w:rFonts w:cs="Times New Roman"/>
          <w:szCs w:val="24"/>
        </w:rPr>
        <w:t>并不高。这是因为反向注意力只抑制了侧输出中</w:t>
      </w:r>
      <w:r>
        <w:rPr>
          <w:rFonts w:hint="eastAsia" w:cs="Times New Roman"/>
          <w:szCs w:val="24"/>
        </w:rPr>
        <w:t>已</w:t>
      </w:r>
      <w:r>
        <w:rPr>
          <w:rFonts w:cs="Times New Roman"/>
          <w:szCs w:val="24"/>
        </w:rPr>
        <w:t>预测</w:t>
      </w:r>
      <w:r>
        <w:rPr>
          <w:rFonts w:hint="eastAsia" w:cs="Times New Roman"/>
          <w:szCs w:val="24"/>
        </w:rPr>
        <w:t>的目标</w:t>
      </w:r>
      <w:r>
        <w:rPr>
          <w:rFonts w:cs="Times New Roman"/>
          <w:szCs w:val="24"/>
        </w:rPr>
        <w:t>特征，这样就相对增强了所有背景噪声的特征表达，导致结果</w:t>
      </w:r>
      <w:r>
        <w:rPr>
          <w:rFonts w:hint="eastAsia" w:cs="Times New Roman"/>
          <w:szCs w:val="24"/>
        </w:rPr>
        <w:t>精确率</w:t>
      </w:r>
      <w:r>
        <w:rPr>
          <w:rFonts w:cs="Times New Roman"/>
          <w:szCs w:val="24"/>
        </w:rPr>
        <w:t>下降。为了解决这个问题，我们提出了粗粒度</w:t>
      </w:r>
      <w:r>
        <w:rPr>
          <w:rFonts w:hint="eastAsia" w:cs="Times New Roman"/>
          <w:szCs w:val="24"/>
        </w:rPr>
        <w:t>残差学习模块</w:t>
      </w:r>
      <w:r>
        <w:rPr>
          <w:rFonts w:cs="Times New Roman"/>
          <w:szCs w:val="24"/>
        </w:rPr>
        <w:t>来指导残差学习。如</w:t>
      </w:r>
      <w:r>
        <w:rPr>
          <w:rFonts w:cs="Times New Roman"/>
          <w:szCs w:val="24"/>
        </w:rPr>
        <w:fldChar w:fldCharType="begin"/>
      </w:r>
      <w:r>
        <w:rPr>
          <w:rFonts w:cs="Times New Roman"/>
          <w:szCs w:val="24"/>
        </w:rPr>
        <w:instrText xml:space="preserve"> REF _Ref130469964 \h </w:instrText>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所示，引入的粗粒度正向注意力大大抑制了背景噪声，减少了噪声给网络带来的干扰，提高了</w:t>
      </w:r>
      <w:r>
        <w:rPr>
          <w:rFonts w:hint="eastAsia" w:cs="Times New Roman"/>
          <w:szCs w:val="24"/>
        </w:rPr>
        <w:t>精确率</w:t>
      </w:r>
      <w:r>
        <w:rPr>
          <w:rFonts w:cs="Times New Roman"/>
          <w:szCs w:val="24"/>
        </w:rPr>
        <w:t>。</w:t>
      </w:r>
      <w:r>
        <w:rPr>
          <w:rFonts w:cs="Times New Roman"/>
          <w:szCs w:val="24"/>
        </w:rPr>
        <w:fldChar w:fldCharType="begin"/>
      </w:r>
      <w:r>
        <w:rPr>
          <w:rFonts w:cs="Times New Roman"/>
          <w:szCs w:val="24"/>
        </w:rPr>
        <w:instrText xml:space="preserve"> REF _Ref130546260 \h  \* MERGEFORMAT </w:instrText>
      </w:r>
      <w:r>
        <w:rPr>
          <w:rFonts w:cs="Times New Roman"/>
          <w:szCs w:val="24"/>
        </w:rPr>
        <w:fldChar w:fldCharType="separate"/>
      </w:r>
      <w:r>
        <w:rPr>
          <w:rFonts w:cs="Times New Roman"/>
          <w:szCs w:val="24"/>
        </w:rPr>
        <w:t>表4.7</w:t>
      </w:r>
      <w:r>
        <w:rPr>
          <w:rFonts w:cs="Times New Roman"/>
          <w:szCs w:val="24"/>
        </w:rPr>
        <w:fldChar w:fldCharType="end"/>
      </w:r>
      <w:r>
        <w:rPr>
          <w:rFonts w:hint="eastAsia" w:cs="Times New Roman"/>
          <w:szCs w:val="24"/>
        </w:rPr>
        <w:t>还给出了定量分析</w:t>
      </w:r>
      <w:r>
        <w:rPr>
          <w:rFonts w:cs="Times New Roman"/>
          <w:szCs w:val="24"/>
        </w:rPr>
        <w:t>，</w:t>
      </w:r>
      <w:r>
        <w:rPr>
          <w:rFonts w:hint="eastAsia" w:cs="Times New Roman"/>
          <w:szCs w:val="24"/>
        </w:rPr>
        <w:t>粗粒度残差学习</w:t>
      </w:r>
      <w:r>
        <w:rPr>
          <w:rFonts w:cs="Times New Roman"/>
          <w:szCs w:val="24"/>
        </w:rPr>
        <w:t>与</w:t>
      </w:r>
      <w:r>
        <w:rPr>
          <w:rFonts w:hint="eastAsia" w:cs="Times New Roman"/>
          <w:szCs w:val="24"/>
        </w:rPr>
        <w:t>反</w:t>
      </w:r>
      <w:r>
        <w:rPr>
          <w:rFonts w:cs="Times New Roman"/>
          <w:szCs w:val="24"/>
        </w:rPr>
        <w:t>向注意</w:t>
      </w:r>
      <w:r>
        <w:rPr>
          <w:rFonts w:hint="eastAsia" w:cs="Times New Roman"/>
          <w:szCs w:val="24"/>
        </w:rPr>
        <w:t>力</w:t>
      </w:r>
      <w:r>
        <w:rPr>
          <w:rFonts w:cs="Times New Roman"/>
          <w:szCs w:val="24"/>
        </w:rPr>
        <w:t>相比，不仅再次提高了召回率，而且还提高了</w:t>
      </w:r>
      <w:r>
        <w:rPr>
          <w:rFonts w:hint="eastAsia" w:cs="Times New Roman"/>
          <w:szCs w:val="24"/>
        </w:rPr>
        <w:t>精确率</w:t>
      </w:r>
      <w:r>
        <w:rPr>
          <w:rFonts w:cs="Times New Roman"/>
          <w:szCs w:val="24"/>
        </w:rPr>
        <w:t>，说明粗粒度反向注意</w:t>
      </w:r>
      <w:r>
        <w:rPr>
          <w:rFonts w:hint="eastAsia" w:cs="Times New Roman"/>
          <w:szCs w:val="24"/>
        </w:rPr>
        <w:t>力模块</w:t>
      </w:r>
      <w:r>
        <w:rPr>
          <w:rFonts w:cs="Times New Roman"/>
          <w:szCs w:val="24"/>
        </w:rPr>
        <w:t>的</w:t>
      </w:r>
      <w:r>
        <w:rPr>
          <w:rFonts w:hint="eastAsia" w:cs="Times New Roman"/>
          <w:szCs w:val="24"/>
        </w:rPr>
        <w:t>引入可以</w:t>
      </w:r>
      <w:r>
        <w:rPr>
          <w:rFonts w:cs="Times New Roman"/>
          <w:szCs w:val="24"/>
        </w:rPr>
        <w:t>引导网络在更精确的区域进行残差特征的学习，从而使DSC得到大幅度提高。</w:t>
      </w:r>
    </w:p>
    <w:p>
      <w:pPr>
        <w:pStyle w:val="6"/>
        <w:keepNext/>
        <w:spacing w:line="240" w:lineRule="auto"/>
        <w:jc w:val="center"/>
        <w:rPr>
          <w:rFonts w:ascii="宋体" w:hAnsi="宋体" w:eastAsia="宋体"/>
          <w:b/>
          <w:bCs/>
          <w:sz w:val="21"/>
          <w:szCs w:val="21"/>
        </w:rPr>
      </w:pPr>
      <w:bookmarkStart w:id="293" w:name="_Ref130546260"/>
      <w:bookmarkStart w:id="294" w:name="_Toc130472056"/>
      <w:r>
        <w:rPr>
          <w:rFonts w:ascii="宋体" w:hAnsi="宋体" w:eastAsia="宋体"/>
          <w:b/>
          <w:bCs/>
          <w:sz w:val="21"/>
          <w:szCs w:val="21"/>
        </w:rPr>
        <w:t>表</w:t>
      </w:r>
      <w:r>
        <w:rPr>
          <w:rFonts w:ascii="Times New Roman" w:hAnsi="Times New Roman" w:eastAsia="宋体" w:cs="Times New Roman"/>
          <w:b/>
          <w:bCs/>
          <w:sz w:val="21"/>
          <w:szCs w:val="21"/>
        </w:rPr>
        <w:t>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表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7</w:t>
      </w:r>
      <w:r>
        <w:rPr>
          <w:rFonts w:ascii="Times New Roman" w:hAnsi="Times New Roman" w:eastAsia="宋体" w:cs="Times New Roman"/>
          <w:b/>
          <w:bCs/>
          <w:sz w:val="21"/>
          <w:szCs w:val="21"/>
        </w:rPr>
        <w:fldChar w:fldCharType="end"/>
      </w:r>
      <w:bookmarkEnd w:id="293"/>
      <w:r>
        <w:rPr>
          <w:rFonts w:ascii="Times New Roman" w:hAnsi="Times New Roman" w:eastAsia="宋体" w:cs="Times New Roman"/>
          <w:b/>
          <w:bCs/>
          <w:sz w:val="21"/>
          <w:szCs w:val="21"/>
        </w:rPr>
        <w:t xml:space="preserve"> </w:t>
      </w:r>
      <w:r>
        <w:rPr>
          <w:rFonts w:ascii="宋体" w:hAnsi="宋体" w:eastAsia="宋体"/>
          <w:b/>
          <w:bCs/>
          <w:sz w:val="21"/>
          <w:szCs w:val="21"/>
        </w:rPr>
        <w:t xml:space="preserve"> </w:t>
      </w:r>
      <w:r>
        <w:rPr>
          <w:rFonts w:ascii="宋体" w:hAnsi="宋体" w:eastAsia="宋体" w:cs="Times New Roman"/>
          <w:b/>
          <w:bCs/>
          <w:sz w:val="21"/>
          <w:szCs w:val="21"/>
        </w:rPr>
        <w:t>不同的残差学习</w:t>
      </w:r>
      <w:r>
        <w:rPr>
          <w:rFonts w:hint="eastAsia" w:ascii="宋体" w:hAnsi="宋体" w:eastAsia="宋体" w:cs="Times New Roman"/>
          <w:b/>
          <w:bCs/>
          <w:sz w:val="21"/>
          <w:szCs w:val="21"/>
        </w:rPr>
        <w:t>模块的比较</w:t>
      </w:r>
      <w:bookmarkEnd w:id="294"/>
    </w:p>
    <w:p>
      <w:pPr>
        <w:pStyle w:val="6"/>
        <w:keepNext/>
        <w:spacing w:line="240" w:lineRule="auto"/>
        <w:jc w:val="center"/>
        <w:rPr>
          <w:rFonts w:ascii="Times New Roman" w:hAnsi="Times New Roman" w:eastAsia="宋体" w:cs="Times New Roman"/>
          <w:b/>
          <w:bCs/>
          <w:sz w:val="21"/>
          <w:szCs w:val="21"/>
        </w:rPr>
      </w:pPr>
      <w:bookmarkStart w:id="295" w:name="_Toc130472072"/>
      <w:r>
        <w:rPr>
          <w:rFonts w:ascii="Times New Roman" w:hAnsi="Times New Roman" w:eastAsia="宋体" w:cs="Times New Roman"/>
          <w:b/>
          <w:bCs/>
          <w:sz w:val="21"/>
          <w:szCs w:val="21"/>
        </w:rPr>
        <w:t>Table 4.</w:t>
      </w:r>
      <w:r>
        <w:rPr>
          <w:rFonts w:ascii="Times New Roman" w:hAnsi="Times New Roman" w:eastAsia="宋体" w:cs="Times New Roman"/>
          <w:b/>
          <w:bCs/>
          <w:sz w:val="21"/>
          <w:szCs w:val="21"/>
        </w:rPr>
        <w:fldChar w:fldCharType="begin"/>
      </w:r>
      <w:r>
        <w:rPr>
          <w:rFonts w:ascii="Times New Roman" w:hAnsi="Times New Roman" w:eastAsia="宋体" w:cs="Times New Roman"/>
          <w:b/>
          <w:bCs/>
          <w:sz w:val="21"/>
          <w:szCs w:val="21"/>
        </w:rPr>
        <w:instrText xml:space="preserve"> SEQ Table \* ARABIC \s 1 </w:instrText>
      </w:r>
      <w:r>
        <w:rPr>
          <w:rFonts w:ascii="Times New Roman" w:hAnsi="Times New Roman" w:eastAsia="宋体" w:cs="Times New Roman"/>
          <w:b/>
          <w:bCs/>
          <w:sz w:val="21"/>
          <w:szCs w:val="21"/>
        </w:rPr>
        <w:fldChar w:fldCharType="separate"/>
      </w:r>
      <w:r>
        <w:rPr>
          <w:rFonts w:ascii="Times New Roman" w:hAnsi="Times New Roman" w:eastAsia="宋体" w:cs="Times New Roman"/>
          <w:b/>
          <w:bCs/>
          <w:sz w:val="21"/>
          <w:szCs w:val="21"/>
        </w:rPr>
        <w:t>7</w:t>
      </w:r>
      <w:r>
        <w:rPr>
          <w:rFonts w:ascii="Times New Roman" w:hAnsi="Times New Roman" w:eastAsia="宋体" w:cs="Times New Roman"/>
          <w:b/>
          <w:bCs/>
          <w:sz w:val="21"/>
          <w:szCs w:val="21"/>
        </w:rPr>
        <w:fldChar w:fldCharType="end"/>
      </w:r>
      <w:r>
        <w:rPr>
          <w:rFonts w:ascii="Times New Roman" w:hAnsi="Times New Roman" w:eastAsia="宋体" w:cs="Times New Roman"/>
          <w:b/>
          <w:bCs/>
          <w:sz w:val="21"/>
          <w:szCs w:val="21"/>
        </w:rPr>
        <w:t xml:space="preserve">  Comparison of different residual learning modules</w:t>
      </w:r>
      <w:bookmarkEnd w:id="295"/>
    </w:p>
    <w:tbl>
      <w:tblPr>
        <w:tblStyle w:val="19"/>
        <w:tblW w:w="82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auto" w:sz="4" w:space="0"/>
              <w:bottom w:val="single" w:color="auto" w:sz="4" w:space="0"/>
            </w:tcBorders>
          </w:tcPr>
          <w:p>
            <w:pPr>
              <w:overflowPunct w:val="0"/>
              <w:spacing w:line="240" w:lineRule="auto"/>
              <w:jc w:val="center"/>
              <w:rPr>
                <w:rFonts w:cs="Times New Roman"/>
                <w:sz w:val="20"/>
                <w:szCs w:val="20"/>
              </w:rPr>
            </w:pPr>
            <w:r>
              <w:rPr>
                <w:rFonts w:hint="eastAsia" w:ascii="宋体" w:hAnsi="宋体" w:cs="Times New Roman"/>
                <w:sz w:val="20"/>
                <w:szCs w:val="20"/>
              </w:rPr>
              <w:t>方法</w:t>
            </w:r>
          </w:p>
        </w:tc>
        <w:tc>
          <w:tcPr>
            <w:tcW w:w="2074" w:type="dxa"/>
            <w:tcBorders>
              <w:top w:val="single" w:color="auto" w:sz="4" w:space="0"/>
              <w:bottom w:val="single" w:color="auto" w:sz="4" w:space="0"/>
            </w:tcBorders>
          </w:tcPr>
          <w:p>
            <w:pPr>
              <w:overflowPunct w:val="0"/>
              <w:spacing w:line="240" w:lineRule="auto"/>
              <w:jc w:val="center"/>
              <w:rPr>
                <w:rFonts w:cs="Times New Roman"/>
                <w:sz w:val="20"/>
                <w:szCs w:val="20"/>
              </w:rPr>
            </w:pPr>
            <w:r>
              <w:rPr>
                <w:rFonts w:hint="eastAsia" w:cs="Times New Roman"/>
                <w:sz w:val="20"/>
                <w:szCs w:val="20"/>
              </w:rPr>
              <w:t>D</w:t>
            </w:r>
            <w:r>
              <w:rPr>
                <w:rFonts w:cs="Times New Roman"/>
                <w:sz w:val="20"/>
                <w:szCs w:val="20"/>
              </w:rPr>
              <w:t>SC</w:t>
            </w:r>
          </w:p>
        </w:tc>
        <w:tc>
          <w:tcPr>
            <w:tcW w:w="2074" w:type="dxa"/>
            <w:tcBorders>
              <w:top w:val="single" w:color="auto" w:sz="4" w:space="0"/>
              <w:bottom w:val="single" w:color="auto" w:sz="4" w:space="0"/>
            </w:tcBorders>
          </w:tcPr>
          <w:p>
            <w:pPr>
              <w:overflowPunct w:val="0"/>
              <w:spacing w:line="240" w:lineRule="auto"/>
              <w:jc w:val="center"/>
              <w:rPr>
                <w:rFonts w:cs="Times New Roman"/>
                <w:sz w:val="20"/>
                <w:szCs w:val="20"/>
              </w:rPr>
            </w:pPr>
            <w:r>
              <w:rPr>
                <w:rFonts w:hint="eastAsia" w:cs="Times New Roman"/>
                <w:sz w:val="20"/>
                <w:szCs w:val="20"/>
              </w:rPr>
              <w:t>R</w:t>
            </w:r>
            <w:r>
              <w:rPr>
                <w:rFonts w:cs="Times New Roman"/>
                <w:sz w:val="20"/>
                <w:szCs w:val="20"/>
              </w:rPr>
              <w:t>ec</w:t>
            </w:r>
          </w:p>
        </w:tc>
        <w:tc>
          <w:tcPr>
            <w:tcW w:w="2074" w:type="dxa"/>
            <w:tcBorders>
              <w:top w:val="single" w:color="auto" w:sz="4" w:space="0"/>
              <w:bottom w:val="single" w:color="auto" w:sz="4" w:space="0"/>
            </w:tcBorders>
          </w:tcPr>
          <w:p>
            <w:pPr>
              <w:overflowPunct w:val="0"/>
              <w:spacing w:line="240" w:lineRule="auto"/>
              <w:jc w:val="center"/>
              <w:rPr>
                <w:rFonts w:cs="Times New Roman"/>
                <w:sz w:val="20"/>
                <w:szCs w:val="20"/>
              </w:rPr>
            </w:pPr>
            <w:r>
              <w:rPr>
                <w:rFonts w:hint="eastAsia" w:cs="Times New Roman"/>
                <w:sz w:val="20"/>
                <w:szCs w:val="20"/>
              </w:rPr>
              <w:t>P</w:t>
            </w:r>
            <w:r>
              <w:rPr>
                <w:rFonts w:cs="Times New Roman"/>
                <w:sz w:val="20"/>
                <w:szCs w:val="20"/>
              </w:rPr>
              <w:t>rec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auto" w:sz="4" w:space="0"/>
            </w:tcBorders>
          </w:tcPr>
          <w:p>
            <w:pPr>
              <w:overflowPunct w:val="0"/>
              <w:spacing w:line="240" w:lineRule="auto"/>
              <w:jc w:val="center"/>
              <w:rPr>
                <w:rFonts w:cs="Times New Roman"/>
                <w:sz w:val="20"/>
                <w:szCs w:val="20"/>
              </w:rPr>
            </w:pPr>
            <w:r>
              <w:rPr>
                <w:rFonts w:cs="Times New Roman"/>
                <w:sz w:val="20"/>
                <w:szCs w:val="20"/>
              </w:rPr>
              <w:t>B</w:t>
            </w:r>
            <w:r>
              <w:rPr>
                <w:rFonts w:hint="eastAsia" w:cs="Times New Roman"/>
                <w:sz w:val="20"/>
                <w:szCs w:val="20"/>
              </w:rPr>
              <w:t>aseline</w:t>
            </w:r>
          </w:p>
        </w:tc>
        <w:tc>
          <w:tcPr>
            <w:tcW w:w="2074" w:type="dxa"/>
            <w:tcBorders>
              <w:top w:val="single" w:color="auto" w:sz="4" w:space="0"/>
            </w:tcBorders>
          </w:tcPr>
          <w:p>
            <w:pPr>
              <w:overflowPunct w:val="0"/>
              <w:spacing w:line="240" w:lineRule="auto"/>
              <w:jc w:val="center"/>
              <w:rPr>
                <w:rFonts w:cs="Times New Roman"/>
                <w:sz w:val="20"/>
                <w:szCs w:val="20"/>
              </w:rPr>
            </w:pPr>
            <w:r>
              <w:rPr>
                <w:rFonts w:hint="eastAsia" w:cs="Times New Roman"/>
                <w:sz w:val="20"/>
                <w:szCs w:val="20"/>
              </w:rPr>
              <w:t>0</w:t>
            </w:r>
            <w:r>
              <w:rPr>
                <w:rFonts w:cs="Times New Roman"/>
                <w:sz w:val="20"/>
                <w:szCs w:val="20"/>
              </w:rPr>
              <w:t>.581</w:t>
            </w:r>
          </w:p>
        </w:tc>
        <w:tc>
          <w:tcPr>
            <w:tcW w:w="2074" w:type="dxa"/>
            <w:tcBorders>
              <w:top w:val="single" w:color="auto" w:sz="4" w:space="0"/>
            </w:tcBorders>
          </w:tcPr>
          <w:p>
            <w:pPr>
              <w:overflowPunct w:val="0"/>
              <w:spacing w:line="240" w:lineRule="auto"/>
              <w:jc w:val="center"/>
              <w:rPr>
                <w:rFonts w:cs="Times New Roman"/>
                <w:sz w:val="20"/>
                <w:szCs w:val="20"/>
              </w:rPr>
            </w:pPr>
            <w:r>
              <w:rPr>
                <w:rFonts w:hint="eastAsia" w:cs="Times New Roman"/>
                <w:sz w:val="20"/>
                <w:szCs w:val="20"/>
              </w:rPr>
              <w:t>0</w:t>
            </w:r>
            <w:r>
              <w:rPr>
                <w:rFonts w:cs="Times New Roman"/>
                <w:sz w:val="20"/>
                <w:szCs w:val="20"/>
              </w:rPr>
              <w:t>.569</w:t>
            </w:r>
          </w:p>
        </w:tc>
        <w:tc>
          <w:tcPr>
            <w:tcW w:w="2074" w:type="dxa"/>
            <w:tcBorders>
              <w:top w:val="single" w:color="auto" w:sz="4" w:space="0"/>
            </w:tcBorders>
          </w:tcPr>
          <w:p>
            <w:pPr>
              <w:overflowPunct w:val="0"/>
              <w:spacing w:line="240" w:lineRule="auto"/>
              <w:jc w:val="center"/>
              <w:rPr>
                <w:rFonts w:cs="Times New Roman"/>
                <w:sz w:val="20"/>
                <w:szCs w:val="20"/>
              </w:rPr>
            </w:pPr>
            <w:r>
              <w:rPr>
                <w:rFonts w:hint="eastAsia" w:cs="Times New Roman"/>
                <w:sz w:val="20"/>
                <w:szCs w:val="20"/>
              </w:rPr>
              <w:t>0</w:t>
            </w:r>
            <w:r>
              <w:rPr>
                <w:rFonts w:cs="Times New Roman"/>
                <w:sz w:val="20"/>
                <w:szCs w:val="20"/>
              </w:rPr>
              <w:t>.667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overflowPunct w:val="0"/>
              <w:spacing w:line="240" w:lineRule="auto"/>
              <w:jc w:val="center"/>
              <w:rPr>
                <w:rFonts w:cs="Times New Roman"/>
                <w:sz w:val="20"/>
                <w:szCs w:val="20"/>
              </w:rPr>
            </w:pPr>
            <w:r>
              <w:rPr>
                <w:rFonts w:hint="eastAsia" w:cs="Times New Roman"/>
                <w:sz w:val="20"/>
                <w:szCs w:val="20"/>
              </w:rPr>
              <w:t>+</w:t>
            </w:r>
            <w:r>
              <w:rPr>
                <w:rFonts w:cs="Times New Roman"/>
                <w:sz w:val="20"/>
                <w:szCs w:val="20"/>
              </w:rPr>
              <w:t xml:space="preserve"> Reverse Attention</w:t>
            </w:r>
          </w:p>
        </w:tc>
        <w:tc>
          <w:tcPr>
            <w:tcW w:w="2074" w:type="dxa"/>
          </w:tcPr>
          <w:p>
            <w:pPr>
              <w:overflowPunct w:val="0"/>
              <w:spacing w:line="240" w:lineRule="auto"/>
              <w:jc w:val="center"/>
              <w:rPr>
                <w:rFonts w:cs="Times New Roman"/>
                <w:sz w:val="20"/>
                <w:szCs w:val="20"/>
              </w:rPr>
            </w:pPr>
            <w:r>
              <w:rPr>
                <w:rFonts w:hint="eastAsia" w:cs="Times New Roman"/>
                <w:sz w:val="20"/>
                <w:szCs w:val="20"/>
              </w:rPr>
              <w:t>0</w:t>
            </w:r>
            <w:r>
              <w:rPr>
                <w:rFonts w:cs="Times New Roman"/>
                <w:sz w:val="20"/>
                <w:szCs w:val="20"/>
              </w:rPr>
              <w:t>.587</w:t>
            </w:r>
          </w:p>
        </w:tc>
        <w:tc>
          <w:tcPr>
            <w:tcW w:w="2074" w:type="dxa"/>
          </w:tcPr>
          <w:p>
            <w:pPr>
              <w:overflowPunct w:val="0"/>
              <w:spacing w:line="240" w:lineRule="auto"/>
              <w:jc w:val="center"/>
              <w:rPr>
                <w:rFonts w:cs="Times New Roman"/>
                <w:sz w:val="20"/>
                <w:szCs w:val="20"/>
              </w:rPr>
            </w:pPr>
            <w:r>
              <w:rPr>
                <w:rFonts w:hint="eastAsia" w:cs="Times New Roman"/>
                <w:sz w:val="20"/>
                <w:szCs w:val="20"/>
              </w:rPr>
              <w:t>0</w:t>
            </w:r>
            <w:r>
              <w:rPr>
                <w:rFonts w:cs="Times New Roman"/>
                <w:sz w:val="20"/>
                <w:szCs w:val="20"/>
              </w:rPr>
              <w:t>.595</w:t>
            </w:r>
          </w:p>
        </w:tc>
        <w:tc>
          <w:tcPr>
            <w:tcW w:w="2074" w:type="dxa"/>
          </w:tcPr>
          <w:p>
            <w:pPr>
              <w:overflowPunct w:val="0"/>
              <w:spacing w:line="240" w:lineRule="auto"/>
              <w:jc w:val="center"/>
              <w:rPr>
                <w:rFonts w:cs="Times New Roman"/>
                <w:sz w:val="20"/>
                <w:szCs w:val="20"/>
              </w:rPr>
            </w:pPr>
            <w:r>
              <w:rPr>
                <w:rFonts w:hint="eastAsia" w:cs="Times New Roman"/>
                <w:sz w:val="20"/>
                <w:szCs w:val="20"/>
              </w:rPr>
              <w:t>0</w:t>
            </w:r>
            <w:r>
              <w:rPr>
                <w:rFonts w:cs="Times New Roman"/>
                <w:sz w:val="20"/>
                <w:szCs w:val="20"/>
              </w:rPr>
              <w:t>.647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auto" w:sz="4" w:space="0"/>
            </w:tcBorders>
          </w:tcPr>
          <w:p>
            <w:pPr>
              <w:overflowPunct w:val="0"/>
              <w:spacing w:line="240" w:lineRule="auto"/>
              <w:jc w:val="center"/>
              <w:rPr>
                <w:rFonts w:cs="Times New Roman"/>
                <w:sz w:val="20"/>
                <w:szCs w:val="20"/>
              </w:rPr>
            </w:pPr>
            <w:r>
              <w:rPr>
                <w:rFonts w:hint="eastAsia" w:cs="Times New Roman"/>
                <w:sz w:val="20"/>
                <w:szCs w:val="20"/>
              </w:rPr>
              <w:t>+</w:t>
            </w:r>
            <w:r>
              <w:rPr>
                <w:rFonts w:cs="Times New Roman"/>
                <w:sz w:val="20"/>
                <w:szCs w:val="20"/>
              </w:rPr>
              <w:t>CRL</w:t>
            </w:r>
          </w:p>
        </w:tc>
        <w:tc>
          <w:tcPr>
            <w:tcW w:w="2074" w:type="dxa"/>
            <w:tcBorders>
              <w:bottom w:val="single" w:color="auto" w:sz="4" w:space="0"/>
            </w:tcBorders>
          </w:tcPr>
          <w:p>
            <w:pPr>
              <w:overflowPunct w:val="0"/>
              <w:spacing w:line="240" w:lineRule="auto"/>
              <w:jc w:val="center"/>
              <w:rPr>
                <w:rFonts w:cs="Times New Roman"/>
                <w:b/>
                <w:bCs/>
                <w:sz w:val="20"/>
                <w:szCs w:val="20"/>
              </w:rPr>
            </w:pPr>
            <w:r>
              <w:rPr>
                <w:rFonts w:hint="eastAsia" w:cs="Times New Roman"/>
                <w:b/>
                <w:bCs/>
                <w:sz w:val="20"/>
                <w:szCs w:val="20"/>
              </w:rPr>
              <w:t>0</w:t>
            </w:r>
            <w:r>
              <w:rPr>
                <w:rFonts w:cs="Times New Roman"/>
                <w:b/>
                <w:bCs/>
                <w:sz w:val="20"/>
                <w:szCs w:val="20"/>
              </w:rPr>
              <w:t>.602</w:t>
            </w:r>
          </w:p>
        </w:tc>
        <w:tc>
          <w:tcPr>
            <w:tcW w:w="2074" w:type="dxa"/>
            <w:tcBorders>
              <w:bottom w:val="single" w:color="auto" w:sz="4" w:space="0"/>
            </w:tcBorders>
          </w:tcPr>
          <w:p>
            <w:pPr>
              <w:overflowPunct w:val="0"/>
              <w:spacing w:line="240" w:lineRule="auto"/>
              <w:jc w:val="center"/>
              <w:rPr>
                <w:rFonts w:cs="Times New Roman"/>
                <w:b/>
                <w:bCs/>
                <w:sz w:val="20"/>
                <w:szCs w:val="20"/>
              </w:rPr>
            </w:pPr>
            <w:r>
              <w:rPr>
                <w:rFonts w:hint="eastAsia" w:cs="Times New Roman"/>
                <w:b/>
                <w:bCs/>
                <w:sz w:val="20"/>
                <w:szCs w:val="20"/>
              </w:rPr>
              <w:t>0</w:t>
            </w:r>
            <w:r>
              <w:rPr>
                <w:rFonts w:cs="Times New Roman"/>
                <w:b/>
                <w:bCs/>
                <w:sz w:val="20"/>
                <w:szCs w:val="20"/>
              </w:rPr>
              <w:t>.605</w:t>
            </w:r>
          </w:p>
        </w:tc>
        <w:tc>
          <w:tcPr>
            <w:tcW w:w="2074" w:type="dxa"/>
            <w:tcBorders>
              <w:bottom w:val="single" w:color="auto" w:sz="4" w:space="0"/>
            </w:tcBorders>
          </w:tcPr>
          <w:p>
            <w:pPr>
              <w:overflowPunct w:val="0"/>
              <w:spacing w:line="240" w:lineRule="auto"/>
              <w:jc w:val="center"/>
              <w:rPr>
                <w:rFonts w:cs="Times New Roman"/>
                <w:b/>
                <w:bCs/>
                <w:sz w:val="20"/>
                <w:szCs w:val="20"/>
              </w:rPr>
            </w:pPr>
            <w:r>
              <w:rPr>
                <w:rFonts w:hint="eastAsia" w:cs="Times New Roman"/>
                <w:b/>
                <w:bCs/>
                <w:sz w:val="20"/>
                <w:szCs w:val="20"/>
              </w:rPr>
              <w:t>0</w:t>
            </w:r>
            <w:r>
              <w:rPr>
                <w:rFonts w:cs="Times New Roman"/>
                <w:b/>
                <w:bCs/>
                <w:sz w:val="20"/>
                <w:szCs w:val="20"/>
              </w:rPr>
              <w:t>.673</w:t>
            </w:r>
          </w:p>
        </w:tc>
      </w:tr>
    </w:tbl>
    <w:p>
      <w:pPr>
        <w:overflowPunct w:val="0"/>
        <w:ind w:firstLine="420"/>
        <w:rPr>
          <w:rFonts w:cs="Times New Roman"/>
          <w:szCs w:val="24"/>
        </w:rPr>
      </w:pPr>
      <w:r>
        <w:rPr>
          <w:rFonts w:hint="eastAsia" w:cs="Times New Roman"/>
          <w:b/>
          <w:bCs/>
          <w:szCs w:val="24"/>
        </w:rPr>
        <w:t>(</w:t>
      </w:r>
      <w:r>
        <w:rPr>
          <w:rFonts w:cs="Times New Roman"/>
          <w:b/>
          <w:bCs/>
          <w:szCs w:val="24"/>
        </w:rPr>
        <w:t>2)反向</w:t>
      </w:r>
      <w:r>
        <w:rPr>
          <w:rFonts w:hint="eastAsia" w:cs="Times New Roman"/>
          <w:b/>
          <w:bCs/>
          <w:szCs w:val="24"/>
        </w:rPr>
        <w:t>注意力</w:t>
      </w:r>
      <w:r>
        <w:rPr>
          <w:rFonts w:cs="Times New Roman"/>
          <w:b/>
          <w:bCs/>
          <w:szCs w:val="24"/>
        </w:rPr>
        <w:t>和粗粒度</w:t>
      </w:r>
      <w:r>
        <w:rPr>
          <w:rFonts w:hint="eastAsia" w:cs="Times New Roman"/>
          <w:b/>
          <w:bCs/>
          <w:szCs w:val="24"/>
        </w:rPr>
        <w:t>残差学习</w:t>
      </w:r>
      <w:r>
        <w:rPr>
          <w:rFonts w:cs="Times New Roman"/>
          <w:b/>
          <w:bCs/>
          <w:szCs w:val="24"/>
        </w:rPr>
        <w:t>的可视化</w:t>
      </w:r>
      <w:r>
        <w:rPr>
          <w:rFonts w:hint="eastAsia" w:cs="Times New Roman"/>
          <w:b/>
          <w:bCs/>
          <w:szCs w:val="24"/>
        </w:rPr>
        <w:t>对比：</w:t>
      </w:r>
      <w:r>
        <w:rPr>
          <w:rFonts w:cs="Times New Roman"/>
          <w:szCs w:val="24"/>
        </w:rPr>
        <w:t>如</w:t>
      </w:r>
      <w:r>
        <w:rPr>
          <w:rFonts w:cs="Times New Roman"/>
          <w:szCs w:val="24"/>
        </w:rPr>
        <w:fldChar w:fldCharType="begin"/>
      </w:r>
      <w:r>
        <w:rPr>
          <w:rFonts w:cs="Times New Roman"/>
          <w:szCs w:val="24"/>
        </w:rPr>
        <w:instrText xml:space="preserve"> REF _Ref130470391 \h </w:instrText>
      </w:r>
      <w:r>
        <w:rPr>
          <w:rFonts w:cs="Times New Roman"/>
          <w:szCs w:val="24"/>
        </w:rPr>
        <w:fldChar w:fldCharType="separate"/>
      </w:r>
      <w:r>
        <w:rPr>
          <w:szCs w:val="21"/>
        </w:rPr>
        <w:t>图4.9</w:t>
      </w:r>
      <w:r>
        <w:rPr>
          <w:rFonts w:cs="Times New Roman"/>
          <w:szCs w:val="24"/>
        </w:rPr>
        <w:fldChar w:fldCharType="end"/>
      </w:r>
      <w:r>
        <w:rPr>
          <w:rFonts w:cs="Times New Roman"/>
          <w:szCs w:val="24"/>
        </w:rPr>
        <w:t>所示</w:t>
      </w:r>
      <w:r>
        <w:rPr>
          <w:rFonts w:hint="eastAsia" w:cs="Times New Roman"/>
          <w:szCs w:val="24"/>
        </w:rPr>
        <w:t>，其中a行表示含有粗粒度残差学习模块的侧输出，b行表示只有反向注意力的侧输出。</w:t>
      </w:r>
      <w:r>
        <w:rPr>
          <w:rFonts w:cs="Times New Roman"/>
          <w:szCs w:val="24"/>
        </w:rPr>
        <w:t>可以看出，由于引入了反向注意力，解码器可以进行有效的残差学习，从侧</w:t>
      </w:r>
      <w:r>
        <w:rPr>
          <w:rFonts w:hint="eastAsia" w:cs="Times New Roman"/>
          <w:szCs w:val="24"/>
        </w:rPr>
        <w:t>输</w:t>
      </w:r>
      <w:r>
        <w:rPr>
          <w:rFonts w:cs="Times New Roman"/>
          <w:szCs w:val="24"/>
        </w:rPr>
        <w:t>出1到侧</w:t>
      </w:r>
      <w:r>
        <w:rPr>
          <w:rFonts w:hint="eastAsia" w:cs="Times New Roman"/>
          <w:szCs w:val="24"/>
        </w:rPr>
        <w:t>输出</w:t>
      </w:r>
      <w:r>
        <w:rPr>
          <w:rFonts w:cs="Times New Roman"/>
          <w:szCs w:val="24"/>
        </w:rPr>
        <w:t>5，随着预测图的分辨率逐渐提高，目标的空间信息和边界信息等</w:t>
      </w:r>
      <w:r>
        <w:rPr>
          <w:rFonts w:hint="eastAsia" w:cs="Times New Roman"/>
          <w:szCs w:val="24"/>
        </w:rPr>
        <w:t>细节</w:t>
      </w:r>
      <w:r>
        <w:rPr>
          <w:rFonts w:cs="Times New Roman"/>
          <w:szCs w:val="24"/>
        </w:rPr>
        <w:t>信息逐渐被修复。</w:t>
      </w:r>
      <w:r>
        <w:rPr>
          <w:rFonts w:hint="eastAsia" w:cs="Times New Roman"/>
          <w:szCs w:val="24"/>
        </w:rPr>
        <w:t>粗粒度残差学习</w:t>
      </w:r>
      <w:r>
        <w:rPr>
          <w:rFonts w:cs="Times New Roman"/>
          <w:szCs w:val="24"/>
        </w:rPr>
        <w:t>模块进一步嵌入了正向注意力模块，抑制了大量的背景噪声，这使得网络可以更加专注于提取残差特征</w:t>
      </w:r>
      <w:r>
        <w:rPr>
          <w:rFonts w:hint="eastAsia" w:cs="Times New Roman"/>
          <w:szCs w:val="24"/>
        </w:rPr>
        <w:t>，</w:t>
      </w:r>
      <w:r>
        <w:rPr>
          <w:rFonts w:cs="Times New Roman"/>
          <w:szCs w:val="24"/>
        </w:rPr>
        <w:t>甚至像a1,a2</w:t>
      </w:r>
      <w:r>
        <w:rPr>
          <w:rFonts w:hint="eastAsia" w:cs="Times New Roman"/>
          <w:szCs w:val="24"/>
        </w:rPr>
        <w:t>行</w:t>
      </w:r>
      <w:r>
        <w:rPr>
          <w:rFonts w:cs="Times New Roman"/>
          <w:szCs w:val="24"/>
        </w:rPr>
        <w:t>中绿框中的一些小的残余特征也被修补</w:t>
      </w:r>
      <w:r>
        <w:rPr>
          <w:rFonts w:hint="eastAsia" w:cs="Times New Roman"/>
          <w:szCs w:val="24"/>
        </w:rPr>
        <w:t>。</w:t>
      </w:r>
      <w:r>
        <w:rPr>
          <w:rFonts w:cs="Times New Roman"/>
          <w:szCs w:val="24"/>
        </w:rPr>
        <w:t>而对于b1和b2</w:t>
      </w:r>
      <w:r>
        <w:rPr>
          <w:rFonts w:hint="eastAsia" w:cs="Times New Roman"/>
          <w:szCs w:val="24"/>
        </w:rPr>
        <w:t>行</w:t>
      </w:r>
      <w:r>
        <w:rPr>
          <w:rFonts w:cs="Times New Roman"/>
          <w:szCs w:val="24"/>
        </w:rPr>
        <w:t>，只有反向注意预测的结果，却没有</w:t>
      </w:r>
      <w:r>
        <w:rPr>
          <w:rFonts w:hint="eastAsia" w:cs="Times New Roman"/>
          <w:szCs w:val="24"/>
        </w:rPr>
        <w:t>做到这一点</w:t>
      </w:r>
      <w:r>
        <w:rPr>
          <w:rFonts w:cs="Times New Roman"/>
          <w:szCs w:val="24"/>
        </w:rPr>
        <w:t>。另一方面，b1,b2和b3</w:t>
      </w:r>
      <w:r>
        <w:rPr>
          <w:rFonts w:hint="eastAsia" w:cs="Times New Roman"/>
          <w:szCs w:val="24"/>
        </w:rPr>
        <w:t>行</w:t>
      </w:r>
      <w:r>
        <w:rPr>
          <w:rFonts w:cs="Times New Roman"/>
          <w:szCs w:val="24"/>
        </w:rPr>
        <w:t>的红框中，有噪声特征的引入，从而降低了结果的</w:t>
      </w:r>
      <w:r>
        <w:rPr>
          <w:rFonts w:hint="eastAsia" w:cs="Times New Roman"/>
          <w:szCs w:val="24"/>
        </w:rPr>
        <w:t>精确率</w:t>
      </w:r>
      <w:r>
        <w:rPr>
          <w:rFonts w:cs="Times New Roman"/>
          <w:szCs w:val="24"/>
        </w:rPr>
        <w:t>。相反，在</w:t>
      </w:r>
      <w:r>
        <w:rPr>
          <w:rFonts w:hint="eastAsia" w:cs="Times New Roman"/>
          <w:szCs w:val="24"/>
        </w:rPr>
        <w:t>a</w:t>
      </w:r>
      <w:r>
        <w:rPr>
          <w:rFonts w:cs="Times New Roman"/>
          <w:szCs w:val="24"/>
        </w:rPr>
        <w:t>3</w:t>
      </w:r>
      <w:r>
        <w:rPr>
          <w:rFonts w:hint="eastAsia" w:cs="Times New Roman"/>
          <w:szCs w:val="24"/>
        </w:rPr>
        <w:t>行</w:t>
      </w:r>
      <w:r>
        <w:rPr>
          <w:rFonts w:cs="Times New Roman"/>
          <w:szCs w:val="24"/>
        </w:rPr>
        <w:t>中的嵌入</w:t>
      </w:r>
      <w:r>
        <w:rPr>
          <w:rFonts w:hint="eastAsia" w:cs="Times New Roman"/>
          <w:szCs w:val="24"/>
        </w:rPr>
        <w:t>粗粒度残差学习</w:t>
      </w:r>
      <w:r>
        <w:rPr>
          <w:rFonts w:cs="Times New Roman"/>
          <w:szCs w:val="24"/>
        </w:rPr>
        <w:t>网络的预测结果中，虽然</w:t>
      </w:r>
      <w:r>
        <w:rPr>
          <w:rFonts w:hint="eastAsia" w:cs="Times New Roman"/>
          <w:szCs w:val="24"/>
        </w:rPr>
        <w:t>侧输出</w:t>
      </w:r>
      <w:r>
        <w:rPr>
          <w:rFonts w:cs="Times New Roman"/>
          <w:szCs w:val="24"/>
        </w:rPr>
        <w:t>2</w:t>
      </w:r>
      <w:r>
        <w:rPr>
          <w:rFonts w:hint="eastAsia" w:cs="Times New Roman"/>
          <w:szCs w:val="24"/>
        </w:rPr>
        <w:t>中有</w:t>
      </w:r>
      <w:r>
        <w:rPr>
          <w:rFonts w:cs="Times New Roman"/>
          <w:szCs w:val="24"/>
        </w:rPr>
        <w:t>噪声引入，但随后被修正，提高了</w:t>
      </w:r>
      <w:r>
        <w:rPr>
          <w:rFonts w:hint="eastAsia" w:cs="Times New Roman"/>
          <w:szCs w:val="24"/>
        </w:rPr>
        <w:t>精确率</w:t>
      </w:r>
      <w:r>
        <w:rPr>
          <w:rFonts w:cs="Times New Roman"/>
          <w:szCs w:val="24"/>
        </w:rPr>
        <w:t>。</w:t>
      </w:r>
    </w:p>
    <w:p>
      <w:pPr>
        <w:keepNext/>
        <w:overflowPunct w:val="0"/>
        <w:jc w:val="center"/>
      </w:pPr>
      <w:r>
        <w:drawing>
          <wp:inline distT="0" distB="0" distL="0" distR="0">
            <wp:extent cx="5002530" cy="53200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r="10146"/>
                    <a:stretch>
                      <a:fillRect/>
                    </a:stretch>
                  </pic:blipFill>
                  <pic:spPr>
                    <a:xfrm>
                      <a:off x="0" y="0"/>
                      <a:ext cx="5014566" cy="5332418"/>
                    </a:xfrm>
                    <a:prstGeom prst="rect">
                      <a:avLst/>
                    </a:prstGeom>
                    <a:noFill/>
                    <a:ln>
                      <a:noFill/>
                    </a:ln>
                  </pic:spPr>
                </pic:pic>
              </a:graphicData>
            </a:graphic>
          </wp:inline>
        </w:drawing>
      </w:r>
    </w:p>
    <w:p>
      <w:pPr>
        <w:pStyle w:val="44"/>
        <w:spacing w:line="240" w:lineRule="auto"/>
        <w:rPr>
          <w:szCs w:val="21"/>
        </w:rPr>
      </w:pPr>
      <w:bookmarkStart w:id="296" w:name="_Ref130470391"/>
      <w:bookmarkStart w:id="297" w:name="_Toc130472015"/>
      <w:r>
        <w:rPr>
          <w:szCs w:val="21"/>
        </w:rPr>
        <w:t>图4.</w:t>
      </w:r>
      <w:r>
        <w:rPr>
          <w:szCs w:val="21"/>
        </w:rPr>
        <w:fldChar w:fldCharType="begin"/>
      </w:r>
      <w:r>
        <w:rPr>
          <w:szCs w:val="21"/>
        </w:rPr>
        <w:instrText xml:space="preserve"> SEQ 图 \* ARABIC \s 1 </w:instrText>
      </w:r>
      <w:r>
        <w:rPr>
          <w:szCs w:val="21"/>
        </w:rPr>
        <w:fldChar w:fldCharType="separate"/>
      </w:r>
      <w:r>
        <w:rPr>
          <w:szCs w:val="21"/>
        </w:rPr>
        <w:t>9</w:t>
      </w:r>
      <w:r>
        <w:rPr>
          <w:szCs w:val="21"/>
        </w:rPr>
        <w:fldChar w:fldCharType="end"/>
      </w:r>
      <w:bookmarkEnd w:id="296"/>
      <w:r>
        <w:rPr>
          <w:szCs w:val="21"/>
        </w:rPr>
        <w:t xml:space="preserve">  </w:t>
      </w:r>
      <w:r>
        <w:rPr>
          <w:rFonts w:hint="eastAsia"/>
          <w:szCs w:val="21"/>
        </w:rPr>
        <w:t>不同残差学习的侧输出的对比</w:t>
      </w:r>
      <w:bookmarkEnd w:id="297"/>
    </w:p>
    <w:p>
      <w:pPr>
        <w:pStyle w:val="51"/>
        <w:spacing w:line="240" w:lineRule="auto"/>
        <w:rPr>
          <w:rFonts w:eastAsiaTheme="minorEastAsia"/>
          <w:sz w:val="21"/>
          <w:szCs w:val="21"/>
        </w:rPr>
      </w:pPr>
      <w:bookmarkStart w:id="298" w:name="_Toc130759040"/>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9</w:t>
      </w:r>
      <w:r>
        <w:rPr>
          <w:sz w:val="21"/>
          <w:szCs w:val="21"/>
        </w:rPr>
        <w:fldChar w:fldCharType="end"/>
      </w:r>
      <w:r>
        <w:rPr>
          <w:sz w:val="21"/>
          <w:szCs w:val="21"/>
        </w:rPr>
        <w:t xml:space="preserve">  Comparison of the side outputs of different residual learning</w:t>
      </w:r>
      <w:bookmarkEnd w:id="298"/>
    </w:p>
    <w:p>
      <w:pPr>
        <w:pStyle w:val="3"/>
        <w:spacing w:before="156" w:after="156"/>
      </w:pPr>
      <w:bookmarkStart w:id="299" w:name="_Toc130735780"/>
      <w:r>
        <w:t xml:space="preserve">4.6 </w:t>
      </w:r>
      <w:r>
        <w:rPr>
          <w:rFonts w:hint="eastAsia"/>
        </w:rPr>
        <w:t>本章小结</w:t>
      </w:r>
      <w:bookmarkEnd w:id="299"/>
    </w:p>
    <w:p>
      <w:pPr>
        <w:overflowPunct w:val="0"/>
        <w:ind w:firstLine="480" w:firstLineChars="200"/>
        <w:rPr>
          <w:rFonts w:cs="Times New Roman"/>
          <w:szCs w:val="24"/>
        </w:rPr>
      </w:pPr>
      <w:r>
        <w:rPr>
          <w:rFonts w:hint="eastAsia" w:cs="Times New Roman"/>
          <w:szCs w:val="24"/>
        </w:rPr>
        <w:t>由于在医学领域，假阴性比假阳性更具有破坏性，因为假阴性可能会延误病情或者导致病灶切除不彻底。所以在本章中，我们更注重于提升分割结果的召回率，同时保证精确率不会大幅下降。为此我们设计了目标感知损失函数和粗粒度残差学习模块来解决假阴性偏多的问题。在实验章节中，我们也证明了我们的方法可以有效的解决类间不一致和类不平衡的问题，有效的减少了分割结果的假阴性预测。</w:t>
      </w:r>
    </w:p>
    <w:p>
      <w:pPr>
        <w:widowControl/>
        <w:jc w:val="left"/>
        <w:rPr>
          <w:rFonts w:ascii="宋体" w:hAnsi="宋体" w:cs="宋体"/>
          <w:b/>
          <w:bCs/>
          <w:kern w:val="36"/>
          <w:sz w:val="32"/>
          <w:szCs w:val="48"/>
        </w:rPr>
      </w:pPr>
    </w:p>
    <w:p>
      <w:pPr>
        <w:widowControl/>
        <w:jc w:val="left"/>
        <w:rPr>
          <w:rFonts w:ascii="宋体" w:hAnsi="宋体" w:cs="宋体"/>
          <w:b/>
          <w:bCs/>
          <w:kern w:val="36"/>
          <w:sz w:val="32"/>
          <w:szCs w:val="48"/>
        </w:rPr>
      </w:pPr>
      <w:r>
        <w:br w:type="page"/>
      </w:r>
    </w:p>
    <w:p>
      <w:pPr>
        <w:pStyle w:val="2"/>
        <w:spacing w:before="156" w:after="156"/>
      </w:pPr>
      <w:bookmarkStart w:id="300" w:name="_Toc130735781"/>
      <w:r>
        <w:rPr>
          <w:rFonts w:hint="eastAsia"/>
        </w:rPr>
        <w:t>总结与展望</w:t>
      </w:r>
      <w:bookmarkEnd w:id="300"/>
    </w:p>
    <w:p>
      <w:pPr>
        <w:overflowPunct w:val="0"/>
        <w:ind w:firstLine="480" w:firstLineChars="200"/>
        <w:rPr>
          <w:rFonts w:cs="Times New Roman"/>
          <w:szCs w:val="24"/>
        </w:rPr>
      </w:pPr>
      <w:r>
        <w:rPr>
          <w:rFonts w:hint="eastAsia" w:cs="Times New Roman"/>
          <w:szCs w:val="24"/>
        </w:rPr>
        <w:t>随着人们年龄的增长，脑部血管会越加脆弱，极容易引起脑卒中。大脑是带给人类多姿多彩生活的重要器官，所以识别脑卒中病灶十分重要，能够及早的发现脑卒中病灶并进行病情评估。基于上述的医学背景知识，从M</w:t>
      </w:r>
      <w:r>
        <w:rPr>
          <w:rFonts w:cs="Times New Roman"/>
          <w:szCs w:val="24"/>
        </w:rPr>
        <w:t>RI</w:t>
      </w:r>
      <w:r>
        <w:rPr>
          <w:rFonts w:hint="eastAsia" w:cs="Times New Roman"/>
          <w:szCs w:val="24"/>
        </w:rPr>
        <w:t>图像中自动化识别脑卒中并对病灶区域进行分割是十分具有研究意义的。本文首先对脑卒中病灶分割的背景、方法和面临的挑战进行了介绍。然后，对本文中的一些基础网络架构、注意力方法和损失函数进行了阐述。最后针对脑卒中分割所面临的挑战，设计出两个新的分割模型，具体如下：</w:t>
      </w:r>
    </w:p>
    <w:p>
      <w:pPr>
        <w:overflowPunct w:val="0"/>
        <w:ind w:firstLine="480" w:firstLineChars="200"/>
        <w:rPr>
          <w:rFonts w:cs="Times New Roman"/>
          <w:szCs w:val="24"/>
        </w:rPr>
      </w:pPr>
      <w:r>
        <w:rPr>
          <w:rFonts w:hint="eastAsia" w:cs="Times New Roman"/>
          <w:szCs w:val="24"/>
        </w:rPr>
        <w:t>(1)为了</w:t>
      </w:r>
      <w:r>
        <w:rPr>
          <w:rFonts w:cs="Times New Roman"/>
          <w:szCs w:val="24"/>
        </w:rPr>
        <w:t>在编码阶段</w:t>
      </w:r>
      <w:r>
        <w:rPr>
          <w:rFonts w:hint="eastAsia" w:cs="Times New Roman"/>
          <w:szCs w:val="24"/>
        </w:rPr>
        <w:t>捕获目标的空间和边界信息，我们设计了注意力引导多尺度恢复网络(A</w:t>
      </w:r>
      <w:r>
        <w:rPr>
          <w:rFonts w:cs="Times New Roman"/>
          <w:szCs w:val="24"/>
        </w:rPr>
        <w:t>GMR-N</w:t>
      </w:r>
      <w:r>
        <w:rPr>
          <w:rFonts w:hint="eastAsia" w:cs="Times New Roman"/>
          <w:szCs w:val="24"/>
        </w:rPr>
        <w:t>et</w:t>
      </w:r>
      <w:r>
        <w:rPr>
          <w:rFonts w:cs="Times New Roman"/>
          <w:szCs w:val="24"/>
        </w:rPr>
        <w:t>)</w:t>
      </w:r>
      <w:r>
        <w:rPr>
          <w:rFonts w:hint="eastAsia" w:cs="Times New Roman"/>
          <w:szCs w:val="24"/>
        </w:rPr>
        <w:t>，它</w:t>
      </w:r>
      <w:r>
        <w:rPr>
          <w:rFonts w:cs="Times New Roman"/>
          <w:szCs w:val="24"/>
        </w:rPr>
        <w:t>整合了</w:t>
      </w:r>
      <w:r>
        <w:rPr>
          <w:rFonts w:hint="eastAsia" w:cs="Times New Roman"/>
          <w:szCs w:val="24"/>
        </w:rPr>
        <w:t>粗粒度图像块注意力模块</w:t>
      </w:r>
      <w:r>
        <w:rPr>
          <w:rFonts w:cs="Times New Roman"/>
          <w:szCs w:val="24"/>
        </w:rPr>
        <w:t>和</w:t>
      </w:r>
      <w:r>
        <w:rPr>
          <w:rFonts w:hint="eastAsia" w:cs="Times New Roman"/>
          <w:szCs w:val="24"/>
        </w:rPr>
        <w:t>跨维度特征融合</w:t>
      </w:r>
      <w:r>
        <w:rPr>
          <w:rFonts w:cs="Times New Roman"/>
          <w:szCs w:val="24"/>
        </w:rPr>
        <w:t>模块。</w:t>
      </w:r>
      <w:r>
        <w:rPr>
          <w:rFonts w:hint="eastAsia" w:cs="Times New Roman"/>
          <w:szCs w:val="24"/>
        </w:rPr>
        <w:t>粗粒度图像块注意力</w:t>
      </w:r>
      <w:r>
        <w:rPr>
          <w:rFonts w:cs="Times New Roman"/>
          <w:szCs w:val="24"/>
        </w:rPr>
        <w:t>使用</w:t>
      </w:r>
      <w:r>
        <w:rPr>
          <w:rFonts w:hint="eastAsia" w:cs="Times New Roman"/>
          <w:szCs w:val="24"/>
        </w:rPr>
        <w:t>图像块级别的粗粒度</w:t>
      </w:r>
      <w:r>
        <w:rPr>
          <w:rFonts w:cs="Times New Roman"/>
          <w:szCs w:val="24"/>
        </w:rPr>
        <w:t>注意</w:t>
      </w:r>
      <w:r>
        <w:rPr>
          <w:rFonts w:hint="eastAsia" w:cs="Times New Roman"/>
          <w:szCs w:val="24"/>
        </w:rPr>
        <w:t>图引导</w:t>
      </w:r>
      <w:r>
        <w:rPr>
          <w:rFonts w:cs="Times New Roman"/>
          <w:szCs w:val="24"/>
        </w:rPr>
        <w:t>网络</w:t>
      </w:r>
      <w:r>
        <w:rPr>
          <w:rFonts w:hint="eastAsia" w:cs="Times New Roman"/>
          <w:szCs w:val="24"/>
        </w:rPr>
        <w:t>的注意力</w:t>
      </w:r>
      <w:r>
        <w:rPr>
          <w:rFonts w:cs="Times New Roman"/>
          <w:szCs w:val="24"/>
        </w:rPr>
        <w:t>集中在目标区域，以提取与目标高度相关的</w:t>
      </w:r>
      <w:r>
        <w:rPr>
          <w:rFonts w:hint="eastAsia" w:cs="Times New Roman"/>
          <w:szCs w:val="24"/>
        </w:rPr>
        <w:t>细节</w:t>
      </w:r>
      <w:r>
        <w:rPr>
          <w:rFonts w:cs="Times New Roman"/>
          <w:szCs w:val="24"/>
        </w:rPr>
        <w:t>特征</w:t>
      </w:r>
      <w:r>
        <w:rPr>
          <w:rFonts w:hint="eastAsia" w:cs="Times New Roman"/>
          <w:szCs w:val="24"/>
        </w:rPr>
        <w:t>，解决了编码阶段存在的类内不一致问题。跨维度特征融合模块结合不同维度的全局通道信息自适应地</w:t>
      </w:r>
      <w:r>
        <w:rPr>
          <w:rFonts w:cs="Times New Roman"/>
          <w:szCs w:val="24"/>
        </w:rPr>
        <w:t>融合</w:t>
      </w:r>
      <w:r>
        <w:rPr>
          <w:rFonts w:hint="eastAsia" w:cs="Times New Roman"/>
          <w:szCs w:val="24"/>
        </w:rPr>
        <w:t>2D</w:t>
      </w:r>
      <w:r>
        <w:rPr>
          <w:rFonts w:cs="Times New Roman"/>
          <w:szCs w:val="24"/>
        </w:rPr>
        <w:t>和</w:t>
      </w:r>
      <w:r>
        <w:rPr>
          <w:rFonts w:hint="eastAsia" w:cs="Times New Roman"/>
          <w:szCs w:val="24"/>
        </w:rPr>
        <w:t>3</w:t>
      </w:r>
      <w:r>
        <w:rPr>
          <w:rFonts w:cs="Times New Roman"/>
          <w:szCs w:val="24"/>
        </w:rPr>
        <w:t>D特征</w:t>
      </w:r>
      <w:r>
        <w:rPr>
          <w:rFonts w:hint="eastAsia" w:cs="Times New Roman"/>
          <w:szCs w:val="24"/>
        </w:rPr>
        <w:t>，</w:t>
      </w:r>
      <w:r>
        <w:rPr>
          <w:rFonts w:cs="Times New Roman"/>
          <w:szCs w:val="24"/>
        </w:rPr>
        <w:t>以</w:t>
      </w:r>
      <w:r>
        <w:rPr>
          <w:rFonts w:hint="eastAsia" w:cs="Times New Roman"/>
          <w:szCs w:val="24"/>
        </w:rPr>
        <w:t>细化2</w:t>
      </w:r>
      <w:r>
        <w:rPr>
          <w:rFonts w:cs="Times New Roman"/>
          <w:szCs w:val="24"/>
        </w:rPr>
        <w:t>D特征图的边界</w:t>
      </w:r>
      <w:r>
        <w:rPr>
          <w:rFonts w:hint="eastAsia" w:cs="Times New Roman"/>
          <w:szCs w:val="24"/>
        </w:rPr>
        <w:t>，有助于解决类间模糊问题</w:t>
      </w:r>
      <w:r>
        <w:rPr>
          <w:rFonts w:cs="Times New Roman"/>
          <w:szCs w:val="24"/>
        </w:rPr>
        <w:t>。</w:t>
      </w:r>
      <w:bookmarkStart w:id="301" w:name="_Hlk109200772"/>
      <w:r>
        <w:rPr>
          <w:rFonts w:hint="eastAsia" w:cs="Times New Roman"/>
          <w:szCs w:val="24"/>
        </w:rPr>
        <w:t>多尺度反卷积上采样</w:t>
      </w:r>
      <w:r>
        <w:rPr>
          <w:rFonts w:cs="Times New Roman"/>
          <w:szCs w:val="24"/>
        </w:rPr>
        <w:t>用于解码阶段，从经过多次</w:t>
      </w:r>
      <w:r>
        <w:rPr>
          <w:rFonts w:hint="eastAsia" w:cs="Times New Roman"/>
          <w:szCs w:val="24"/>
        </w:rPr>
        <w:t>下</w:t>
      </w:r>
      <w:r>
        <w:rPr>
          <w:rFonts w:cs="Times New Roman"/>
          <w:szCs w:val="24"/>
        </w:rPr>
        <w:t>采样的特征图中恢复</w:t>
      </w:r>
      <w:r>
        <w:rPr>
          <w:rFonts w:hint="eastAsia" w:cs="Times New Roman"/>
          <w:szCs w:val="24"/>
        </w:rPr>
        <w:t>目标的空间和边界信息</w:t>
      </w:r>
      <w:r>
        <w:rPr>
          <w:rFonts w:cs="Times New Roman"/>
          <w:szCs w:val="24"/>
        </w:rPr>
        <w:t>。AGMR-Net的主要优势在于使用了不同</w:t>
      </w:r>
      <w:r>
        <w:rPr>
          <w:rFonts w:hint="eastAsia" w:cs="Times New Roman"/>
          <w:szCs w:val="24"/>
        </w:rPr>
        <w:t>图像块</w:t>
      </w:r>
      <w:r>
        <w:rPr>
          <w:rFonts w:cs="Times New Roman"/>
          <w:szCs w:val="24"/>
        </w:rPr>
        <w:t>之间的空间</w:t>
      </w:r>
      <w:r>
        <w:rPr>
          <w:rFonts w:hint="eastAsia" w:cs="Times New Roman"/>
          <w:szCs w:val="24"/>
        </w:rPr>
        <w:t>上下文</w:t>
      </w:r>
      <w:r>
        <w:rPr>
          <w:rFonts w:cs="Times New Roman"/>
          <w:szCs w:val="24"/>
        </w:rPr>
        <w:t>信息</w:t>
      </w:r>
      <w:r>
        <w:rPr>
          <w:rFonts w:hint="eastAsia" w:cs="Times New Roman"/>
          <w:szCs w:val="24"/>
        </w:rPr>
        <w:t>、不同维度</w:t>
      </w:r>
      <w:r>
        <w:rPr>
          <w:rFonts w:cs="Times New Roman"/>
          <w:szCs w:val="24"/>
        </w:rPr>
        <w:t>之间的全局通道</w:t>
      </w:r>
      <w:r>
        <w:rPr>
          <w:rFonts w:hint="eastAsia" w:cs="Times New Roman"/>
          <w:szCs w:val="24"/>
        </w:rPr>
        <w:t>上下文</w:t>
      </w:r>
      <w:r>
        <w:rPr>
          <w:rFonts w:cs="Times New Roman"/>
          <w:szCs w:val="24"/>
        </w:rPr>
        <w:t>信息和多尺度</w:t>
      </w:r>
      <w:r>
        <w:rPr>
          <w:rFonts w:hint="eastAsia" w:cs="Times New Roman"/>
          <w:szCs w:val="24"/>
        </w:rPr>
        <w:t>上下文</w:t>
      </w:r>
      <w:r>
        <w:rPr>
          <w:rFonts w:cs="Times New Roman"/>
          <w:szCs w:val="24"/>
        </w:rPr>
        <w:t>信息，表明</w:t>
      </w:r>
      <w:r>
        <w:rPr>
          <w:rFonts w:hint="eastAsia" w:cs="Times New Roman"/>
          <w:szCs w:val="24"/>
        </w:rPr>
        <w:t>了上下文</w:t>
      </w:r>
      <w:r>
        <w:rPr>
          <w:rFonts w:cs="Times New Roman"/>
          <w:szCs w:val="24"/>
        </w:rPr>
        <w:t>信息的应用对提高</w:t>
      </w:r>
      <w:r>
        <w:rPr>
          <w:rFonts w:hint="eastAsia" w:cs="Times New Roman"/>
          <w:szCs w:val="24"/>
        </w:rPr>
        <w:t>分割</w:t>
      </w:r>
      <w:r>
        <w:rPr>
          <w:rFonts w:cs="Times New Roman"/>
          <w:szCs w:val="24"/>
        </w:rPr>
        <w:t>性能</w:t>
      </w:r>
      <w:r>
        <w:rPr>
          <w:rFonts w:hint="eastAsia" w:cs="Times New Roman"/>
          <w:szCs w:val="24"/>
        </w:rPr>
        <w:t>的</w:t>
      </w:r>
      <w:r>
        <w:rPr>
          <w:rFonts w:cs="Times New Roman"/>
          <w:szCs w:val="24"/>
        </w:rPr>
        <w:t>重要</w:t>
      </w:r>
      <w:r>
        <w:rPr>
          <w:rFonts w:hint="eastAsia" w:cs="Times New Roman"/>
          <w:szCs w:val="24"/>
        </w:rPr>
        <w:t>性</w:t>
      </w:r>
      <w:r>
        <w:rPr>
          <w:rFonts w:cs="Times New Roman"/>
          <w:szCs w:val="24"/>
        </w:rPr>
        <w:t>，与现有方法相比具有很大优势。</w:t>
      </w:r>
      <w:bookmarkEnd w:id="301"/>
    </w:p>
    <w:p>
      <w:pPr>
        <w:overflowPunct w:val="0"/>
        <w:ind w:firstLine="480" w:firstLineChars="200"/>
        <w:rPr>
          <w:rFonts w:cs="Times New Roman"/>
          <w:szCs w:val="24"/>
        </w:rPr>
      </w:pPr>
      <w:r>
        <w:rPr>
          <w:rFonts w:hint="eastAsia" w:cs="Times New Roman"/>
          <w:szCs w:val="24"/>
        </w:rPr>
        <w:t>(2)在A</w:t>
      </w:r>
      <w:r>
        <w:rPr>
          <w:rFonts w:cs="Times New Roman"/>
          <w:szCs w:val="24"/>
        </w:rPr>
        <w:t>GMR-N</w:t>
      </w:r>
      <w:r>
        <w:rPr>
          <w:rFonts w:hint="eastAsia" w:cs="Times New Roman"/>
          <w:szCs w:val="24"/>
        </w:rPr>
        <w:t>et的基础上，</w:t>
      </w:r>
      <w:r>
        <w:rPr>
          <w:rFonts w:cs="Times New Roman"/>
          <w:szCs w:val="24"/>
        </w:rPr>
        <w:t>为了</w:t>
      </w:r>
      <w:r>
        <w:rPr>
          <w:rFonts w:hint="eastAsia" w:cs="Times New Roman"/>
          <w:szCs w:val="24"/>
        </w:rPr>
        <w:t>更好的</w:t>
      </w:r>
      <w:r>
        <w:rPr>
          <w:rFonts w:cs="Times New Roman"/>
          <w:szCs w:val="24"/>
        </w:rPr>
        <w:t>解决</w:t>
      </w:r>
      <w:r>
        <w:rPr>
          <w:rFonts w:hint="eastAsia" w:cs="Times New Roman"/>
          <w:szCs w:val="24"/>
        </w:rPr>
        <w:t>正负样本不平衡和解码器阶段存在的类内不一致问题</w:t>
      </w:r>
      <w:r>
        <w:rPr>
          <w:rFonts w:cs="Times New Roman"/>
          <w:szCs w:val="24"/>
        </w:rPr>
        <w:t>，</w:t>
      </w:r>
      <w:r>
        <w:rPr>
          <w:rFonts w:hint="eastAsia" w:cs="Times New Roman"/>
          <w:szCs w:val="24"/>
        </w:rPr>
        <w:t>我们提出了目标感知监督残差学习网络(</w:t>
      </w:r>
      <w:r>
        <w:rPr>
          <w:rFonts w:cs="Times New Roman"/>
          <w:szCs w:val="24"/>
        </w:rPr>
        <w:t>TSRL-N</w:t>
      </w:r>
      <w:r>
        <w:rPr>
          <w:rFonts w:hint="eastAsia" w:cs="Times New Roman"/>
          <w:szCs w:val="24"/>
        </w:rPr>
        <w:t>et</w:t>
      </w:r>
      <w:r>
        <w:rPr>
          <w:rFonts w:cs="Times New Roman"/>
          <w:szCs w:val="24"/>
        </w:rPr>
        <w:t>)</w:t>
      </w:r>
      <w:r>
        <w:rPr>
          <w:rFonts w:hint="eastAsia" w:cs="Times New Roman"/>
          <w:szCs w:val="24"/>
        </w:rPr>
        <w:t>。首先，</w:t>
      </w:r>
      <w:r>
        <w:rPr>
          <w:rFonts w:cs="Times New Roman"/>
          <w:szCs w:val="24"/>
        </w:rPr>
        <w:t>我们提出了一个目标感知损失函数，通过划分聚焦</w:t>
      </w:r>
      <w:r>
        <w:rPr>
          <w:rFonts w:hint="eastAsia" w:cs="Times New Roman"/>
          <w:szCs w:val="24"/>
        </w:rPr>
        <w:t>样本</w:t>
      </w:r>
      <w:r>
        <w:rPr>
          <w:rFonts w:cs="Times New Roman"/>
          <w:szCs w:val="24"/>
        </w:rPr>
        <w:t>和分散</w:t>
      </w:r>
      <w:r>
        <w:rPr>
          <w:rFonts w:hint="eastAsia" w:cs="Times New Roman"/>
          <w:szCs w:val="24"/>
        </w:rPr>
        <w:t>样本并对其损失进行不同程度的</w:t>
      </w:r>
      <w:r>
        <w:rPr>
          <w:rFonts w:cs="Times New Roman"/>
          <w:szCs w:val="24"/>
        </w:rPr>
        <w:t>加权，</w:t>
      </w:r>
      <w:r>
        <w:rPr>
          <w:rFonts w:hint="eastAsia" w:cs="Times New Roman"/>
          <w:szCs w:val="24"/>
        </w:rPr>
        <w:t>更好的</w:t>
      </w:r>
      <w:r>
        <w:rPr>
          <w:rFonts w:cs="Times New Roman"/>
          <w:szCs w:val="24"/>
        </w:rPr>
        <w:t>平衡召回率和精确</w:t>
      </w:r>
      <w:r>
        <w:rPr>
          <w:rFonts w:hint="eastAsia" w:cs="Times New Roman"/>
          <w:szCs w:val="24"/>
        </w:rPr>
        <w:t>率</w:t>
      </w:r>
      <w:r>
        <w:rPr>
          <w:rFonts w:cs="Times New Roman"/>
          <w:szCs w:val="24"/>
        </w:rPr>
        <w:t>。我们进一步结合</w:t>
      </w:r>
      <w:r>
        <w:rPr>
          <w:rFonts w:hint="eastAsia" w:cs="Times New Roman"/>
          <w:szCs w:val="24"/>
        </w:rPr>
        <w:t>正向</w:t>
      </w:r>
      <w:r>
        <w:rPr>
          <w:rFonts w:cs="Times New Roman"/>
          <w:szCs w:val="24"/>
        </w:rPr>
        <w:t>和</w:t>
      </w:r>
      <w:r>
        <w:rPr>
          <w:rFonts w:hint="eastAsia" w:cs="Times New Roman"/>
          <w:szCs w:val="24"/>
        </w:rPr>
        <w:t>反向</w:t>
      </w:r>
      <w:r>
        <w:rPr>
          <w:rFonts w:cs="Times New Roman"/>
          <w:szCs w:val="24"/>
        </w:rPr>
        <w:t>注意力</w:t>
      </w:r>
      <w:r>
        <w:rPr>
          <w:rFonts w:hint="eastAsia" w:cs="Times New Roman"/>
          <w:szCs w:val="24"/>
        </w:rPr>
        <w:t>，</w:t>
      </w:r>
      <w:r>
        <w:rPr>
          <w:rFonts w:cs="Times New Roman"/>
          <w:szCs w:val="24"/>
        </w:rPr>
        <w:t>提出了一个粗粒度</w:t>
      </w:r>
      <w:r>
        <w:rPr>
          <w:rFonts w:hint="eastAsia" w:cs="Times New Roman"/>
          <w:szCs w:val="24"/>
        </w:rPr>
        <w:t>残差</w:t>
      </w:r>
      <w:r>
        <w:rPr>
          <w:rFonts w:cs="Times New Roman"/>
          <w:szCs w:val="24"/>
        </w:rPr>
        <w:t>学习模块，在解码阶段提供目标</w:t>
      </w:r>
      <w:r>
        <w:rPr>
          <w:rFonts w:hint="eastAsia" w:cs="Times New Roman"/>
          <w:szCs w:val="24"/>
        </w:rPr>
        <w:t>残差特征的空间</w:t>
      </w:r>
      <w:r>
        <w:rPr>
          <w:rFonts w:cs="Times New Roman"/>
          <w:szCs w:val="24"/>
        </w:rPr>
        <w:t>信息，帮助网络恢复目标</w:t>
      </w:r>
      <w:r>
        <w:rPr>
          <w:rFonts w:hint="eastAsia" w:cs="Times New Roman"/>
          <w:szCs w:val="24"/>
        </w:rPr>
        <w:t>的残差</w:t>
      </w:r>
      <w:r>
        <w:rPr>
          <w:rFonts w:cs="Times New Roman"/>
          <w:szCs w:val="24"/>
        </w:rPr>
        <w:t>细节信息以提高召回率，同时避免</w:t>
      </w:r>
      <w:r>
        <w:rPr>
          <w:rFonts w:hint="eastAsia" w:cs="Times New Roman"/>
          <w:szCs w:val="24"/>
        </w:rPr>
        <w:t>了</w:t>
      </w:r>
      <w:r>
        <w:rPr>
          <w:rFonts w:cs="Times New Roman"/>
          <w:szCs w:val="24"/>
        </w:rPr>
        <w:t>网络</w:t>
      </w:r>
      <w:r>
        <w:rPr>
          <w:rFonts w:hint="eastAsia" w:cs="Times New Roman"/>
          <w:szCs w:val="24"/>
        </w:rPr>
        <w:t>受到</w:t>
      </w:r>
      <w:r>
        <w:rPr>
          <w:rFonts w:cs="Times New Roman"/>
          <w:szCs w:val="24"/>
        </w:rPr>
        <w:t>背景噪声的干扰以提高精确</w:t>
      </w:r>
      <w:r>
        <w:rPr>
          <w:rFonts w:hint="eastAsia" w:cs="Times New Roman"/>
          <w:szCs w:val="24"/>
        </w:rPr>
        <w:t>率</w:t>
      </w:r>
      <w:r>
        <w:rPr>
          <w:rFonts w:cs="Times New Roman"/>
          <w:szCs w:val="24"/>
        </w:rPr>
        <w:t>。</w:t>
      </w:r>
    </w:p>
    <w:p>
      <w:pPr>
        <w:overflowPunct w:val="0"/>
        <w:ind w:firstLine="480" w:firstLineChars="200"/>
        <w:rPr>
          <w:rFonts w:cs="Times New Roman"/>
          <w:szCs w:val="24"/>
        </w:rPr>
      </w:pPr>
      <w:r>
        <w:rPr>
          <w:rFonts w:hint="eastAsia" w:cs="Times New Roman"/>
          <w:szCs w:val="24"/>
        </w:rPr>
        <w:t>虽然我们的方法在脑卒中分割领域取得了一定的成果，但是我们的注意力方式和损失函数的设计都是采用了一种粗粒度的思想，仍然存在一些有待解决的问题。而且基于现在的实验方式和数据集的获取方式，我们认为仍然不能应对临床中脑卒中面临的实际问题。所以对未来的研究工作和方向进行了展望：</w:t>
      </w:r>
    </w:p>
    <w:p>
      <w:pPr>
        <w:overflowPunct w:val="0"/>
        <w:ind w:firstLine="480" w:firstLineChars="200"/>
        <w:rPr>
          <w:rFonts w:cs="Times New Roman"/>
          <w:szCs w:val="24"/>
        </w:rPr>
      </w:pPr>
      <w:r>
        <w:rPr>
          <w:rFonts w:hint="eastAsia" w:cs="Times New Roman"/>
          <w:szCs w:val="24"/>
        </w:rPr>
        <w:t>(</w:t>
      </w:r>
      <w:r>
        <w:rPr>
          <w:rFonts w:cs="Times New Roman"/>
          <w:szCs w:val="24"/>
        </w:rPr>
        <w:t>1</w:t>
      </w:r>
      <w:r>
        <w:rPr>
          <w:rFonts w:hint="eastAsia" w:cs="Times New Roman"/>
          <w:szCs w:val="24"/>
        </w:rPr>
        <w:t>)粗粒度方法的缺陷。因为我们的注意力和损失函数的聚焦区域扩展方式都可以理解为是一种图像块级的粗粒度方式，但是粗粒度有它自身的缺陷，就是面对大目标分割时是无用的。而且在本文中，由于经过四次的池化，最终编码器的特征图大小是1</w:t>
      </w:r>
      <w:r>
        <w:rPr>
          <w:rFonts w:cs="Times New Roman"/>
          <w:szCs w:val="24"/>
        </w:rPr>
        <w:t>2*12</w:t>
      </w:r>
      <w:r>
        <w:rPr>
          <w:rFonts w:hint="eastAsia" w:cs="Times New Roman"/>
          <w:szCs w:val="24"/>
        </w:rPr>
        <w:t>，为了仍然保持一种粗粒度的方式，此时粗粒度图像块的大小为2</w:t>
      </w:r>
      <w:r>
        <w:rPr>
          <w:rFonts w:cs="Times New Roman"/>
          <w:szCs w:val="24"/>
        </w:rPr>
        <w:t>*2</w:t>
      </w:r>
      <w:r>
        <w:rPr>
          <w:rFonts w:hint="eastAsia" w:cs="Times New Roman"/>
          <w:szCs w:val="24"/>
        </w:rPr>
        <w:t>。所以我们把整个图像等分成3</w:t>
      </w:r>
      <w:r>
        <w:rPr>
          <w:rFonts w:cs="Times New Roman"/>
          <w:szCs w:val="24"/>
        </w:rPr>
        <w:t>6</w:t>
      </w:r>
      <w:r>
        <w:rPr>
          <w:rFonts w:hint="eastAsia" w:cs="Times New Roman"/>
          <w:szCs w:val="24"/>
        </w:rPr>
        <w:t>个图像块，但这只局限于1</w:t>
      </w:r>
      <w:r>
        <w:rPr>
          <w:rFonts w:cs="Times New Roman"/>
          <w:szCs w:val="24"/>
        </w:rPr>
        <w:t>92*192</w:t>
      </w:r>
      <w:r>
        <w:rPr>
          <w:rFonts w:hint="eastAsia" w:cs="Times New Roman"/>
          <w:szCs w:val="24"/>
        </w:rPr>
        <w:t>和四次池化的网络。粗粒度图像块的大小选择也是值得探讨的问题，我们认为可以充分的考虑多粒度图像块的信息来辅助分割，例如，每层的注意力粒度不同或者一层内集成多种粒度的注意力。</w:t>
      </w:r>
    </w:p>
    <w:p>
      <w:pPr>
        <w:overflowPunct w:val="0"/>
        <w:ind w:firstLine="480" w:firstLineChars="200"/>
        <w:rPr>
          <w:rFonts w:cs="Times New Roman"/>
          <w:szCs w:val="24"/>
        </w:rPr>
      </w:pPr>
      <w:r>
        <w:rPr>
          <w:rFonts w:cs="Times New Roman"/>
          <w:szCs w:val="24"/>
        </w:rPr>
        <w:t>(2)</w:t>
      </w:r>
      <w:r>
        <w:rPr>
          <w:rFonts w:hint="eastAsia" w:cs="Times New Roman"/>
          <w:szCs w:val="24"/>
        </w:rPr>
        <w:t>数据集采集的缺陷。医学图像标注的成本是十分巨大的，不仅涉及病人的隐私，也需要消耗专业医生大量的时间，非医学类的科研人员无法对难识别的病灶进行标注，所以造成了脑卒中数据集的短缺，而少量的数据并不能使模型有效的学习目标的特征。在本文中，我们采用的是公开的脑卒中分割数据集，他们都是经过专家的筛选和标注的。但是在实际的数据集采集中，由于检测的机器不同或者病人的姿势的问题，造成的图像缺陷，我们的方法无疑是不能有效应对这些图像的。所以大量有效和符合临床应用的数据集对于进一步的优化模型和推动模型的实际应用是十分有效的。</w:t>
      </w:r>
    </w:p>
    <w:p>
      <w:pPr>
        <w:overflowPunct w:val="0"/>
        <w:ind w:firstLine="480" w:firstLineChars="200"/>
        <w:rPr>
          <w:rFonts w:cs="Times New Roman"/>
          <w:szCs w:val="24"/>
        </w:rPr>
      </w:pPr>
    </w:p>
    <w:p>
      <w:pPr>
        <w:overflowPunct w:val="0"/>
        <w:ind w:firstLine="480" w:firstLineChars="200"/>
        <w:rPr>
          <w:rFonts w:cs="Times New Roman"/>
          <w:szCs w:val="24"/>
        </w:rPr>
      </w:pPr>
    </w:p>
    <w:p>
      <w:pPr>
        <w:overflowPunct w:val="0"/>
        <w:ind w:firstLine="480" w:firstLineChars="200"/>
        <w:rPr>
          <w:rFonts w:cs="Times New Roman"/>
          <w:szCs w:val="24"/>
        </w:rPr>
      </w:pPr>
    </w:p>
    <w:p>
      <w:pPr>
        <w:overflowPunct w:val="0"/>
        <w:ind w:firstLine="480" w:firstLineChars="200"/>
        <w:rPr>
          <w:rFonts w:cs="Times New Roman"/>
          <w:szCs w:val="24"/>
        </w:rPr>
      </w:pPr>
    </w:p>
    <w:p>
      <w:pPr>
        <w:overflowPunct w:val="0"/>
        <w:ind w:firstLine="480" w:firstLineChars="200"/>
        <w:rPr>
          <w:rFonts w:cs="Times New Roman"/>
          <w:szCs w:val="24"/>
        </w:rPr>
      </w:pPr>
    </w:p>
    <w:p>
      <w:pPr>
        <w:overflowPunct w:val="0"/>
        <w:ind w:firstLine="480" w:firstLineChars="200"/>
        <w:rPr>
          <w:rFonts w:cs="Times New Roman"/>
          <w:szCs w:val="24"/>
        </w:rPr>
      </w:pPr>
    </w:p>
    <w:p>
      <w:pPr>
        <w:overflowPunct w:val="0"/>
        <w:ind w:firstLine="480" w:firstLineChars="200"/>
        <w:rPr>
          <w:rFonts w:cs="Times New Roman"/>
          <w:szCs w:val="24"/>
        </w:rPr>
      </w:pPr>
    </w:p>
    <w:p/>
    <w:p>
      <w:pPr>
        <w:widowControl/>
        <w:jc w:val="left"/>
        <w:rPr>
          <w:rFonts w:ascii="宋体" w:hAnsi="宋体" w:cs="宋体"/>
          <w:b/>
          <w:bCs/>
          <w:kern w:val="36"/>
          <w:sz w:val="48"/>
          <w:szCs w:val="48"/>
        </w:rPr>
      </w:pPr>
    </w:p>
    <w:p>
      <w:pPr>
        <w:widowControl/>
        <w:jc w:val="left"/>
        <w:rPr>
          <w:rFonts w:ascii="宋体" w:hAnsi="宋体" w:cs="宋体"/>
          <w:b/>
          <w:bCs/>
          <w:kern w:val="36"/>
          <w:sz w:val="48"/>
          <w:szCs w:val="48"/>
        </w:rPr>
      </w:pPr>
      <w:r>
        <w:br w:type="page"/>
      </w:r>
    </w:p>
    <w:p>
      <w:pPr>
        <w:pStyle w:val="2"/>
        <w:spacing w:before="156" w:after="156"/>
      </w:pPr>
      <w:bookmarkStart w:id="302" w:name="_Toc130735782"/>
      <w:r>
        <w:rPr>
          <w:rFonts w:hint="eastAsia"/>
        </w:rPr>
        <w:t>参考文献</w:t>
      </w:r>
      <w:bookmarkEnd w:id="302"/>
    </w:p>
    <w:p>
      <w:pPr>
        <w:pStyle w:val="39"/>
        <w:ind w:left="720" w:hanging="720"/>
        <w:rPr>
          <w:rFonts w:ascii="Times New Roman" w:hAnsi="Times New Roman"/>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ADDIN EN.REFLIST </w:instrText>
      </w:r>
      <w:r>
        <w:rPr>
          <w:rFonts w:ascii="Times New Roman" w:hAnsi="Times New Roman" w:eastAsia="宋体"/>
          <w:sz w:val="24"/>
          <w:szCs w:val="24"/>
        </w:rPr>
        <w:fldChar w:fldCharType="separate"/>
      </w:r>
      <w:bookmarkStart w:id="303" w:name="_ENREF_1"/>
      <w:r>
        <w:rPr>
          <w:rFonts w:ascii="Times New Roman" w:hAnsi="Times New Roman"/>
          <w:sz w:val="24"/>
          <w:szCs w:val="24"/>
        </w:rPr>
        <w:t>[1]</w:t>
      </w:r>
      <w:r>
        <w:rPr>
          <w:rFonts w:ascii="Times New Roman" w:hAnsi="Times New Roman"/>
          <w:sz w:val="24"/>
          <w:szCs w:val="24"/>
        </w:rPr>
        <w:tab/>
      </w:r>
      <w:r>
        <w:rPr>
          <w:rFonts w:ascii="Times New Roman" w:hAnsi="Times New Roman"/>
          <w:sz w:val="24"/>
          <w:szCs w:val="24"/>
        </w:rPr>
        <w:t>Virani S S, Alonso A, Aparicio H J, et al. Heart disease and stroke statistics—2021 update: a report from the American Heart Association[J]. Circulation, 2021,143(8): e254-e743.</w:t>
      </w:r>
      <w:bookmarkEnd w:id="303"/>
    </w:p>
    <w:p>
      <w:pPr>
        <w:pStyle w:val="39"/>
        <w:ind w:left="720" w:hanging="720"/>
        <w:rPr>
          <w:rFonts w:ascii="Times New Roman" w:hAnsi="Times New Roman"/>
          <w:sz w:val="24"/>
          <w:szCs w:val="24"/>
        </w:rPr>
      </w:pPr>
      <w:bookmarkStart w:id="304" w:name="_ENREF_2"/>
      <w:r>
        <w:rPr>
          <w:rFonts w:ascii="Times New Roman" w:hAnsi="Times New Roman"/>
          <w:sz w:val="24"/>
          <w:szCs w:val="24"/>
        </w:rPr>
        <w:t>[2]</w:t>
      </w:r>
      <w:r>
        <w:rPr>
          <w:rFonts w:ascii="Times New Roman" w:hAnsi="Times New Roman"/>
          <w:sz w:val="24"/>
          <w:szCs w:val="24"/>
        </w:rPr>
        <w:tab/>
      </w:r>
      <w:r>
        <w:rPr>
          <w:rFonts w:ascii="Times New Roman" w:hAnsi="Times New Roman"/>
          <w:sz w:val="24"/>
          <w:szCs w:val="24"/>
        </w:rPr>
        <w:t>Grysiewicz R A, Thomas K, Pandey D K. Epidemiology of Ischemic and Hemorrhagic Stroke: Incidence, Prevalence, Mortality, and Risk Factors[J]. Neurologic Clinics, 2008,26(4): 871-895.</w:t>
      </w:r>
      <w:bookmarkEnd w:id="304"/>
    </w:p>
    <w:p>
      <w:pPr>
        <w:pStyle w:val="39"/>
        <w:ind w:left="720" w:hanging="720"/>
        <w:rPr>
          <w:rFonts w:ascii="Times New Roman" w:hAnsi="Times New Roman"/>
          <w:sz w:val="24"/>
          <w:szCs w:val="24"/>
        </w:rPr>
      </w:pPr>
      <w:bookmarkStart w:id="305" w:name="_ENREF_3"/>
      <w:r>
        <w:rPr>
          <w:rFonts w:ascii="Times New Roman" w:hAnsi="Times New Roman"/>
          <w:sz w:val="24"/>
          <w:szCs w:val="24"/>
        </w:rPr>
        <w:t>[3]</w:t>
      </w:r>
      <w:r>
        <w:rPr>
          <w:rFonts w:ascii="Times New Roman" w:hAnsi="Times New Roman"/>
          <w:sz w:val="24"/>
          <w:szCs w:val="24"/>
        </w:rPr>
        <w:tab/>
      </w:r>
      <w:r>
        <w:rPr>
          <w:rFonts w:ascii="Times New Roman" w:hAnsi="Times New Roman"/>
          <w:sz w:val="24"/>
          <w:szCs w:val="24"/>
        </w:rPr>
        <w:t>Sirsat M S, Fermé E, Câmara J. Machine learning for brain stroke: a review[J]. Journal of Stroke and Cerebrovascular Diseases, 2020,29(10): 105162.</w:t>
      </w:r>
      <w:bookmarkEnd w:id="305"/>
    </w:p>
    <w:p>
      <w:pPr>
        <w:pStyle w:val="39"/>
        <w:ind w:left="720" w:hanging="720"/>
        <w:rPr>
          <w:rFonts w:ascii="Times New Roman" w:hAnsi="Times New Roman"/>
          <w:sz w:val="24"/>
          <w:szCs w:val="24"/>
        </w:rPr>
      </w:pPr>
      <w:bookmarkStart w:id="306" w:name="_ENREF_4"/>
      <w:r>
        <w:rPr>
          <w:rFonts w:ascii="Times New Roman" w:hAnsi="Times New Roman"/>
          <w:sz w:val="24"/>
          <w:szCs w:val="24"/>
        </w:rPr>
        <w:t>[4]</w:t>
      </w:r>
      <w:r>
        <w:rPr>
          <w:rFonts w:ascii="Times New Roman" w:hAnsi="Times New Roman"/>
          <w:sz w:val="24"/>
          <w:szCs w:val="24"/>
        </w:rPr>
        <w:tab/>
      </w:r>
      <w:r>
        <w:rPr>
          <w:rFonts w:ascii="Times New Roman" w:hAnsi="Times New Roman"/>
          <w:sz w:val="24"/>
          <w:szCs w:val="24"/>
        </w:rPr>
        <w:t>Wang Y, Liu H, Liu Y, et al. Deep learning framework for hemorrhagic stroke segmentation and detection[C]. BIBE 2018; International Conference on Biological Information and Biomedical Engineering, 2018: 1-6.</w:t>
      </w:r>
      <w:bookmarkEnd w:id="306"/>
    </w:p>
    <w:p>
      <w:pPr>
        <w:pStyle w:val="39"/>
        <w:ind w:left="720" w:hanging="720"/>
        <w:rPr>
          <w:rFonts w:ascii="Times New Roman" w:hAnsi="Times New Roman"/>
          <w:sz w:val="24"/>
          <w:szCs w:val="24"/>
        </w:rPr>
      </w:pPr>
      <w:bookmarkStart w:id="307" w:name="_ENREF_5"/>
      <w:r>
        <w:rPr>
          <w:rFonts w:ascii="Times New Roman" w:hAnsi="Times New Roman"/>
          <w:sz w:val="24"/>
          <w:szCs w:val="24"/>
        </w:rPr>
        <w:t>[5]</w:t>
      </w:r>
      <w:r>
        <w:rPr>
          <w:rFonts w:ascii="Times New Roman" w:hAnsi="Times New Roman"/>
          <w:sz w:val="24"/>
          <w:szCs w:val="24"/>
        </w:rPr>
        <w:tab/>
      </w:r>
      <w:r>
        <w:rPr>
          <w:rFonts w:ascii="Times New Roman" w:hAnsi="Times New Roman"/>
          <w:sz w:val="24"/>
          <w:szCs w:val="24"/>
        </w:rPr>
        <w:t>Demeestere J, Wouters A, Christensen S, et al. Review of perfusion imaging in acute ischemic stroke: from time to tissue[J]. Stroke, 2020,51(3): 1017-1024.</w:t>
      </w:r>
      <w:bookmarkEnd w:id="307"/>
    </w:p>
    <w:p>
      <w:pPr>
        <w:pStyle w:val="39"/>
        <w:ind w:left="720" w:hanging="720"/>
        <w:rPr>
          <w:rFonts w:ascii="Times New Roman" w:hAnsi="Times New Roman"/>
          <w:sz w:val="24"/>
          <w:szCs w:val="24"/>
        </w:rPr>
      </w:pPr>
      <w:bookmarkStart w:id="308" w:name="_ENREF_6"/>
      <w:r>
        <w:rPr>
          <w:rFonts w:ascii="Times New Roman" w:hAnsi="Times New Roman"/>
          <w:sz w:val="24"/>
          <w:szCs w:val="24"/>
        </w:rPr>
        <w:t>[6]</w:t>
      </w:r>
      <w:r>
        <w:rPr>
          <w:rFonts w:ascii="Times New Roman" w:hAnsi="Times New Roman"/>
          <w:sz w:val="24"/>
          <w:szCs w:val="24"/>
        </w:rPr>
        <w:tab/>
      </w:r>
      <w:r>
        <w:rPr>
          <w:rFonts w:ascii="Times New Roman" w:hAnsi="Times New Roman"/>
          <w:sz w:val="24"/>
          <w:szCs w:val="24"/>
        </w:rPr>
        <w:t>Goyal M, Menon B K, Van Zwam W H, et al. Endovascular thrombectomy after large-vessel ischaemic stroke: a meta-analysis of individual patient data from five randomised trials[J]. The Lancet, 2016,387(10029): 1723-1731.</w:t>
      </w:r>
      <w:bookmarkEnd w:id="308"/>
    </w:p>
    <w:p>
      <w:pPr>
        <w:pStyle w:val="39"/>
        <w:ind w:left="720" w:hanging="720"/>
        <w:rPr>
          <w:rFonts w:ascii="Times New Roman" w:hAnsi="Times New Roman"/>
          <w:sz w:val="24"/>
          <w:szCs w:val="24"/>
        </w:rPr>
      </w:pPr>
      <w:bookmarkStart w:id="309" w:name="_ENREF_7"/>
      <w:r>
        <w:rPr>
          <w:rFonts w:ascii="Times New Roman" w:hAnsi="Times New Roman"/>
          <w:sz w:val="24"/>
          <w:szCs w:val="24"/>
        </w:rPr>
        <w:t>[7]</w:t>
      </w:r>
      <w:r>
        <w:rPr>
          <w:rFonts w:ascii="Times New Roman" w:hAnsi="Times New Roman"/>
          <w:sz w:val="24"/>
          <w:szCs w:val="24"/>
        </w:rPr>
        <w:tab/>
      </w:r>
      <w:r>
        <w:rPr>
          <w:rFonts w:ascii="Times New Roman" w:hAnsi="Times New Roman"/>
          <w:sz w:val="24"/>
          <w:szCs w:val="24"/>
        </w:rPr>
        <w:t>Zhang L, Song R, Wang Y, et al. Ischemic stroke lesion segmentation using multi-plane information fusion[J]. IEEE Access, 2020,8: 45715-45725.</w:t>
      </w:r>
      <w:bookmarkEnd w:id="309"/>
    </w:p>
    <w:p>
      <w:pPr>
        <w:pStyle w:val="39"/>
        <w:ind w:left="720" w:hanging="720"/>
        <w:rPr>
          <w:rFonts w:ascii="Times New Roman" w:hAnsi="Times New Roman"/>
          <w:sz w:val="24"/>
          <w:szCs w:val="24"/>
        </w:rPr>
      </w:pPr>
      <w:bookmarkStart w:id="310" w:name="_ENREF_8"/>
      <w:r>
        <w:rPr>
          <w:rFonts w:ascii="Times New Roman" w:hAnsi="Times New Roman"/>
          <w:sz w:val="24"/>
          <w:szCs w:val="24"/>
        </w:rPr>
        <w:t>[8]</w:t>
      </w:r>
      <w:r>
        <w:rPr>
          <w:rFonts w:ascii="Times New Roman" w:hAnsi="Times New Roman"/>
          <w:sz w:val="24"/>
          <w:szCs w:val="24"/>
        </w:rPr>
        <w:tab/>
      </w:r>
      <w:r>
        <w:rPr>
          <w:rFonts w:ascii="Times New Roman" w:hAnsi="Times New Roman"/>
          <w:sz w:val="24"/>
          <w:szCs w:val="24"/>
        </w:rPr>
        <w:t>Alquhayz H, Tufail H Z, Raza B. The multi-level classification network (MCN) with modified residual U-Net for ischemic stroke lesions segmentation from ATLAS[J]. Computers in Biology and Medicine, 2022,151: 106332.</w:t>
      </w:r>
      <w:bookmarkEnd w:id="310"/>
    </w:p>
    <w:p>
      <w:pPr>
        <w:pStyle w:val="39"/>
        <w:ind w:left="720" w:hanging="720"/>
        <w:rPr>
          <w:rFonts w:ascii="Times New Roman" w:hAnsi="Times New Roman"/>
          <w:sz w:val="24"/>
          <w:szCs w:val="24"/>
        </w:rPr>
      </w:pPr>
      <w:bookmarkStart w:id="311" w:name="_ENREF_9"/>
      <w:r>
        <w:rPr>
          <w:rFonts w:ascii="Times New Roman" w:hAnsi="Times New Roman"/>
          <w:sz w:val="24"/>
          <w:szCs w:val="24"/>
        </w:rPr>
        <w:t>[9]</w:t>
      </w:r>
      <w:r>
        <w:rPr>
          <w:rFonts w:ascii="Times New Roman" w:hAnsi="Times New Roman"/>
          <w:sz w:val="24"/>
          <w:szCs w:val="24"/>
        </w:rPr>
        <w:tab/>
      </w:r>
      <w:r>
        <w:rPr>
          <w:rFonts w:ascii="Times New Roman" w:hAnsi="Times New Roman"/>
          <w:sz w:val="24"/>
          <w:szCs w:val="24"/>
        </w:rPr>
        <w:t>Liu C, Zeng X, Liang K, et al. Improved Brain Lesion Segmentation with Anatomical Priors from Healthy Subjects[C]. International Conference on Medical Image Computing and Computer Assisted Intervention (MICCAI), 2021: 186-195.</w:t>
      </w:r>
      <w:bookmarkEnd w:id="311"/>
    </w:p>
    <w:p>
      <w:pPr>
        <w:pStyle w:val="39"/>
        <w:ind w:left="720" w:hanging="720"/>
        <w:rPr>
          <w:rFonts w:ascii="Times New Roman" w:hAnsi="Times New Roman"/>
          <w:sz w:val="24"/>
          <w:szCs w:val="24"/>
        </w:rPr>
      </w:pPr>
      <w:bookmarkStart w:id="312" w:name="_ENREF_10"/>
      <w:r>
        <w:rPr>
          <w:rFonts w:ascii="Times New Roman" w:hAnsi="Times New Roman"/>
          <w:sz w:val="24"/>
          <w:szCs w:val="24"/>
        </w:rPr>
        <w:t>[10]</w:t>
      </w:r>
      <w:r>
        <w:rPr>
          <w:rFonts w:ascii="Times New Roman" w:hAnsi="Times New Roman"/>
          <w:sz w:val="24"/>
          <w:szCs w:val="24"/>
        </w:rPr>
        <w:tab/>
      </w:r>
      <w:r>
        <w:rPr>
          <w:rFonts w:ascii="Times New Roman" w:hAnsi="Times New Roman"/>
          <w:sz w:val="24"/>
          <w:szCs w:val="24"/>
        </w:rPr>
        <w:t>Prakash K N B, Gupta V, Hu J, et al. Automatic processing of diffusion-weighted ischemic stroke images based on divergence measures: slice and hemisphere identification, and stroke region segmentation[J]. International Journal of Computer Assisted Radiology and Surgery, 2008,3(6): 559-570.</w:t>
      </w:r>
      <w:bookmarkEnd w:id="312"/>
    </w:p>
    <w:p>
      <w:pPr>
        <w:pStyle w:val="39"/>
        <w:ind w:left="720" w:hanging="720"/>
        <w:rPr>
          <w:rFonts w:ascii="Times New Roman" w:hAnsi="Times New Roman"/>
          <w:sz w:val="24"/>
          <w:szCs w:val="24"/>
        </w:rPr>
      </w:pPr>
      <w:bookmarkStart w:id="313" w:name="_ENREF_11"/>
      <w:r>
        <w:rPr>
          <w:rFonts w:ascii="Times New Roman" w:hAnsi="Times New Roman"/>
          <w:sz w:val="24"/>
          <w:szCs w:val="24"/>
        </w:rPr>
        <w:t>[11]</w:t>
      </w:r>
      <w:r>
        <w:rPr>
          <w:rFonts w:ascii="Times New Roman" w:hAnsi="Times New Roman"/>
          <w:sz w:val="24"/>
          <w:szCs w:val="24"/>
        </w:rPr>
        <w:tab/>
      </w:r>
      <w:r>
        <w:rPr>
          <w:rFonts w:ascii="Times New Roman" w:hAnsi="Times New Roman"/>
          <w:sz w:val="24"/>
          <w:szCs w:val="24"/>
        </w:rPr>
        <w:t>Mitra J, Bourgeat P, Fripp J, et al. Lesion segmentation from multimodal MRI using random forest following ischemic stroke[J]. NeuroImage, 2014,98: 324-335.</w:t>
      </w:r>
      <w:bookmarkEnd w:id="313"/>
    </w:p>
    <w:p>
      <w:pPr>
        <w:pStyle w:val="39"/>
        <w:ind w:left="720" w:hanging="720"/>
        <w:rPr>
          <w:rFonts w:ascii="Times New Roman" w:hAnsi="Times New Roman"/>
          <w:sz w:val="24"/>
          <w:szCs w:val="24"/>
        </w:rPr>
      </w:pPr>
      <w:bookmarkStart w:id="314" w:name="_ENREF_12"/>
      <w:r>
        <w:rPr>
          <w:rFonts w:ascii="Times New Roman" w:hAnsi="Times New Roman"/>
          <w:sz w:val="24"/>
          <w:szCs w:val="24"/>
        </w:rPr>
        <w:t>[12]</w:t>
      </w:r>
      <w:r>
        <w:rPr>
          <w:rFonts w:ascii="Times New Roman" w:hAnsi="Times New Roman"/>
          <w:sz w:val="24"/>
          <w:szCs w:val="24"/>
        </w:rPr>
        <w:tab/>
      </w:r>
      <w:r>
        <w:rPr>
          <w:rFonts w:ascii="Times New Roman" w:hAnsi="Times New Roman"/>
          <w:sz w:val="24"/>
          <w:szCs w:val="24"/>
        </w:rPr>
        <w:t>Mujumdar S, Varma R, Kishore L T. A novel framework for segmentation of stroke lesions in Diffusion Weighted MRI using multiple b-value data[C]. Proceedings of the 21st International Conference on Pattern Recognition (ICPR2012), 2012: 3762-3765.</w:t>
      </w:r>
      <w:bookmarkEnd w:id="314"/>
    </w:p>
    <w:p>
      <w:pPr>
        <w:pStyle w:val="39"/>
        <w:ind w:left="720" w:hanging="720"/>
        <w:rPr>
          <w:rFonts w:ascii="Times New Roman" w:hAnsi="Times New Roman"/>
          <w:sz w:val="24"/>
          <w:szCs w:val="24"/>
        </w:rPr>
      </w:pPr>
      <w:bookmarkStart w:id="315" w:name="_ENREF_13"/>
      <w:r>
        <w:rPr>
          <w:rFonts w:ascii="Times New Roman" w:hAnsi="Times New Roman"/>
          <w:sz w:val="24"/>
          <w:szCs w:val="24"/>
        </w:rPr>
        <w:t>[13]</w:t>
      </w:r>
      <w:r>
        <w:rPr>
          <w:rFonts w:ascii="Times New Roman" w:hAnsi="Times New Roman"/>
          <w:sz w:val="24"/>
          <w:szCs w:val="24"/>
        </w:rPr>
        <w:tab/>
      </w:r>
      <w:r>
        <w:rPr>
          <w:rFonts w:ascii="Times New Roman" w:hAnsi="Times New Roman"/>
          <w:sz w:val="24"/>
          <w:szCs w:val="24"/>
        </w:rPr>
        <w:t>Chan T F, Vese L A. Active contours without edges[J]. IEEE Transactions on Image Processing, 2001,10(2): 266-277.</w:t>
      </w:r>
      <w:bookmarkEnd w:id="315"/>
    </w:p>
    <w:p>
      <w:pPr>
        <w:pStyle w:val="39"/>
        <w:ind w:left="720" w:hanging="720"/>
        <w:rPr>
          <w:rFonts w:ascii="Times New Roman" w:hAnsi="Times New Roman"/>
          <w:sz w:val="24"/>
          <w:szCs w:val="24"/>
        </w:rPr>
      </w:pPr>
      <w:bookmarkStart w:id="316" w:name="_ENREF_14"/>
      <w:r>
        <w:rPr>
          <w:rFonts w:ascii="Times New Roman" w:hAnsi="Times New Roman"/>
          <w:sz w:val="24"/>
          <w:szCs w:val="24"/>
        </w:rPr>
        <w:t>[14]</w:t>
      </w:r>
      <w:r>
        <w:rPr>
          <w:rFonts w:ascii="Times New Roman" w:hAnsi="Times New Roman"/>
          <w:sz w:val="24"/>
          <w:szCs w:val="24"/>
        </w:rPr>
        <w:tab/>
      </w:r>
      <w:r>
        <w:rPr>
          <w:rFonts w:ascii="Times New Roman" w:hAnsi="Times New Roman"/>
          <w:sz w:val="24"/>
          <w:szCs w:val="24"/>
        </w:rPr>
        <w:t>Qin X, Fan D-P, Huang C, et al. Boundary-Aware Segmentation Network for Mobile and Web Applications[J]. ArXiv, 2021,abs/2101.04704.</w:t>
      </w:r>
      <w:bookmarkEnd w:id="316"/>
    </w:p>
    <w:p>
      <w:pPr>
        <w:pStyle w:val="39"/>
        <w:ind w:left="720" w:hanging="720"/>
        <w:rPr>
          <w:rFonts w:ascii="Times New Roman" w:hAnsi="Times New Roman"/>
          <w:sz w:val="24"/>
          <w:szCs w:val="24"/>
        </w:rPr>
      </w:pPr>
      <w:bookmarkStart w:id="317" w:name="_ENREF_15"/>
      <w:r>
        <w:rPr>
          <w:rFonts w:ascii="Times New Roman" w:hAnsi="Times New Roman"/>
          <w:sz w:val="24"/>
          <w:szCs w:val="24"/>
        </w:rPr>
        <w:t>[15]</w:t>
      </w:r>
      <w:r>
        <w:rPr>
          <w:rFonts w:ascii="Times New Roman" w:hAnsi="Times New Roman"/>
          <w:sz w:val="24"/>
          <w:szCs w:val="24"/>
        </w:rPr>
        <w:tab/>
      </w:r>
      <w:r>
        <w:rPr>
          <w:rFonts w:ascii="Times New Roman" w:hAnsi="Times New Roman"/>
          <w:sz w:val="24"/>
          <w:szCs w:val="24"/>
        </w:rPr>
        <w:t>Ronneberger O, Fischer P, Brox T. U-Net: Convolutional Networks for Biomedical Image Segmentation[C]. Medical Image Computing and Computer-Assisted Intervention – MICCAI 2015, 2015: 234-241.</w:t>
      </w:r>
      <w:bookmarkEnd w:id="317"/>
    </w:p>
    <w:p>
      <w:pPr>
        <w:pStyle w:val="39"/>
        <w:ind w:left="720" w:hanging="720"/>
        <w:rPr>
          <w:rFonts w:ascii="Times New Roman" w:hAnsi="Times New Roman"/>
          <w:sz w:val="24"/>
          <w:szCs w:val="24"/>
        </w:rPr>
      </w:pPr>
      <w:bookmarkStart w:id="318" w:name="_ENREF_16"/>
      <w:r>
        <w:rPr>
          <w:rFonts w:ascii="Times New Roman" w:hAnsi="Times New Roman"/>
          <w:sz w:val="24"/>
          <w:szCs w:val="24"/>
        </w:rPr>
        <w:t>[16]</w:t>
      </w:r>
      <w:r>
        <w:rPr>
          <w:rFonts w:ascii="Times New Roman" w:hAnsi="Times New Roman"/>
          <w:sz w:val="24"/>
          <w:szCs w:val="24"/>
        </w:rPr>
        <w:tab/>
      </w:r>
      <w:r>
        <w:rPr>
          <w:rFonts w:ascii="Times New Roman" w:hAnsi="Times New Roman"/>
          <w:sz w:val="24"/>
          <w:szCs w:val="24"/>
        </w:rPr>
        <w:t>Yang H, Huang W, Qi K, et al. CLCI-Net: Cross-Level Fusion and Context Inference Networks for Lesion Segmentation of Chronic Stroke[C]. Medical Image Computing and Computer Assisted Intervention – MICCAI 2019, 2019: 266-274.</w:t>
      </w:r>
      <w:bookmarkEnd w:id="318"/>
    </w:p>
    <w:p>
      <w:pPr>
        <w:pStyle w:val="39"/>
        <w:ind w:left="720" w:hanging="720"/>
        <w:rPr>
          <w:rFonts w:ascii="Times New Roman" w:hAnsi="Times New Roman"/>
          <w:sz w:val="24"/>
          <w:szCs w:val="24"/>
        </w:rPr>
      </w:pPr>
      <w:bookmarkStart w:id="319" w:name="_ENREF_17"/>
      <w:r>
        <w:rPr>
          <w:rFonts w:ascii="Times New Roman" w:hAnsi="Times New Roman"/>
          <w:sz w:val="24"/>
          <w:szCs w:val="24"/>
        </w:rPr>
        <w:t>[17]</w:t>
      </w:r>
      <w:r>
        <w:rPr>
          <w:rFonts w:ascii="Times New Roman" w:hAnsi="Times New Roman"/>
          <w:sz w:val="24"/>
          <w:szCs w:val="24"/>
        </w:rPr>
        <w:tab/>
      </w:r>
      <w:r>
        <w:rPr>
          <w:rFonts w:ascii="Times New Roman" w:hAnsi="Times New Roman"/>
          <w:sz w:val="24"/>
          <w:szCs w:val="24"/>
        </w:rPr>
        <w:t>Chen L-C, Papandreou G, Schroff F, et al. Rethinking Atrous Convolution for Semantic Image Segmentation[J]. ArXiv, 2017,abs/1706.05587.</w:t>
      </w:r>
      <w:bookmarkEnd w:id="319"/>
    </w:p>
    <w:p>
      <w:pPr>
        <w:pStyle w:val="39"/>
        <w:ind w:left="720" w:hanging="720"/>
        <w:rPr>
          <w:rFonts w:ascii="Times New Roman" w:hAnsi="Times New Roman"/>
          <w:sz w:val="24"/>
          <w:szCs w:val="24"/>
        </w:rPr>
      </w:pPr>
      <w:bookmarkStart w:id="320" w:name="_ENREF_18"/>
      <w:r>
        <w:rPr>
          <w:rFonts w:ascii="Times New Roman" w:hAnsi="Times New Roman"/>
          <w:sz w:val="24"/>
          <w:szCs w:val="24"/>
        </w:rPr>
        <w:t>[18]</w:t>
      </w:r>
      <w:r>
        <w:rPr>
          <w:rFonts w:ascii="Times New Roman" w:hAnsi="Times New Roman"/>
          <w:sz w:val="24"/>
          <w:szCs w:val="24"/>
        </w:rPr>
        <w:tab/>
      </w:r>
      <w:r>
        <w:rPr>
          <w:rFonts w:ascii="Times New Roman" w:hAnsi="Times New Roman"/>
          <w:sz w:val="24"/>
          <w:szCs w:val="24"/>
        </w:rPr>
        <w:t>Hochreiter S, Schmidhuber J. Long short-term memory[J]. Neural computation, 1997,9(8): 1735-1780.</w:t>
      </w:r>
      <w:bookmarkEnd w:id="320"/>
    </w:p>
    <w:p>
      <w:pPr>
        <w:pStyle w:val="39"/>
        <w:ind w:left="720" w:hanging="720"/>
        <w:rPr>
          <w:rFonts w:ascii="Times New Roman" w:hAnsi="Times New Roman"/>
          <w:sz w:val="24"/>
          <w:szCs w:val="24"/>
        </w:rPr>
      </w:pPr>
      <w:bookmarkStart w:id="321" w:name="_ENREF_19"/>
      <w:r>
        <w:rPr>
          <w:rFonts w:ascii="Times New Roman" w:hAnsi="Times New Roman"/>
          <w:sz w:val="24"/>
          <w:szCs w:val="24"/>
        </w:rPr>
        <w:t>[19]</w:t>
      </w:r>
      <w:r>
        <w:rPr>
          <w:rFonts w:ascii="Times New Roman" w:hAnsi="Times New Roman"/>
          <w:sz w:val="24"/>
          <w:szCs w:val="24"/>
        </w:rPr>
        <w:tab/>
      </w:r>
      <w:r>
        <w:rPr>
          <w:rFonts w:ascii="Times New Roman" w:hAnsi="Times New Roman"/>
          <w:sz w:val="24"/>
          <w:szCs w:val="24"/>
        </w:rPr>
        <w:t>Sinha A, Dolz J. Multi-Scale Self-Guided Attention for Medical Image Segmentation[J]. IEEE Journal of Biomedical and Health Informatics, 2021,25(1): 121-130.</w:t>
      </w:r>
      <w:bookmarkEnd w:id="321"/>
    </w:p>
    <w:p>
      <w:pPr>
        <w:pStyle w:val="39"/>
        <w:ind w:left="720" w:hanging="720"/>
        <w:rPr>
          <w:rFonts w:ascii="Times New Roman" w:hAnsi="Times New Roman"/>
          <w:sz w:val="24"/>
          <w:szCs w:val="24"/>
        </w:rPr>
      </w:pPr>
      <w:bookmarkStart w:id="322" w:name="_ENREF_20"/>
      <w:r>
        <w:rPr>
          <w:rFonts w:ascii="Times New Roman" w:hAnsi="Times New Roman"/>
          <w:sz w:val="24"/>
          <w:szCs w:val="24"/>
        </w:rPr>
        <w:t>[20]</w:t>
      </w:r>
      <w:r>
        <w:rPr>
          <w:rFonts w:ascii="Times New Roman" w:hAnsi="Times New Roman"/>
          <w:sz w:val="24"/>
          <w:szCs w:val="24"/>
        </w:rPr>
        <w:tab/>
      </w:r>
      <w:r>
        <w:rPr>
          <w:rFonts w:ascii="Times New Roman" w:hAnsi="Times New Roman"/>
          <w:sz w:val="24"/>
          <w:szCs w:val="24"/>
        </w:rPr>
        <w:t>Qi K, Yang H, Li C, et al. X-Net: Brain Stroke Lesion Segmentation Based on Depthwise Separable Convolution and Long-Range Dependencies[C]. Medical Image Computing and Computer Assisted Intervention – MICCAI 2019, 2019: 247-255.</w:t>
      </w:r>
      <w:bookmarkEnd w:id="322"/>
    </w:p>
    <w:p>
      <w:pPr>
        <w:pStyle w:val="39"/>
        <w:ind w:left="720" w:hanging="720"/>
        <w:rPr>
          <w:rFonts w:ascii="Times New Roman" w:hAnsi="Times New Roman"/>
          <w:sz w:val="24"/>
          <w:szCs w:val="24"/>
        </w:rPr>
      </w:pPr>
      <w:bookmarkStart w:id="323" w:name="_ENREF_21"/>
      <w:r>
        <w:rPr>
          <w:rFonts w:ascii="Times New Roman" w:hAnsi="Times New Roman"/>
          <w:sz w:val="24"/>
          <w:szCs w:val="24"/>
        </w:rPr>
        <w:t>[21]</w:t>
      </w:r>
      <w:r>
        <w:rPr>
          <w:rFonts w:ascii="Times New Roman" w:hAnsi="Times New Roman"/>
          <w:sz w:val="24"/>
          <w:szCs w:val="24"/>
        </w:rPr>
        <w:tab/>
      </w:r>
      <w:r>
        <w:rPr>
          <w:rFonts w:ascii="Times New Roman" w:hAnsi="Times New Roman"/>
          <w:sz w:val="24"/>
          <w:szCs w:val="24"/>
        </w:rPr>
        <w:t>Chollet F. Xception: Deep Learning with Depthwise Separable Convolutions[C]. 2017 IEEE Conference on Computer Vision and Pattern Recognition (CVPR), 2017: 1800-1807.</w:t>
      </w:r>
      <w:bookmarkEnd w:id="323"/>
    </w:p>
    <w:p>
      <w:pPr>
        <w:pStyle w:val="39"/>
        <w:ind w:left="720" w:hanging="720"/>
        <w:rPr>
          <w:rFonts w:ascii="Times New Roman" w:hAnsi="Times New Roman"/>
          <w:sz w:val="24"/>
          <w:szCs w:val="24"/>
        </w:rPr>
      </w:pPr>
      <w:bookmarkStart w:id="324" w:name="_ENREF_22"/>
      <w:r>
        <w:rPr>
          <w:rFonts w:ascii="Times New Roman" w:hAnsi="Times New Roman"/>
          <w:sz w:val="24"/>
          <w:szCs w:val="24"/>
        </w:rPr>
        <w:t>[22]</w:t>
      </w:r>
      <w:r>
        <w:rPr>
          <w:rFonts w:ascii="Times New Roman" w:hAnsi="Times New Roman"/>
          <w:sz w:val="24"/>
          <w:szCs w:val="24"/>
        </w:rPr>
        <w:tab/>
      </w:r>
      <w:r>
        <w:rPr>
          <w:rFonts w:ascii="Times New Roman" w:hAnsi="Times New Roman"/>
          <w:sz w:val="24"/>
          <w:szCs w:val="24"/>
        </w:rPr>
        <w:t>Khezrpour S, Seyedarabi H, Razavi S N, et al. Automatic segmentation of the brain stroke lesions from MR flair scans using improved U-net framework[J]. Biomedical Signal Processing and Control, 2022,78: 103978.</w:t>
      </w:r>
      <w:bookmarkEnd w:id="324"/>
    </w:p>
    <w:p>
      <w:pPr>
        <w:pStyle w:val="39"/>
        <w:ind w:left="720" w:hanging="720"/>
        <w:rPr>
          <w:rFonts w:ascii="Times New Roman" w:hAnsi="Times New Roman"/>
          <w:sz w:val="24"/>
          <w:szCs w:val="24"/>
        </w:rPr>
      </w:pPr>
      <w:bookmarkStart w:id="325" w:name="_ENREF_23"/>
      <w:r>
        <w:rPr>
          <w:rFonts w:ascii="Times New Roman" w:hAnsi="Times New Roman"/>
          <w:sz w:val="24"/>
          <w:szCs w:val="24"/>
        </w:rPr>
        <w:t>[23]</w:t>
      </w:r>
      <w:r>
        <w:rPr>
          <w:rFonts w:ascii="Times New Roman" w:hAnsi="Times New Roman"/>
          <w:sz w:val="24"/>
          <w:szCs w:val="24"/>
        </w:rPr>
        <w:tab/>
      </w:r>
      <w:r>
        <w:rPr>
          <w:rFonts w:ascii="宋体" w:hAnsi="宋体" w:eastAsia="宋体"/>
          <w:sz w:val="24"/>
          <w:szCs w:val="24"/>
        </w:rPr>
        <w:t xml:space="preserve">贾小慧, 张雪英, 王夙喆, </w:t>
      </w:r>
      <w:r>
        <w:rPr>
          <w:rFonts w:hint="eastAsia" w:ascii="宋体" w:hAnsi="宋体" w:eastAsia="宋体"/>
          <w:sz w:val="24"/>
          <w:szCs w:val="24"/>
        </w:rPr>
        <w:t>等</w:t>
      </w:r>
      <w:r>
        <w:rPr>
          <w:rFonts w:ascii="Times New Roman" w:hAnsi="Times New Roman"/>
          <w:sz w:val="24"/>
          <w:szCs w:val="24"/>
        </w:rPr>
        <w:t xml:space="preserve">. </w:t>
      </w:r>
      <w:r>
        <w:rPr>
          <w:rFonts w:ascii="宋体" w:hAnsi="宋体" w:eastAsia="宋体"/>
          <w:sz w:val="24"/>
          <w:szCs w:val="24"/>
        </w:rPr>
        <w:t>基于双向循环U-Net模型的脑卒中病灶分割方法</w:t>
      </w:r>
      <w:r>
        <w:rPr>
          <w:rFonts w:ascii="Times New Roman" w:hAnsi="Times New Roman"/>
          <w:sz w:val="24"/>
          <w:szCs w:val="24"/>
        </w:rPr>
        <w:t xml:space="preserve">[J]. </w:t>
      </w:r>
      <w:r>
        <w:rPr>
          <w:rFonts w:ascii="宋体" w:hAnsi="宋体" w:eastAsia="宋体"/>
          <w:sz w:val="24"/>
          <w:szCs w:val="24"/>
        </w:rPr>
        <w:t>太原理工大学学报</w:t>
      </w:r>
      <w:r>
        <w:rPr>
          <w:rFonts w:ascii="Times New Roman" w:hAnsi="Times New Roman"/>
          <w:sz w:val="24"/>
          <w:szCs w:val="24"/>
        </w:rPr>
        <w:t>, 2022,53(06): 1127-1133.</w:t>
      </w:r>
      <w:bookmarkEnd w:id="325"/>
    </w:p>
    <w:p>
      <w:pPr>
        <w:pStyle w:val="39"/>
        <w:ind w:left="720" w:hanging="720"/>
        <w:rPr>
          <w:rFonts w:ascii="Times New Roman" w:hAnsi="Times New Roman"/>
          <w:sz w:val="24"/>
          <w:szCs w:val="24"/>
        </w:rPr>
      </w:pPr>
      <w:bookmarkStart w:id="326" w:name="_ENREF_24"/>
      <w:r>
        <w:rPr>
          <w:rFonts w:ascii="Times New Roman" w:hAnsi="Times New Roman"/>
          <w:sz w:val="24"/>
          <w:szCs w:val="24"/>
        </w:rPr>
        <w:t>[24]</w:t>
      </w:r>
      <w:r>
        <w:rPr>
          <w:rFonts w:ascii="Times New Roman" w:hAnsi="Times New Roman"/>
          <w:sz w:val="24"/>
          <w:szCs w:val="24"/>
        </w:rPr>
        <w:tab/>
      </w:r>
      <w:r>
        <w:rPr>
          <w:rFonts w:ascii="Times New Roman" w:hAnsi="Times New Roman"/>
          <w:sz w:val="24"/>
          <w:szCs w:val="24"/>
        </w:rPr>
        <w:t>Zaremba W, Sutskever I, Vinyals O. Recurrent Neural Network Regularization[J]. ArXiv, 2014,abs/1409.2329.</w:t>
      </w:r>
      <w:bookmarkEnd w:id="326"/>
    </w:p>
    <w:p>
      <w:pPr>
        <w:pStyle w:val="39"/>
        <w:ind w:left="720" w:hanging="720"/>
        <w:rPr>
          <w:rFonts w:ascii="Times New Roman" w:hAnsi="Times New Roman"/>
          <w:sz w:val="24"/>
          <w:szCs w:val="24"/>
        </w:rPr>
      </w:pPr>
      <w:bookmarkStart w:id="327" w:name="_ENREF_25"/>
      <w:r>
        <w:rPr>
          <w:rFonts w:ascii="Times New Roman" w:hAnsi="Times New Roman"/>
          <w:sz w:val="24"/>
          <w:szCs w:val="24"/>
        </w:rPr>
        <w:t>[25]</w:t>
      </w:r>
      <w:r>
        <w:rPr>
          <w:rFonts w:ascii="Times New Roman" w:hAnsi="Times New Roman"/>
          <w:sz w:val="24"/>
          <w:szCs w:val="24"/>
        </w:rPr>
        <w:tab/>
      </w:r>
      <w:r>
        <w:rPr>
          <w:rFonts w:ascii="Times New Roman" w:hAnsi="Times New Roman"/>
          <w:sz w:val="24"/>
          <w:szCs w:val="24"/>
        </w:rPr>
        <w:t>Liu L, Kurgan L, Wu F-X, et al. Attention convolutional neural network for accurate segmentation and quantification of lesions in ischemic stroke disease[J]. Medical Image Analysis, 2020,65: 101791.</w:t>
      </w:r>
      <w:bookmarkEnd w:id="327"/>
    </w:p>
    <w:p>
      <w:pPr>
        <w:pStyle w:val="39"/>
        <w:ind w:left="720" w:hanging="720"/>
        <w:rPr>
          <w:rFonts w:ascii="Times New Roman" w:hAnsi="Times New Roman"/>
          <w:sz w:val="24"/>
          <w:szCs w:val="24"/>
        </w:rPr>
      </w:pPr>
      <w:bookmarkStart w:id="328" w:name="_ENREF_26"/>
      <w:r>
        <w:rPr>
          <w:rFonts w:ascii="Times New Roman" w:hAnsi="Times New Roman"/>
          <w:sz w:val="24"/>
          <w:szCs w:val="24"/>
        </w:rPr>
        <w:t>[26]</w:t>
      </w:r>
      <w:r>
        <w:rPr>
          <w:rFonts w:ascii="Times New Roman" w:hAnsi="Times New Roman"/>
          <w:sz w:val="24"/>
          <w:szCs w:val="24"/>
        </w:rPr>
        <w:tab/>
      </w:r>
      <w:r>
        <w:rPr>
          <w:rFonts w:ascii="Times New Roman" w:hAnsi="Times New Roman"/>
          <w:sz w:val="24"/>
          <w:szCs w:val="24"/>
        </w:rPr>
        <w:t>Zhou Y, Huang W, Dong P, et al. D-UNet: A Dimension-Fusion U Shape Network for Chronic Stroke Lesion Segmentation[J]. IEEE/ACM Transactions on Computational Biology and Bioinformatics, 2021,18(3): 940-950.</w:t>
      </w:r>
      <w:bookmarkEnd w:id="328"/>
    </w:p>
    <w:p>
      <w:pPr>
        <w:pStyle w:val="39"/>
        <w:ind w:left="720" w:hanging="720"/>
        <w:rPr>
          <w:rFonts w:ascii="Times New Roman" w:hAnsi="Times New Roman"/>
          <w:sz w:val="24"/>
          <w:szCs w:val="24"/>
        </w:rPr>
      </w:pPr>
      <w:bookmarkStart w:id="329" w:name="_ENREF_27"/>
      <w:r>
        <w:rPr>
          <w:rFonts w:ascii="Times New Roman" w:hAnsi="Times New Roman"/>
          <w:sz w:val="24"/>
          <w:szCs w:val="24"/>
        </w:rPr>
        <w:t>[27]</w:t>
      </w:r>
      <w:r>
        <w:rPr>
          <w:rFonts w:ascii="Times New Roman" w:hAnsi="Times New Roman"/>
          <w:sz w:val="24"/>
          <w:szCs w:val="24"/>
        </w:rPr>
        <w:tab/>
      </w:r>
      <w:r>
        <w:rPr>
          <w:rFonts w:ascii="Times New Roman" w:hAnsi="Times New Roman"/>
          <w:sz w:val="24"/>
          <w:szCs w:val="24"/>
        </w:rPr>
        <w:t>Akal O, Peng Z, Hermosillo G. ComboNet: Combined 2D &amp; 3D Architecture for Aorta Segmentation[J]. ArXiv, 2020,abs/2006.05325.</w:t>
      </w:r>
      <w:bookmarkEnd w:id="329"/>
    </w:p>
    <w:p>
      <w:pPr>
        <w:pStyle w:val="39"/>
        <w:ind w:left="720" w:hanging="720"/>
        <w:rPr>
          <w:rFonts w:ascii="Times New Roman" w:hAnsi="Times New Roman"/>
          <w:sz w:val="24"/>
          <w:szCs w:val="24"/>
        </w:rPr>
      </w:pPr>
      <w:bookmarkStart w:id="330" w:name="_ENREF_28"/>
      <w:r>
        <w:rPr>
          <w:rFonts w:ascii="Times New Roman" w:hAnsi="Times New Roman"/>
          <w:sz w:val="24"/>
          <w:szCs w:val="24"/>
        </w:rPr>
        <w:t>[28]</w:t>
      </w:r>
      <w:r>
        <w:rPr>
          <w:rFonts w:ascii="Times New Roman" w:hAnsi="Times New Roman"/>
          <w:sz w:val="24"/>
          <w:szCs w:val="24"/>
        </w:rPr>
        <w:tab/>
      </w:r>
      <w:r>
        <w:rPr>
          <w:rFonts w:ascii="Times New Roman" w:hAnsi="Times New Roman"/>
          <w:sz w:val="24"/>
          <w:szCs w:val="24"/>
        </w:rPr>
        <w:t>Yalçın S, Vural H. Brain stroke classification and segmentation using encoder-decoder based deep convolutional neural networks[J]. Computers in Biology and Medicine, 2022,149: 105941.</w:t>
      </w:r>
      <w:bookmarkEnd w:id="330"/>
    </w:p>
    <w:p>
      <w:pPr>
        <w:pStyle w:val="39"/>
        <w:ind w:left="720" w:hanging="720"/>
        <w:rPr>
          <w:rFonts w:ascii="Times New Roman" w:hAnsi="Times New Roman"/>
          <w:sz w:val="24"/>
          <w:szCs w:val="24"/>
        </w:rPr>
      </w:pPr>
      <w:bookmarkStart w:id="331" w:name="_ENREF_29"/>
      <w:r>
        <w:rPr>
          <w:rFonts w:ascii="Times New Roman" w:hAnsi="Times New Roman"/>
          <w:sz w:val="24"/>
          <w:szCs w:val="24"/>
        </w:rPr>
        <w:t>[29]</w:t>
      </w:r>
      <w:r>
        <w:rPr>
          <w:rFonts w:ascii="Times New Roman" w:hAnsi="Times New Roman"/>
          <w:sz w:val="24"/>
          <w:szCs w:val="24"/>
        </w:rPr>
        <w:tab/>
      </w:r>
      <w:r>
        <w:rPr>
          <w:rFonts w:ascii="Times New Roman" w:hAnsi="Times New Roman"/>
          <w:sz w:val="24"/>
          <w:szCs w:val="24"/>
        </w:rPr>
        <w:t>Wang H, Cao J, Feng J, et al. Mixed 2D and 3D convolutional network with multi-scale context for lesion segmentation in breast DCE-MRI[J]. Biomedical Signal Processing and Control, 2021,68: 102607.</w:t>
      </w:r>
      <w:bookmarkEnd w:id="331"/>
    </w:p>
    <w:p>
      <w:pPr>
        <w:pStyle w:val="39"/>
        <w:ind w:left="720" w:hanging="720"/>
        <w:rPr>
          <w:rFonts w:ascii="Times New Roman" w:hAnsi="Times New Roman"/>
          <w:sz w:val="24"/>
          <w:szCs w:val="24"/>
        </w:rPr>
      </w:pPr>
      <w:bookmarkStart w:id="332" w:name="_ENREF_30"/>
      <w:r>
        <w:rPr>
          <w:rFonts w:ascii="Times New Roman" w:hAnsi="Times New Roman"/>
          <w:sz w:val="24"/>
          <w:szCs w:val="24"/>
        </w:rPr>
        <w:t>[30]</w:t>
      </w:r>
      <w:r>
        <w:rPr>
          <w:rFonts w:ascii="Times New Roman" w:hAnsi="Times New Roman"/>
          <w:sz w:val="24"/>
          <w:szCs w:val="24"/>
        </w:rPr>
        <w:tab/>
      </w:r>
      <w:r>
        <w:rPr>
          <w:rFonts w:ascii="Times New Roman" w:hAnsi="Times New Roman"/>
          <w:sz w:val="24"/>
          <w:szCs w:val="24"/>
        </w:rPr>
        <w:t>Fang C, Li G, Pan C, et al. Globally Guided Progressive Fusion Network for 3D Pancreas Segmentation[C]. Medical Image Computing and Computer Assisted Intervention – MICCAI 2019, 2019: 210-218.</w:t>
      </w:r>
      <w:bookmarkEnd w:id="332"/>
    </w:p>
    <w:p>
      <w:pPr>
        <w:pStyle w:val="39"/>
        <w:ind w:left="720" w:hanging="720"/>
        <w:rPr>
          <w:rFonts w:ascii="Times New Roman" w:hAnsi="Times New Roman"/>
          <w:sz w:val="24"/>
          <w:szCs w:val="24"/>
        </w:rPr>
      </w:pPr>
      <w:bookmarkStart w:id="333" w:name="_ENREF_31"/>
      <w:r>
        <w:rPr>
          <w:rFonts w:ascii="Times New Roman" w:hAnsi="Times New Roman"/>
          <w:sz w:val="24"/>
          <w:szCs w:val="24"/>
        </w:rPr>
        <w:t>[31]</w:t>
      </w:r>
      <w:r>
        <w:rPr>
          <w:rFonts w:ascii="Times New Roman" w:hAnsi="Times New Roman"/>
          <w:sz w:val="24"/>
          <w:szCs w:val="24"/>
        </w:rPr>
        <w:tab/>
      </w:r>
      <w:r>
        <w:rPr>
          <w:rFonts w:ascii="Times New Roman" w:hAnsi="Times New Roman"/>
          <w:sz w:val="24"/>
          <w:szCs w:val="24"/>
        </w:rPr>
        <w:t>Wu H, Wang W, Zhong J, et al. SCS-Net: A Scale and Context Sensitive Network for Retinal Vessel Segmentation[J]. Medical Image Analysis, 2021,70: 102025.</w:t>
      </w:r>
      <w:bookmarkEnd w:id="333"/>
    </w:p>
    <w:p>
      <w:pPr>
        <w:pStyle w:val="39"/>
        <w:ind w:left="720" w:hanging="720"/>
        <w:rPr>
          <w:rFonts w:ascii="Times New Roman" w:hAnsi="Times New Roman"/>
          <w:sz w:val="24"/>
          <w:szCs w:val="24"/>
        </w:rPr>
      </w:pPr>
      <w:bookmarkStart w:id="334" w:name="_ENREF_32"/>
      <w:r>
        <w:rPr>
          <w:rFonts w:ascii="Times New Roman" w:hAnsi="Times New Roman"/>
          <w:sz w:val="24"/>
          <w:szCs w:val="24"/>
        </w:rPr>
        <w:t>[32]</w:t>
      </w:r>
      <w:r>
        <w:rPr>
          <w:rFonts w:ascii="Times New Roman" w:hAnsi="Times New Roman"/>
          <w:sz w:val="24"/>
          <w:szCs w:val="24"/>
        </w:rPr>
        <w:tab/>
      </w:r>
      <w:r>
        <w:rPr>
          <w:rFonts w:ascii="Times New Roman" w:hAnsi="Times New Roman"/>
          <w:sz w:val="24"/>
          <w:szCs w:val="24"/>
        </w:rPr>
        <w:t>Hu J, Shen L, Albanie S, et al. Squeeze-and-Excitation Networks[J]. IEEE Transactions on Pattern Analysis and Machine Intelligence, 2020,42(8): 2011-2023.</w:t>
      </w:r>
      <w:bookmarkEnd w:id="334"/>
    </w:p>
    <w:p>
      <w:pPr>
        <w:pStyle w:val="39"/>
        <w:ind w:left="720" w:hanging="720"/>
        <w:rPr>
          <w:rFonts w:ascii="Times New Roman" w:hAnsi="Times New Roman"/>
          <w:sz w:val="24"/>
          <w:szCs w:val="24"/>
        </w:rPr>
      </w:pPr>
      <w:bookmarkStart w:id="335" w:name="_ENREF_33"/>
      <w:r>
        <w:rPr>
          <w:rFonts w:ascii="Times New Roman" w:hAnsi="Times New Roman"/>
          <w:sz w:val="24"/>
          <w:szCs w:val="24"/>
        </w:rPr>
        <w:t>[33]</w:t>
      </w:r>
      <w:r>
        <w:rPr>
          <w:rFonts w:ascii="Times New Roman" w:hAnsi="Times New Roman"/>
          <w:sz w:val="24"/>
          <w:szCs w:val="24"/>
        </w:rPr>
        <w:tab/>
      </w:r>
      <w:r>
        <w:rPr>
          <w:rFonts w:ascii="Times New Roman" w:hAnsi="Times New Roman"/>
          <w:sz w:val="24"/>
          <w:szCs w:val="24"/>
        </w:rPr>
        <w:t>Woo S, Park J, Lee J-Y, et al. CBAM: Convolutional Block Attention Module[C]. Computer Vision – ECCV 2018, 2018: 3-19.</w:t>
      </w:r>
      <w:bookmarkEnd w:id="335"/>
    </w:p>
    <w:p>
      <w:pPr>
        <w:pStyle w:val="39"/>
        <w:ind w:left="720" w:hanging="720"/>
        <w:rPr>
          <w:rFonts w:ascii="Times New Roman" w:hAnsi="Times New Roman"/>
          <w:sz w:val="24"/>
          <w:szCs w:val="24"/>
        </w:rPr>
      </w:pPr>
      <w:bookmarkStart w:id="336" w:name="_ENREF_34"/>
      <w:r>
        <w:rPr>
          <w:rFonts w:ascii="Times New Roman" w:hAnsi="Times New Roman"/>
          <w:sz w:val="24"/>
          <w:szCs w:val="24"/>
        </w:rPr>
        <w:t>[34]</w:t>
      </w:r>
      <w:r>
        <w:rPr>
          <w:rFonts w:ascii="Times New Roman" w:hAnsi="Times New Roman"/>
          <w:sz w:val="24"/>
          <w:szCs w:val="24"/>
        </w:rPr>
        <w:tab/>
      </w:r>
      <w:r>
        <w:rPr>
          <w:rFonts w:ascii="Times New Roman" w:hAnsi="Times New Roman"/>
          <w:sz w:val="24"/>
          <w:szCs w:val="24"/>
        </w:rPr>
        <w:t>Wang Q, Wu B, Zhu P, et al. ECA-Net: Efficient Channel Attention for Deep Convolutional Neural Networks[C]. 2020 IEEE/CVF Conference on Computer Vision and Pattern Recognition (CVPR), 2020: 11531-11539.</w:t>
      </w:r>
      <w:bookmarkEnd w:id="336"/>
    </w:p>
    <w:p>
      <w:pPr>
        <w:pStyle w:val="39"/>
        <w:ind w:left="720" w:hanging="720"/>
        <w:rPr>
          <w:rFonts w:ascii="Times New Roman" w:hAnsi="Times New Roman"/>
          <w:sz w:val="24"/>
          <w:szCs w:val="24"/>
        </w:rPr>
      </w:pPr>
      <w:bookmarkStart w:id="337" w:name="_ENREF_35"/>
      <w:r>
        <w:rPr>
          <w:rFonts w:ascii="Times New Roman" w:hAnsi="Times New Roman"/>
          <w:sz w:val="24"/>
          <w:szCs w:val="24"/>
        </w:rPr>
        <w:t>[35]</w:t>
      </w:r>
      <w:r>
        <w:rPr>
          <w:rFonts w:ascii="Times New Roman" w:hAnsi="Times New Roman"/>
          <w:sz w:val="24"/>
          <w:szCs w:val="24"/>
        </w:rPr>
        <w:tab/>
      </w:r>
      <w:r>
        <w:rPr>
          <w:rFonts w:ascii="Times New Roman" w:hAnsi="Times New Roman"/>
          <w:sz w:val="24"/>
          <w:szCs w:val="24"/>
        </w:rPr>
        <w:t>Song Y, Du X, Zhang Y, et al. Two-stage segmentation network with feature aggregation and multi-level attention mechanism for multi-modality heart images[J]. Computerized Medical Imaging and Graphics, 2022,97: 102054.</w:t>
      </w:r>
      <w:bookmarkEnd w:id="337"/>
    </w:p>
    <w:p>
      <w:pPr>
        <w:pStyle w:val="39"/>
        <w:ind w:left="720" w:hanging="720"/>
        <w:rPr>
          <w:rFonts w:ascii="Times New Roman" w:hAnsi="Times New Roman"/>
          <w:sz w:val="24"/>
          <w:szCs w:val="24"/>
        </w:rPr>
      </w:pPr>
      <w:bookmarkStart w:id="338" w:name="_ENREF_36"/>
      <w:r>
        <w:rPr>
          <w:rFonts w:ascii="Times New Roman" w:hAnsi="Times New Roman"/>
          <w:sz w:val="24"/>
          <w:szCs w:val="24"/>
        </w:rPr>
        <w:t>[36]</w:t>
      </w:r>
      <w:r>
        <w:rPr>
          <w:rFonts w:ascii="Times New Roman" w:hAnsi="Times New Roman"/>
          <w:sz w:val="24"/>
          <w:szCs w:val="24"/>
        </w:rPr>
        <w:tab/>
      </w:r>
      <w:r>
        <w:rPr>
          <w:rFonts w:ascii="Times New Roman" w:hAnsi="Times New Roman"/>
          <w:sz w:val="24"/>
          <w:szCs w:val="24"/>
        </w:rPr>
        <w:t>Dou H, Karimi D, Rollins C K, et al. A Deep Attentive Convolutional Neural Network for Automatic Cortical Plate Segmentation in Fetal MRI[J]. IEEE Transactions on Medical Imaging, 2021,40(4): 1123-1133.</w:t>
      </w:r>
      <w:bookmarkEnd w:id="338"/>
    </w:p>
    <w:p>
      <w:pPr>
        <w:pStyle w:val="39"/>
        <w:ind w:left="720" w:hanging="720"/>
        <w:rPr>
          <w:rFonts w:ascii="Times New Roman" w:hAnsi="Times New Roman"/>
          <w:sz w:val="24"/>
          <w:szCs w:val="24"/>
        </w:rPr>
      </w:pPr>
      <w:bookmarkStart w:id="339" w:name="_ENREF_37"/>
      <w:r>
        <w:rPr>
          <w:rFonts w:ascii="Times New Roman" w:hAnsi="Times New Roman"/>
          <w:sz w:val="24"/>
          <w:szCs w:val="24"/>
        </w:rPr>
        <w:t>[37]</w:t>
      </w:r>
      <w:r>
        <w:rPr>
          <w:rFonts w:ascii="Times New Roman" w:hAnsi="Times New Roman"/>
          <w:sz w:val="24"/>
          <w:szCs w:val="24"/>
        </w:rPr>
        <w:tab/>
      </w:r>
      <w:r>
        <w:rPr>
          <w:rFonts w:ascii="Times New Roman" w:hAnsi="Times New Roman"/>
          <w:sz w:val="24"/>
          <w:szCs w:val="24"/>
        </w:rPr>
        <w:t>Li Y, Li H, Fan Y. ACEnet: Anatomical context-encoding network for neuroanatomy segmentation[J]. Medical Image Analysis, 2021,70: 101991.</w:t>
      </w:r>
      <w:bookmarkEnd w:id="339"/>
    </w:p>
    <w:p>
      <w:pPr>
        <w:pStyle w:val="39"/>
        <w:ind w:left="720" w:hanging="720"/>
        <w:rPr>
          <w:rFonts w:ascii="Times New Roman" w:hAnsi="Times New Roman"/>
          <w:sz w:val="24"/>
          <w:szCs w:val="24"/>
        </w:rPr>
      </w:pPr>
      <w:bookmarkStart w:id="340" w:name="_ENREF_38"/>
      <w:r>
        <w:rPr>
          <w:rFonts w:ascii="Times New Roman" w:hAnsi="Times New Roman"/>
          <w:sz w:val="24"/>
          <w:szCs w:val="24"/>
        </w:rPr>
        <w:t>[38]</w:t>
      </w:r>
      <w:r>
        <w:rPr>
          <w:rFonts w:ascii="Times New Roman" w:hAnsi="Times New Roman"/>
          <w:sz w:val="24"/>
          <w:szCs w:val="24"/>
        </w:rPr>
        <w:tab/>
      </w:r>
      <w:r>
        <w:rPr>
          <w:rFonts w:ascii="Times New Roman" w:hAnsi="Times New Roman"/>
          <w:sz w:val="24"/>
          <w:szCs w:val="24"/>
        </w:rPr>
        <w:t>Wang F, Jiang M, Qian C, et al. Residual Attention Network for Image Classification[C]. 2017 IEEE Conference on Computer Vision and Pattern Recognition (CVPR), 2017: 6450-6458.</w:t>
      </w:r>
      <w:bookmarkEnd w:id="340"/>
    </w:p>
    <w:p>
      <w:pPr>
        <w:pStyle w:val="39"/>
        <w:ind w:left="720" w:hanging="720"/>
        <w:rPr>
          <w:rFonts w:ascii="Times New Roman" w:hAnsi="Times New Roman"/>
          <w:sz w:val="24"/>
          <w:szCs w:val="24"/>
        </w:rPr>
      </w:pPr>
      <w:bookmarkStart w:id="341" w:name="_ENREF_39"/>
      <w:r>
        <w:rPr>
          <w:rFonts w:ascii="Times New Roman" w:hAnsi="Times New Roman"/>
          <w:sz w:val="24"/>
          <w:szCs w:val="24"/>
        </w:rPr>
        <w:t>[39]</w:t>
      </w:r>
      <w:r>
        <w:rPr>
          <w:rFonts w:ascii="Times New Roman" w:hAnsi="Times New Roman"/>
          <w:sz w:val="24"/>
          <w:szCs w:val="24"/>
        </w:rPr>
        <w:tab/>
      </w:r>
      <w:r>
        <w:rPr>
          <w:rFonts w:ascii="Times New Roman" w:hAnsi="Times New Roman"/>
          <w:sz w:val="24"/>
          <w:szCs w:val="24"/>
        </w:rPr>
        <w:t>Liu Y-C, Shahid M, Sarapugdi W, et al. Cascaded atrous dual attention U-Net for tumor segmentation[J]. Multimedia Tools and Applications, 2021,80(20): 30007-30031.</w:t>
      </w:r>
      <w:bookmarkEnd w:id="341"/>
    </w:p>
    <w:p>
      <w:pPr>
        <w:pStyle w:val="39"/>
        <w:ind w:left="720" w:hanging="720"/>
        <w:rPr>
          <w:rFonts w:ascii="Times New Roman" w:hAnsi="Times New Roman"/>
          <w:sz w:val="24"/>
          <w:szCs w:val="24"/>
        </w:rPr>
      </w:pPr>
      <w:bookmarkStart w:id="342" w:name="_ENREF_40"/>
      <w:r>
        <w:rPr>
          <w:rFonts w:ascii="Times New Roman" w:hAnsi="Times New Roman"/>
          <w:sz w:val="24"/>
          <w:szCs w:val="24"/>
        </w:rPr>
        <w:t>[40]</w:t>
      </w:r>
      <w:r>
        <w:rPr>
          <w:rFonts w:ascii="Times New Roman" w:hAnsi="Times New Roman"/>
          <w:sz w:val="24"/>
          <w:szCs w:val="24"/>
        </w:rPr>
        <w:tab/>
      </w:r>
      <w:r>
        <w:rPr>
          <w:rFonts w:ascii="Times New Roman" w:hAnsi="Times New Roman"/>
          <w:sz w:val="24"/>
          <w:szCs w:val="24"/>
        </w:rPr>
        <w:t>Yu C, Wang J, Gao C, et al. Context Prior for Scene Segmentation[C]. 2020 IEEE/CVF Conference on Computer Vision and Pattern Recognition (CVPR), 2020: 12413-12422.</w:t>
      </w:r>
      <w:bookmarkEnd w:id="342"/>
    </w:p>
    <w:p>
      <w:pPr>
        <w:pStyle w:val="39"/>
        <w:ind w:left="720" w:hanging="720"/>
        <w:rPr>
          <w:rFonts w:ascii="Times New Roman" w:hAnsi="Times New Roman"/>
          <w:sz w:val="24"/>
          <w:szCs w:val="24"/>
        </w:rPr>
      </w:pPr>
      <w:bookmarkStart w:id="343" w:name="_ENREF_41"/>
      <w:r>
        <w:rPr>
          <w:rFonts w:ascii="Times New Roman" w:hAnsi="Times New Roman"/>
          <w:sz w:val="24"/>
          <w:szCs w:val="24"/>
        </w:rPr>
        <w:t>[41]</w:t>
      </w:r>
      <w:r>
        <w:rPr>
          <w:rFonts w:ascii="Times New Roman" w:hAnsi="Times New Roman"/>
          <w:sz w:val="24"/>
          <w:szCs w:val="24"/>
        </w:rPr>
        <w:tab/>
      </w:r>
      <w:r>
        <w:rPr>
          <w:rFonts w:ascii="Times New Roman" w:hAnsi="Times New Roman"/>
          <w:sz w:val="24"/>
          <w:szCs w:val="24"/>
        </w:rPr>
        <w:t>Huang J, Shen H, Chen B, et al. Segmentation of Paraspinal Muscles at Varied Lumbar Spinal Levels by Explicit Saliency-Aware Learning[C]. Medical Image Computing and Computer Assisted Intervention – MICCAI 2020, 2020: 652-661.</w:t>
      </w:r>
      <w:bookmarkEnd w:id="343"/>
    </w:p>
    <w:p>
      <w:pPr>
        <w:pStyle w:val="39"/>
        <w:ind w:left="720" w:hanging="720"/>
        <w:rPr>
          <w:rFonts w:ascii="Times New Roman" w:hAnsi="Times New Roman"/>
          <w:sz w:val="24"/>
          <w:szCs w:val="24"/>
        </w:rPr>
      </w:pPr>
      <w:bookmarkStart w:id="344" w:name="_ENREF_42"/>
      <w:r>
        <w:rPr>
          <w:rFonts w:ascii="Times New Roman" w:hAnsi="Times New Roman"/>
          <w:sz w:val="24"/>
          <w:szCs w:val="24"/>
        </w:rPr>
        <w:t>[42]</w:t>
      </w:r>
      <w:r>
        <w:rPr>
          <w:rFonts w:ascii="Times New Roman" w:hAnsi="Times New Roman"/>
          <w:sz w:val="24"/>
          <w:szCs w:val="24"/>
        </w:rPr>
        <w:tab/>
      </w:r>
      <w:r>
        <w:rPr>
          <w:rFonts w:ascii="Times New Roman" w:hAnsi="Times New Roman"/>
          <w:sz w:val="24"/>
          <w:szCs w:val="24"/>
        </w:rPr>
        <w:t>Tang Y, Yan K, Cai J, et al. Lesion Segmentation and RECIST Diameter Prediction via Click-Driven Attention and Dual-Path Connection[C]. Medical Image Computing and Computer Assisted Intervention – MICCAI 2021, 2021: 341-351.</w:t>
      </w:r>
      <w:bookmarkEnd w:id="344"/>
    </w:p>
    <w:p>
      <w:pPr>
        <w:pStyle w:val="39"/>
        <w:ind w:left="720" w:hanging="720"/>
        <w:rPr>
          <w:rFonts w:ascii="Times New Roman" w:hAnsi="Times New Roman"/>
          <w:sz w:val="24"/>
          <w:szCs w:val="24"/>
        </w:rPr>
      </w:pPr>
      <w:bookmarkStart w:id="345" w:name="_ENREF_43"/>
      <w:r>
        <w:rPr>
          <w:rFonts w:ascii="Times New Roman" w:hAnsi="Times New Roman"/>
          <w:sz w:val="24"/>
          <w:szCs w:val="24"/>
        </w:rPr>
        <w:t>[43]</w:t>
      </w:r>
      <w:r>
        <w:rPr>
          <w:rFonts w:ascii="Times New Roman" w:hAnsi="Times New Roman"/>
          <w:sz w:val="24"/>
          <w:szCs w:val="24"/>
        </w:rPr>
        <w:tab/>
      </w:r>
      <w:r>
        <w:rPr>
          <w:rFonts w:ascii="Times New Roman" w:hAnsi="Times New Roman"/>
          <w:sz w:val="24"/>
          <w:szCs w:val="24"/>
        </w:rPr>
        <w:t>Milletari F, Navab N, Ahmadi S A. V-Net: Fully Convolutional Neural Networks for Volumetric Medical Image Segmentation[C]. 2016 Fourth International Conference on 3D Vision (3DV), 2016: 565-571.</w:t>
      </w:r>
      <w:bookmarkEnd w:id="345"/>
    </w:p>
    <w:p>
      <w:pPr>
        <w:pStyle w:val="39"/>
        <w:ind w:left="720" w:hanging="720"/>
        <w:rPr>
          <w:rFonts w:ascii="Times New Roman" w:hAnsi="Times New Roman"/>
          <w:sz w:val="24"/>
          <w:szCs w:val="24"/>
        </w:rPr>
      </w:pPr>
      <w:bookmarkStart w:id="346" w:name="_ENREF_44"/>
      <w:r>
        <w:rPr>
          <w:rFonts w:ascii="Times New Roman" w:hAnsi="Times New Roman"/>
          <w:sz w:val="24"/>
          <w:szCs w:val="24"/>
        </w:rPr>
        <w:t>[44]</w:t>
      </w:r>
      <w:r>
        <w:rPr>
          <w:rFonts w:ascii="Times New Roman" w:hAnsi="Times New Roman"/>
          <w:sz w:val="24"/>
          <w:szCs w:val="24"/>
        </w:rPr>
        <w:tab/>
      </w:r>
      <w:r>
        <w:rPr>
          <w:rFonts w:ascii="Times New Roman" w:hAnsi="Times New Roman"/>
          <w:sz w:val="24"/>
          <w:szCs w:val="24"/>
        </w:rPr>
        <w:t>Zhou Z, Rahman Siddiquee M M, Tajbakhsh N, et al. UNet++: A Nested U-Net Architecture for Medical Image Segmentation[C]. Deep Learning in Medical Image Analysis and Multimodal Learning for Clinical Decision Support, 2018: 3-11.</w:t>
      </w:r>
      <w:bookmarkEnd w:id="346"/>
    </w:p>
    <w:p>
      <w:pPr>
        <w:pStyle w:val="39"/>
        <w:ind w:left="720" w:hanging="720"/>
        <w:rPr>
          <w:rFonts w:ascii="Times New Roman" w:hAnsi="Times New Roman"/>
          <w:sz w:val="24"/>
          <w:szCs w:val="24"/>
        </w:rPr>
      </w:pPr>
      <w:bookmarkStart w:id="347" w:name="_ENREF_45"/>
      <w:r>
        <w:rPr>
          <w:rFonts w:ascii="Times New Roman" w:hAnsi="Times New Roman"/>
          <w:sz w:val="24"/>
          <w:szCs w:val="24"/>
        </w:rPr>
        <w:t>[45]</w:t>
      </w:r>
      <w:r>
        <w:rPr>
          <w:rFonts w:ascii="Times New Roman" w:hAnsi="Times New Roman"/>
          <w:sz w:val="24"/>
          <w:szCs w:val="24"/>
        </w:rPr>
        <w:tab/>
      </w:r>
      <w:r>
        <w:rPr>
          <w:rFonts w:ascii="Times New Roman" w:hAnsi="Times New Roman"/>
          <w:sz w:val="24"/>
          <w:szCs w:val="24"/>
        </w:rPr>
        <w:t>Zhang K, Sun M, Han T X, et al. Residual Networks of Residual Networks: Multilevel Residual Networks[J]. IEEE Transactions on Circuits and Systems for Video Technology, 2018,28(6): 1303-1314.</w:t>
      </w:r>
      <w:bookmarkEnd w:id="347"/>
    </w:p>
    <w:p>
      <w:pPr>
        <w:pStyle w:val="39"/>
        <w:ind w:left="720" w:hanging="720"/>
        <w:rPr>
          <w:rFonts w:ascii="Times New Roman" w:hAnsi="Times New Roman"/>
          <w:sz w:val="24"/>
          <w:szCs w:val="24"/>
        </w:rPr>
      </w:pPr>
      <w:bookmarkStart w:id="348" w:name="_ENREF_46"/>
      <w:r>
        <w:rPr>
          <w:rFonts w:ascii="Times New Roman" w:hAnsi="Times New Roman"/>
          <w:sz w:val="24"/>
          <w:szCs w:val="24"/>
        </w:rPr>
        <w:t>[46]</w:t>
      </w:r>
      <w:r>
        <w:rPr>
          <w:rFonts w:ascii="Times New Roman" w:hAnsi="Times New Roman"/>
          <w:sz w:val="24"/>
          <w:szCs w:val="24"/>
        </w:rPr>
        <w:tab/>
      </w:r>
      <w:r>
        <w:rPr>
          <w:rFonts w:ascii="Times New Roman" w:hAnsi="Times New Roman"/>
          <w:sz w:val="24"/>
          <w:szCs w:val="24"/>
        </w:rPr>
        <w:t>Fan D-P, Ji G-P, Zhou T, et al. PraNet: Parallel Reverse Attention Network for Polyp Segmentation[C]. Medical Image Computing and Computer Assisted Intervention – MICCAI 2020, 2020: 263-273.</w:t>
      </w:r>
      <w:bookmarkEnd w:id="348"/>
    </w:p>
    <w:p>
      <w:pPr>
        <w:pStyle w:val="39"/>
        <w:ind w:left="720" w:hanging="720"/>
        <w:rPr>
          <w:rFonts w:ascii="Times New Roman" w:hAnsi="Times New Roman"/>
          <w:sz w:val="24"/>
          <w:szCs w:val="24"/>
        </w:rPr>
      </w:pPr>
      <w:bookmarkStart w:id="349" w:name="_ENREF_47"/>
      <w:r>
        <w:rPr>
          <w:rFonts w:ascii="Times New Roman" w:hAnsi="Times New Roman"/>
          <w:sz w:val="24"/>
          <w:szCs w:val="24"/>
        </w:rPr>
        <w:t>[47]</w:t>
      </w:r>
      <w:r>
        <w:rPr>
          <w:rFonts w:ascii="Times New Roman" w:hAnsi="Times New Roman"/>
          <w:sz w:val="24"/>
          <w:szCs w:val="24"/>
        </w:rPr>
        <w:tab/>
      </w:r>
      <w:r>
        <w:rPr>
          <w:rFonts w:ascii="Times New Roman" w:hAnsi="Times New Roman"/>
          <w:sz w:val="24"/>
          <w:szCs w:val="24"/>
        </w:rPr>
        <w:t>Zhang R, Li G, Li Z, et al. Adaptive Context Selection for Polyp Segmentation[C]. Medical Image Computing and Computer Assisted Intervention – MICCAI 2020, 2020: 253-262.</w:t>
      </w:r>
      <w:bookmarkEnd w:id="349"/>
    </w:p>
    <w:p>
      <w:pPr>
        <w:pStyle w:val="39"/>
        <w:ind w:left="720" w:hanging="720"/>
        <w:rPr>
          <w:rFonts w:ascii="Times New Roman" w:hAnsi="Times New Roman"/>
          <w:sz w:val="24"/>
          <w:szCs w:val="24"/>
        </w:rPr>
      </w:pPr>
      <w:bookmarkStart w:id="350" w:name="_ENREF_48"/>
      <w:r>
        <w:rPr>
          <w:rFonts w:ascii="Times New Roman" w:hAnsi="Times New Roman"/>
          <w:sz w:val="24"/>
          <w:szCs w:val="24"/>
        </w:rPr>
        <w:t>[48]</w:t>
      </w:r>
      <w:r>
        <w:rPr>
          <w:rFonts w:ascii="Times New Roman" w:hAnsi="Times New Roman"/>
          <w:sz w:val="24"/>
          <w:szCs w:val="24"/>
        </w:rPr>
        <w:tab/>
      </w:r>
      <w:r>
        <w:rPr>
          <w:rFonts w:ascii="Times New Roman" w:hAnsi="Times New Roman"/>
          <w:sz w:val="24"/>
          <w:szCs w:val="24"/>
        </w:rPr>
        <w:t>Yu C, Wang J, Peng C, et al. Learning a Discriminative Feature Network for Semantic Segmentation[C]. 2018 IEEE/CVF Conference on Computer Vision and Pattern Recognition, 2018: 1857-1866.</w:t>
      </w:r>
      <w:bookmarkEnd w:id="350"/>
    </w:p>
    <w:p>
      <w:pPr>
        <w:pStyle w:val="39"/>
        <w:ind w:left="720" w:hanging="720"/>
        <w:rPr>
          <w:rFonts w:ascii="Times New Roman" w:hAnsi="Times New Roman"/>
          <w:sz w:val="24"/>
          <w:szCs w:val="24"/>
        </w:rPr>
      </w:pPr>
      <w:bookmarkStart w:id="351" w:name="_ENREF_49"/>
      <w:r>
        <w:rPr>
          <w:rFonts w:ascii="Times New Roman" w:hAnsi="Times New Roman"/>
          <w:sz w:val="24"/>
          <w:szCs w:val="24"/>
        </w:rPr>
        <w:t>[49]</w:t>
      </w:r>
      <w:r>
        <w:rPr>
          <w:rFonts w:ascii="Times New Roman" w:hAnsi="Times New Roman"/>
          <w:sz w:val="24"/>
          <w:szCs w:val="24"/>
        </w:rPr>
        <w:tab/>
      </w:r>
      <w:r>
        <w:rPr>
          <w:rFonts w:ascii="Times New Roman" w:hAnsi="Times New Roman"/>
          <w:sz w:val="24"/>
          <w:szCs w:val="24"/>
        </w:rPr>
        <w:t>Qin Y, Kamnitsas K, Ancha S, et al. Autofocus Layer for Semantic Segmentation[C]. Medical Image Computing and Computer Assisted Intervention – MICCAI 2018, 2018: 603-611.</w:t>
      </w:r>
      <w:bookmarkEnd w:id="351"/>
    </w:p>
    <w:p>
      <w:pPr>
        <w:pStyle w:val="39"/>
        <w:ind w:left="720" w:hanging="720"/>
        <w:rPr>
          <w:rFonts w:ascii="Times New Roman" w:hAnsi="Times New Roman"/>
          <w:sz w:val="24"/>
          <w:szCs w:val="24"/>
        </w:rPr>
      </w:pPr>
      <w:bookmarkStart w:id="352" w:name="_ENREF_50"/>
      <w:r>
        <w:rPr>
          <w:rFonts w:ascii="Times New Roman" w:hAnsi="Times New Roman"/>
          <w:sz w:val="24"/>
          <w:szCs w:val="24"/>
        </w:rPr>
        <w:t>[50]</w:t>
      </w:r>
      <w:r>
        <w:rPr>
          <w:rFonts w:ascii="Times New Roman" w:hAnsi="Times New Roman"/>
          <w:sz w:val="24"/>
          <w:szCs w:val="24"/>
        </w:rPr>
        <w:tab/>
      </w:r>
      <w:r>
        <w:rPr>
          <w:rFonts w:ascii="Times New Roman" w:hAnsi="Times New Roman"/>
          <w:sz w:val="24"/>
          <w:szCs w:val="24"/>
        </w:rPr>
        <w:t>Oktay O, Schlemper J, Folgoc L L, et al. Attention U-Net: Learning Where to Look for the Pancreas[J]. ArXiv, 2018,abs/1804.03999.</w:t>
      </w:r>
      <w:bookmarkEnd w:id="352"/>
    </w:p>
    <w:p>
      <w:pPr>
        <w:pStyle w:val="39"/>
        <w:ind w:left="720" w:hanging="720"/>
        <w:rPr>
          <w:rFonts w:ascii="Times New Roman" w:hAnsi="Times New Roman"/>
          <w:sz w:val="24"/>
          <w:szCs w:val="24"/>
        </w:rPr>
      </w:pPr>
      <w:bookmarkStart w:id="353" w:name="_ENREF_51"/>
      <w:r>
        <w:rPr>
          <w:rFonts w:ascii="Times New Roman" w:hAnsi="Times New Roman"/>
          <w:sz w:val="24"/>
          <w:szCs w:val="24"/>
        </w:rPr>
        <w:t>[51]</w:t>
      </w:r>
      <w:r>
        <w:rPr>
          <w:rFonts w:ascii="Times New Roman" w:hAnsi="Times New Roman"/>
          <w:sz w:val="24"/>
          <w:szCs w:val="24"/>
        </w:rPr>
        <w:tab/>
      </w:r>
      <w:r>
        <w:rPr>
          <w:rFonts w:ascii="Times New Roman" w:hAnsi="Times New Roman"/>
          <w:sz w:val="24"/>
          <w:szCs w:val="24"/>
        </w:rPr>
        <w:t>Shi X, Chen Z, Wang H, et al. Convolutional LSTM Network: a machine learning approach for precipitation nowcasting[C].Proceedings of the 28th International Conference on Neural Information Processing Systems - Volume 1,2015: 802–810.</w:t>
      </w:r>
      <w:bookmarkEnd w:id="353"/>
    </w:p>
    <w:p>
      <w:pPr>
        <w:pStyle w:val="39"/>
        <w:ind w:left="720" w:hanging="720"/>
        <w:rPr>
          <w:rFonts w:ascii="Times New Roman" w:hAnsi="Times New Roman"/>
          <w:sz w:val="24"/>
          <w:szCs w:val="24"/>
        </w:rPr>
      </w:pPr>
      <w:bookmarkStart w:id="354" w:name="_ENREF_52"/>
      <w:r>
        <w:rPr>
          <w:rFonts w:ascii="Times New Roman" w:hAnsi="Times New Roman"/>
          <w:sz w:val="24"/>
          <w:szCs w:val="24"/>
        </w:rPr>
        <w:t>[52]</w:t>
      </w:r>
      <w:r>
        <w:rPr>
          <w:rFonts w:ascii="Times New Roman" w:hAnsi="Times New Roman"/>
          <w:sz w:val="24"/>
          <w:szCs w:val="24"/>
        </w:rPr>
        <w:tab/>
      </w:r>
      <w:r>
        <w:rPr>
          <w:rFonts w:ascii="Times New Roman" w:hAnsi="Times New Roman"/>
          <w:sz w:val="24"/>
          <w:szCs w:val="24"/>
        </w:rPr>
        <w:t>Zhang Y, Li H, Du J, et al. 3D Multi-Attention Guided Multi-Task Learning Network for Automatic Gastric Tumor Segmentation and Lymph Node Classification[J]. IEEE Transactions on Medical Imaging, 2021,40(6): 1618-1631.</w:t>
      </w:r>
      <w:bookmarkEnd w:id="354"/>
    </w:p>
    <w:p>
      <w:pPr>
        <w:pStyle w:val="39"/>
        <w:ind w:left="720" w:hanging="720"/>
        <w:rPr>
          <w:rFonts w:ascii="Times New Roman" w:hAnsi="Times New Roman"/>
          <w:sz w:val="24"/>
          <w:szCs w:val="24"/>
        </w:rPr>
      </w:pPr>
      <w:bookmarkStart w:id="355" w:name="_ENREF_53"/>
      <w:r>
        <w:rPr>
          <w:rFonts w:ascii="Times New Roman" w:hAnsi="Times New Roman"/>
          <w:sz w:val="24"/>
          <w:szCs w:val="24"/>
        </w:rPr>
        <w:t>[53]</w:t>
      </w:r>
      <w:r>
        <w:rPr>
          <w:rFonts w:ascii="Times New Roman" w:hAnsi="Times New Roman"/>
          <w:sz w:val="24"/>
          <w:szCs w:val="24"/>
        </w:rPr>
        <w:tab/>
      </w:r>
      <w:r>
        <w:rPr>
          <w:rFonts w:ascii="Times New Roman" w:hAnsi="Times New Roman"/>
          <w:sz w:val="24"/>
          <w:szCs w:val="24"/>
        </w:rPr>
        <w:t>Zhao H, Shi J, Qi X, et al. Pyramid Scene Parsing Network[C]. 2017 IEEE Conference on Computer Vision and Pattern Recognition (CVPR), 2017: 6230-6239.</w:t>
      </w:r>
      <w:bookmarkEnd w:id="355"/>
    </w:p>
    <w:p>
      <w:pPr>
        <w:pStyle w:val="39"/>
        <w:ind w:left="720" w:hanging="720"/>
        <w:rPr>
          <w:rFonts w:ascii="Times New Roman" w:hAnsi="Times New Roman"/>
          <w:sz w:val="24"/>
          <w:szCs w:val="24"/>
        </w:rPr>
      </w:pPr>
      <w:bookmarkStart w:id="356" w:name="_ENREF_54"/>
      <w:r>
        <w:rPr>
          <w:rFonts w:ascii="Times New Roman" w:hAnsi="Times New Roman"/>
          <w:sz w:val="24"/>
          <w:szCs w:val="24"/>
        </w:rPr>
        <w:t>[54]</w:t>
      </w:r>
      <w:r>
        <w:rPr>
          <w:rFonts w:ascii="Times New Roman" w:hAnsi="Times New Roman"/>
          <w:sz w:val="24"/>
          <w:szCs w:val="24"/>
        </w:rPr>
        <w:tab/>
      </w:r>
      <w:r>
        <w:rPr>
          <w:rFonts w:ascii="Times New Roman" w:hAnsi="Times New Roman"/>
          <w:sz w:val="24"/>
          <w:szCs w:val="24"/>
        </w:rPr>
        <w:t>Wang G, Liu X, Li C, et al. A Noise-Robust Framework for Automatic Segmentation of COVID-19 Pneumonia Lesions From CT Images[J]. IEEE Transactions on Medical Imaging, 2020,39(8): 2653-2663.</w:t>
      </w:r>
      <w:bookmarkEnd w:id="356"/>
    </w:p>
    <w:p>
      <w:pPr>
        <w:pStyle w:val="39"/>
        <w:ind w:left="720" w:hanging="720"/>
        <w:rPr>
          <w:rFonts w:ascii="Times New Roman" w:hAnsi="Times New Roman"/>
          <w:sz w:val="24"/>
          <w:szCs w:val="24"/>
        </w:rPr>
      </w:pPr>
      <w:bookmarkStart w:id="357" w:name="_ENREF_55"/>
      <w:r>
        <w:rPr>
          <w:rFonts w:ascii="Times New Roman" w:hAnsi="Times New Roman"/>
          <w:sz w:val="24"/>
          <w:szCs w:val="24"/>
        </w:rPr>
        <w:t>[55]</w:t>
      </w:r>
      <w:r>
        <w:rPr>
          <w:rFonts w:ascii="Times New Roman" w:hAnsi="Times New Roman"/>
          <w:sz w:val="24"/>
          <w:szCs w:val="24"/>
        </w:rPr>
        <w:tab/>
      </w:r>
      <w:r>
        <w:rPr>
          <w:rFonts w:ascii="Times New Roman" w:hAnsi="Times New Roman"/>
          <w:sz w:val="24"/>
          <w:szCs w:val="24"/>
        </w:rPr>
        <w:t>Wang L, Wang C, Sun Z, et al. An Improved Dice Loss for Pneumothorax Segmentation by Mining the Information of Negative Areas[J]. IEEE Access, 2020,8: 167939-167949.</w:t>
      </w:r>
      <w:bookmarkEnd w:id="357"/>
    </w:p>
    <w:p>
      <w:pPr>
        <w:pStyle w:val="39"/>
        <w:ind w:left="720" w:hanging="720"/>
        <w:rPr>
          <w:rFonts w:ascii="Times New Roman" w:hAnsi="Times New Roman"/>
          <w:sz w:val="24"/>
          <w:szCs w:val="24"/>
        </w:rPr>
      </w:pPr>
      <w:bookmarkStart w:id="358" w:name="_ENREF_56"/>
      <w:r>
        <w:rPr>
          <w:rFonts w:ascii="Times New Roman" w:hAnsi="Times New Roman"/>
          <w:sz w:val="24"/>
          <w:szCs w:val="24"/>
        </w:rPr>
        <w:t>[56]</w:t>
      </w:r>
      <w:r>
        <w:rPr>
          <w:rFonts w:ascii="Times New Roman" w:hAnsi="Times New Roman"/>
          <w:sz w:val="24"/>
          <w:szCs w:val="24"/>
        </w:rPr>
        <w:tab/>
      </w:r>
      <w:r>
        <w:rPr>
          <w:rFonts w:ascii="Times New Roman" w:hAnsi="Times New Roman"/>
          <w:sz w:val="24"/>
          <w:szCs w:val="24"/>
        </w:rPr>
        <w:t>Ma J, Chen J, Ng M, et al. Loss odyssey in medical image segmentation[J]. Medical Image Analysis, 2021,71: 102035.</w:t>
      </w:r>
      <w:bookmarkEnd w:id="358"/>
    </w:p>
    <w:p>
      <w:pPr>
        <w:pStyle w:val="39"/>
        <w:ind w:left="720" w:hanging="720"/>
        <w:rPr>
          <w:rFonts w:ascii="Times New Roman" w:hAnsi="Times New Roman"/>
          <w:sz w:val="24"/>
          <w:szCs w:val="24"/>
        </w:rPr>
      </w:pPr>
      <w:bookmarkStart w:id="359" w:name="_ENREF_57"/>
      <w:r>
        <w:rPr>
          <w:rFonts w:ascii="Times New Roman" w:hAnsi="Times New Roman"/>
          <w:sz w:val="24"/>
          <w:szCs w:val="24"/>
        </w:rPr>
        <w:t>[57]</w:t>
      </w:r>
      <w:r>
        <w:rPr>
          <w:rFonts w:ascii="Times New Roman" w:hAnsi="Times New Roman"/>
          <w:sz w:val="24"/>
          <w:szCs w:val="24"/>
        </w:rPr>
        <w:tab/>
      </w:r>
      <w:r>
        <w:rPr>
          <w:rFonts w:ascii="Times New Roman" w:hAnsi="Times New Roman"/>
          <w:sz w:val="24"/>
          <w:szCs w:val="24"/>
        </w:rPr>
        <w:t>Abraham N, Khan N M. A Novel Focal Tversky Loss Function With Improved Attention U-Net for Lesion Segmentation[C]. 2019 IEEE 16th International Symposium on Biomedical Imaging (ISBI 2019), 2019: 683-687.</w:t>
      </w:r>
      <w:bookmarkEnd w:id="359"/>
    </w:p>
    <w:p>
      <w:pPr>
        <w:pStyle w:val="39"/>
        <w:ind w:left="720" w:hanging="720"/>
        <w:rPr>
          <w:rFonts w:ascii="Times New Roman" w:hAnsi="Times New Roman"/>
          <w:sz w:val="24"/>
          <w:szCs w:val="24"/>
        </w:rPr>
      </w:pPr>
      <w:bookmarkStart w:id="360" w:name="_ENREF_58"/>
      <w:r>
        <w:rPr>
          <w:rFonts w:ascii="Times New Roman" w:hAnsi="Times New Roman"/>
          <w:sz w:val="24"/>
          <w:szCs w:val="24"/>
        </w:rPr>
        <w:t>[58]</w:t>
      </w:r>
      <w:r>
        <w:rPr>
          <w:rFonts w:ascii="Times New Roman" w:hAnsi="Times New Roman"/>
          <w:sz w:val="24"/>
          <w:szCs w:val="24"/>
        </w:rPr>
        <w:tab/>
      </w:r>
      <w:r>
        <w:rPr>
          <w:rFonts w:ascii="Times New Roman" w:hAnsi="Times New Roman"/>
          <w:sz w:val="24"/>
          <w:szCs w:val="24"/>
        </w:rPr>
        <w:t>Lin T Y, Goyal P, Girshick R, et al. Focal Loss for Dense Object Detection[C]. 2017 IEEE International Conference on Computer Vision (ICCV), 2017: 2999-3007.</w:t>
      </w:r>
      <w:bookmarkEnd w:id="360"/>
    </w:p>
    <w:p>
      <w:pPr>
        <w:pStyle w:val="39"/>
        <w:ind w:left="720" w:hanging="720"/>
        <w:rPr>
          <w:rFonts w:ascii="Times New Roman" w:hAnsi="Times New Roman"/>
          <w:sz w:val="24"/>
          <w:szCs w:val="24"/>
        </w:rPr>
      </w:pPr>
      <w:bookmarkStart w:id="361" w:name="_ENREF_59"/>
      <w:r>
        <w:rPr>
          <w:rFonts w:ascii="Times New Roman" w:hAnsi="Times New Roman"/>
          <w:sz w:val="24"/>
          <w:szCs w:val="24"/>
        </w:rPr>
        <w:t>[59]</w:t>
      </w:r>
      <w:r>
        <w:rPr>
          <w:rFonts w:ascii="Times New Roman" w:hAnsi="Times New Roman"/>
          <w:sz w:val="24"/>
          <w:szCs w:val="24"/>
        </w:rPr>
        <w:tab/>
      </w:r>
      <w:r>
        <w:rPr>
          <w:rFonts w:ascii="Times New Roman" w:hAnsi="Times New Roman"/>
          <w:sz w:val="24"/>
          <w:szCs w:val="24"/>
        </w:rPr>
        <w:t>Luo W, Li Y, Urtasun R, et al. Understanding the effective receptive field in deep convolutional neural networks[C].Proceedings of the 30th International Conference on Neural Information Processing Systems,2016: 4905–4913.</w:t>
      </w:r>
      <w:bookmarkEnd w:id="361"/>
    </w:p>
    <w:p>
      <w:pPr>
        <w:pStyle w:val="39"/>
        <w:ind w:left="720" w:hanging="720"/>
        <w:rPr>
          <w:rFonts w:ascii="Times New Roman" w:hAnsi="Times New Roman"/>
          <w:sz w:val="24"/>
          <w:szCs w:val="24"/>
        </w:rPr>
      </w:pPr>
      <w:bookmarkStart w:id="362" w:name="_ENREF_60"/>
      <w:r>
        <w:rPr>
          <w:rFonts w:ascii="Times New Roman" w:hAnsi="Times New Roman"/>
          <w:sz w:val="24"/>
          <w:szCs w:val="24"/>
        </w:rPr>
        <w:t>[60]</w:t>
      </w:r>
      <w:r>
        <w:rPr>
          <w:rFonts w:ascii="Times New Roman" w:hAnsi="Times New Roman"/>
          <w:sz w:val="24"/>
          <w:szCs w:val="24"/>
        </w:rPr>
        <w:tab/>
      </w:r>
      <w:r>
        <w:rPr>
          <w:rFonts w:ascii="Times New Roman" w:hAnsi="Times New Roman"/>
          <w:sz w:val="24"/>
          <w:szCs w:val="24"/>
        </w:rPr>
        <w:t>Shelhamer E, Long J, Darrell T. Fully Convolutional Networks for Semantic Segmentation[J]. IEEE Transactions on Pattern Analysis and Machine Intelligence, 2017,39(4): 640-651.</w:t>
      </w:r>
      <w:bookmarkEnd w:id="362"/>
    </w:p>
    <w:p>
      <w:pPr>
        <w:pStyle w:val="39"/>
        <w:ind w:left="720" w:hanging="720"/>
        <w:rPr>
          <w:rFonts w:ascii="Times New Roman" w:hAnsi="Times New Roman"/>
          <w:sz w:val="24"/>
          <w:szCs w:val="24"/>
        </w:rPr>
      </w:pPr>
      <w:bookmarkStart w:id="363" w:name="_ENREF_61"/>
      <w:r>
        <w:rPr>
          <w:rFonts w:ascii="Times New Roman" w:hAnsi="Times New Roman"/>
          <w:sz w:val="24"/>
          <w:szCs w:val="24"/>
        </w:rPr>
        <w:t>[61]</w:t>
      </w:r>
      <w:r>
        <w:rPr>
          <w:rFonts w:ascii="Times New Roman" w:hAnsi="Times New Roman"/>
          <w:sz w:val="24"/>
          <w:szCs w:val="24"/>
        </w:rPr>
        <w:tab/>
      </w:r>
      <w:r>
        <w:rPr>
          <w:rFonts w:ascii="Times New Roman" w:hAnsi="Times New Roman"/>
          <w:sz w:val="24"/>
          <w:szCs w:val="24"/>
        </w:rPr>
        <w:t>Wu Z, Zhang X, Li F, et al. Multi-scale long-range interactive and regional attention network for stroke lesion segmentation[J]. Computers and Electrical Engineering, 2022,103: 108345.</w:t>
      </w:r>
      <w:bookmarkEnd w:id="363"/>
    </w:p>
    <w:p>
      <w:pPr>
        <w:pStyle w:val="39"/>
        <w:ind w:left="720" w:hanging="720"/>
        <w:rPr>
          <w:rFonts w:ascii="Times New Roman" w:hAnsi="Times New Roman"/>
          <w:sz w:val="24"/>
          <w:szCs w:val="24"/>
        </w:rPr>
      </w:pPr>
      <w:bookmarkStart w:id="364" w:name="_ENREF_62"/>
      <w:r>
        <w:rPr>
          <w:rFonts w:ascii="Times New Roman" w:hAnsi="Times New Roman"/>
          <w:sz w:val="24"/>
          <w:szCs w:val="24"/>
        </w:rPr>
        <w:t>[62]</w:t>
      </w:r>
      <w:r>
        <w:rPr>
          <w:rFonts w:ascii="Times New Roman" w:hAnsi="Times New Roman"/>
          <w:sz w:val="24"/>
          <w:szCs w:val="24"/>
        </w:rPr>
        <w:tab/>
      </w:r>
      <w:r>
        <w:rPr>
          <w:rFonts w:ascii="Times New Roman" w:hAnsi="Times New Roman"/>
          <w:sz w:val="24"/>
          <w:szCs w:val="24"/>
        </w:rPr>
        <w:t>Yu D, Wang H, Chen P, et al. Mixed Pooling for Convolutional Neural Networks[C]. Rough Sets and Knowledge Technology, 2014: 364-375.</w:t>
      </w:r>
      <w:bookmarkEnd w:id="364"/>
    </w:p>
    <w:p>
      <w:pPr>
        <w:pStyle w:val="39"/>
        <w:ind w:left="720" w:hanging="720"/>
        <w:rPr>
          <w:rFonts w:ascii="Times New Roman" w:hAnsi="Times New Roman"/>
          <w:sz w:val="24"/>
          <w:szCs w:val="24"/>
        </w:rPr>
      </w:pPr>
      <w:bookmarkStart w:id="365" w:name="_ENREF_63"/>
      <w:r>
        <w:rPr>
          <w:rFonts w:ascii="Times New Roman" w:hAnsi="Times New Roman"/>
          <w:sz w:val="24"/>
          <w:szCs w:val="24"/>
        </w:rPr>
        <w:t>[63]</w:t>
      </w:r>
      <w:r>
        <w:rPr>
          <w:rFonts w:ascii="Times New Roman" w:hAnsi="Times New Roman"/>
          <w:sz w:val="24"/>
          <w:szCs w:val="24"/>
        </w:rPr>
        <w:tab/>
      </w:r>
      <w:r>
        <w:rPr>
          <w:rFonts w:ascii="Times New Roman" w:hAnsi="Times New Roman"/>
          <w:sz w:val="24"/>
          <w:szCs w:val="24"/>
        </w:rPr>
        <w:t>Zeiler M D, Taylor G W, Fergus R. Adaptive deconvolutional networks for mid and high level feature learning[C]. 2011 International Conference on Computer Vision, 2011: 2018-2025.</w:t>
      </w:r>
      <w:bookmarkEnd w:id="365"/>
    </w:p>
    <w:p>
      <w:pPr>
        <w:pStyle w:val="39"/>
        <w:ind w:left="720" w:hanging="720"/>
        <w:rPr>
          <w:rFonts w:ascii="Times New Roman" w:hAnsi="Times New Roman"/>
          <w:sz w:val="24"/>
          <w:szCs w:val="24"/>
        </w:rPr>
      </w:pPr>
      <w:bookmarkStart w:id="366" w:name="_ENREF_64"/>
      <w:r>
        <w:rPr>
          <w:rFonts w:ascii="Times New Roman" w:hAnsi="Times New Roman"/>
          <w:sz w:val="24"/>
          <w:szCs w:val="24"/>
        </w:rPr>
        <w:t>[64]</w:t>
      </w:r>
      <w:r>
        <w:rPr>
          <w:rFonts w:ascii="Times New Roman" w:hAnsi="Times New Roman"/>
          <w:sz w:val="24"/>
          <w:szCs w:val="24"/>
        </w:rPr>
        <w:tab/>
      </w:r>
      <w:r>
        <w:rPr>
          <w:rFonts w:ascii="Times New Roman" w:hAnsi="Times New Roman"/>
          <w:sz w:val="24"/>
          <w:szCs w:val="24"/>
        </w:rPr>
        <w:t>Wang Z, Chen J, Hoi S C H. Deep Learning for Image Super-Resolution: A Survey[J]. IEEE Transactions on Pattern Analysis and Machine Intelligence, 2021,43(10): 3365-3387.</w:t>
      </w:r>
      <w:bookmarkEnd w:id="366"/>
    </w:p>
    <w:p>
      <w:pPr>
        <w:pStyle w:val="39"/>
        <w:ind w:left="720" w:hanging="720"/>
        <w:rPr>
          <w:rFonts w:ascii="Times New Roman" w:hAnsi="Times New Roman"/>
          <w:sz w:val="24"/>
          <w:szCs w:val="24"/>
        </w:rPr>
      </w:pPr>
      <w:bookmarkStart w:id="367" w:name="_ENREF_65"/>
      <w:r>
        <w:rPr>
          <w:rFonts w:ascii="Times New Roman" w:hAnsi="Times New Roman"/>
          <w:sz w:val="24"/>
          <w:szCs w:val="24"/>
        </w:rPr>
        <w:t>[65]</w:t>
      </w:r>
      <w:r>
        <w:rPr>
          <w:rFonts w:ascii="Times New Roman" w:hAnsi="Times New Roman"/>
          <w:sz w:val="24"/>
          <w:szCs w:val="24"/>
        </w:rPr>
        <w:tab/>
      </w:r>
      <w:r>
        <w:rPr>
          <w:rFonts w:ascii="Times New Roman" w:hAnsi="Times New Roman"/>
          <w:sz w:val="24"/>
          <w:szCs w:val="24"/>
        </w:rPr>
        <w:t>Xie L, Huang J, Yu J, et al. CNTSeg: A multimodal deep-learning-based network for cranial nerves tract segmentation[J]. Medical Image Analysis, 2023,86: 102766.</w:t>
      </w:r>
      <w:bookmarkEnd w:id="367"/>
    </w:p>
    <w:p>
      <w:pPr>
        <w:pStyle w:val="39"/>
        <w:ind w:left="720" w:hanging="720"/>
        <w:rPr>
          <w:rFonts w:ascii="Times New Roman" w:hAnsi="Times New Roman"/>
          <w:sz w:val="24"/>
          <w:szCs w:val="24"/>
        </w:rPr>
      </w:pPr>
      <w:bookmarkStart w:id="368" w:name="_ENREF_66"/>
      <w:r>
        <w:rPr>
          <w:rFonts w:ascii="Times New Roman" w:hAnsi="Times New Roman"/>
          <w:sz w:val="24"/>
          <w:szCs w:val="24"/>
        </w:rPr>
        <w:t>[66]</w:t>
      </w:r>
      <w:r>
        <w:rPr>
          <w:rFonts w:ascii="Times New Roman" w:hAnsi="Times New Roman"/>
          <w:sz w:val="24"/>
          <w:szCs w:val="24"/>
        </w:rPr>
        <w:tab/>
      </w:r>
      <w:r>
        <w:rPr>
          <w:rFonts w:ascii="Times New Roman" w:hAnsi="Times New Roman"/>
          <w:sz w:val="24"/>
          <w:szCs w:val="24"/>
        </w:rPr>
        <w:t>Mnih V, Heess N, Graves A, et al. Recurrent models of visual attention[C].Proceedings of the 27th International Conference on Neural Information Processing Systems - Volume 2,2014: 2204–2212.</w:t>
      </w:r>
      <w:bookmarkEnd w:id="368"/>
    </w:p>
    <w:p>
      <w:pPr>
        <w:pStyle w:val="39"/>
        <w:ind w:left="720" w:hanging="720"/>
        <w:rPr>
          <w:rFonts w:ascii="Times New Roman" w:hAnsi="Times New Roman"/>
          <w:sz w:val="24"/>
          <w:szCs w:val="24"/>
        </w:rPr>
      </w:pPr>
      <w:bookmarkStart w:id="369" w:name="_ENREF_67"/>
      <w:r>
        <w:rPr>
          <w:rFonts w:ascii="Times New Roman" w:hAnsi="Times New Roman"/>
          <w:sz w:val="24"/>
          <w:szCs w:val="24"/>
        </w:rPr>
        <w:t>[67]</w:t>
      </w:r>
      <w:r>
        <w:rPr>
          <w:rFonts w:ascii="Times New Roman" w:hAnsi="Times New Roman"/>
          <w:sz w:val="24"/>
          <w:szCs w:val="24"/>
        </w:rPr>
        <w:tab/>
      </w:r>
      <w:r>
        <w:rPr>
          <w:rFonts w:ascii="Times New Roman" w:hAnsi="Times New Roman"/>
          <w:sz w:val="24"/>
          <w:szCs w:val="24"/>
        </w:rPr>
        <w:t>Jadon S. A survey of loss functions for semantic segmentation[C]. 2020 IEEE Conference on Computational Intelligence in Bioinformatics and Computational Biology (CIBCB), 2020: 1-7.</w:t>
      </w:r>
      <w:bookmarkEnd w:id="369"/>
    </w:p>
    <w:p>
      <w:pPr>
        <w:pStyle w:val="39"/>
        <w:ind w:left="720" w:hanging="720"/>
        <w:rPr>
          <w:rFonts w:ascii="Times New Roman" w:hAnsi="Times New Roman"/>
          <w:sz w:val="24"/>
          <w:szCs w:val="24"/>
        </w:rPr>
      </w:pPr>
      <w:bookmarkStart w:id="370" w:name="_ENREF_68"/>
      <w:r>
        <w:rPr>
          <w:rFonts w:ascii="Times New Roman" w:hAnsi="Times New Roman"/>
          <w:sz w:val="24"/>
          <w:szCs w:val="24"/>
        </w:rPr>
        <w:t>[68]</w:t>
      </w:r>
      <w:r>
        <w:rPr>
          <w:rFonts w:ascii="Times New Roman" w:hAnsi="Times New Roman"/>
          <w:sz w:val="24"/>
          <w:szCs w:val="24"/>
        </w:rPr>
        <w:tab/>
      </w:r>
      <w:r>
        <w:rPr>
          <w:rFonts w:ascii="Times New Roman" w:hAnsi="Times New Roman"/>
          <w:sz w:val="24"/>
          <w:szCs w:val="24"/>
        </w:rPr>
        <w:t>Ho Y, Wookey S. The Real-World-Weight Cross-Entropy Loss Function: Modeling the Costs of Mislabeling[J]. IEEE Access, 2020,8: 4806-4813.</w:t>
      </w:r>
      <w:bookmarkEnd w:id="370"/>
    </w:p>
    <w:p>
      <w:pPr>
        <w:pStyle w:val="39"/>
        <w:ind w:left="720" w:hanging="720"/>
        <w:rPr>
          <w:rFonts w:ascii="Times New Roman" w:hAnsi="Times New Roman"/>
          <w:sz w:val="24"/>
          <w:szCs w:val="24"/>
        </w:rPr>
      </w:pPr>
      <w:bookmarkStart w:id="371" w:name="_ENREF_69"/>
      <w:r>
        <w:rPr>
          <w:rFonts w:ascii="Times New Roman" w:hAnsi="Times New Roman"/>
          <w:sz w:val="24"/>
          <w:szCs w:val="24"/>
        </w:rPr>
        <w:t>[69]</w:t>
      </w:r>
      <w:r>
        <w:rPr>
          <w:rFonts w:ascii="Times New Roman" w:hAnsi="Times New Roman"/>
          <w:sz w:val="24"/>
          <w:szCs w:val="24"/>
        </w:rPr>
        <w:tab/>
      </w:r>
      <w:r>
        <w:rPr>
          <w:rFonts w:ascii="Times New Roman" w:hAnsi="Times New Roman"/>
          <w:sz w:val="24"/>
          <w:szCs w:val="24"/>
        </w:rPr>
        <w:t>Pihur V, Datta S, Datta S. Weighted rank aggregation of cluster validation measures: a Monte Carlo cross-entropy approach[J]. Bioinformatics, 2007,23(13): 1607-1615.</w:t>
      </w:r>
      <w:bookmarkEnd w:id="371"/>
    </w:p>
    <w:p>
      <w:pPr>
        <w:pStyle w:val="39"/>
        <w:ind w:left="720" w:hanging="720"/>
        <w:rPr>
          <w:rFonts w:ascii="Times New Roman" w:hAnsi="Times New Roman"/>
          <w:sz w:val="24"/>
          <w:szCs w:val="24"/>
        </w:rPr>
      </w:pPr>
      <w:bookmarkStart w:id="372" w:name="_ENREF_70"/>
      <w:r>
        <w:rPr>
          <w:rFonts w:ascii="Times New Roman" w:hAnsi="Times New Roman"/>
          <w:sz w:val="24"/>
          <w:szCs w:val="24"/>
        </w:rPr>
        <w:t>[70]</w:t>
      </w:r>
      <w:r>
        <w:rPr>
          <w:rFonts w:ascii="Times New Roman" w:hAnsi="Times New Roman"/>
          <w:sz w:val="24"/>
          <w:szCs w:val="24"/>
        </w:rPr>
        <w:tab/>
      </w:r>
      <w:r>
        <w:rPr>
          <w:rFonts w:ascii="Times New Roman" w:hAnsi="Times New Roman"/>
          <w:sz w:val="24"/>
          <w:szCs w:val="24"/>
        </w:rPr>
        <w:t>Sudre C H, Li W, Vercauteren T, et al. Generalised Dice Overlap as a Deep Learning Loss Function for Highly Unbalanced Segmentations[C]. Deep Learning in Medical Image Analysis and Multimodal Learning for Clinical Decision Support, 2017: 240-248.</w:t>
      </w:r>
      <w:bookmarkEnd w:id="372"/>
    </w:p>
    <w:p>
      <w:pPr>
        <w:pStyle w:val="39"/>
        <w:ind w:left="720" w:hanging="720"/>
        <w:rPr>
          <w:rFonts w:ascii="Times New Roman" w:hAnsi="Times New Roman"/>
          <w:sz w:val="24"/>
          <w:szCs w:val="24"/>
        </w:rPr>
      </w:pPr>
      <w:bookmarkStart w:id="373" w:name="_ENREF_71"/>
      <w:r>
        <w:rPr>
          <w:rFonts w:ascii="Times New Roman" w:hAnsi="Times New Roman"/>
          <w:sz w:val="24"/>
          <w:szCs w:val="24"/>
        </w:rPr>
        <w:t>[71]</w:t>
      </w:r>
      <w:r>
        <w:rPr>
          <w:rFonts w:ascii="Times New Roman" w:hAnsi="Times New Roman"/>
          <w:sz w:val="24"/>
          <w:szCs w:val="24"/>
        </w:rPr>
        <w:tab/>
      </w:r>
      <w:r>
        <w:rPr>
          <w:rFonts w:ascii="Times New Roman" w:hAnsi="Times New Roman"/>
          <w:sz w:val="24"/>
          <w:szCs w:val="24"/>
        </w:rPr>
        <w:t>Taghanaki S A, Zheng Y, Kevin Zhou S, et al. Combo loss: Handling input and output imbalance in multi-organ segmentation[J]. Computerized Medical Imaging and Graphics, 2019,75: 24-33.</w:t>
      </w:r>
      <w:bookmarkEnd w:id="373"/>
    </w:p>
    <w:p>
      <w:pPr>
        <w:pStyle w:val="39"/>
        <w:ind w:left="720" w:leftChars="0" w:hanging="720" w:firstLineChars="0"/>
        <w:rPr>
          <w:rFonts w:ascii="Times New Roman" w:hAnsi="Times New Roman"/>
          <w:sz w:val="24"/>
          <w:szCs w:val="24"/>
        </w:rPr>
      </w:pPr>
      <w:bookmarkStart w:id="374" w:name="_ENREF_72"/>
      <w:r>
        <w:rPr>
          <w:rFonts w:ascii="Times New Roman" w:hAnsi="Times New Roman"/>
          <w:sz w:val="24"/>
          <w:szCs w:val="24"/>
        </w:rPr>
        <w:t>[72]</w:t>
      </w:r>
      <w:r>
        <w:rPr>
          <w:rFonts w:ascii="Times New Roman" w:hAnsi="Times New Roman"/>
          <w:sz w:val="24"/>
          <w:szCs w:val="24"/>
        </w:rPr>
        <w:tab/>
      </w:r>
      <w:r>
        <w:rPr>
          <w:rFonts w:ascii="Times New Roman" w:hAnsi="Times New Roman"/>
          <w:sz w:val="24"/>
          <w:szCs w:val="24"/>
        </w:rPr>
        <w:t>Roy A G, Navab N, Wachinger C. Concurrent Spatial and Channel ‘Squeeze &amp; Excitation’ in Fully Convolutional Networks[C]. Medical Image Computing and Computer Assisted Intervention – MICCAI 2018, 2018: 421-429.</w:t>
      </w:r>
      <w:bookmarkEnd w:id="374"/>
    </w:p>
    <w:p>
      <w:pPr>
        <w:pStyle w:val="39"/>
        <w:ind w:left="720" w:hanging="720"/>
        <w:rPr>
          <w:rFonts w:ascii="Times New Roman" w:hAnsi="Times New Roman"/>
          <w:sz w:val="24"/>
          <w:szCs w:val="24"/>
        </w:rPr>
      </w:pPr>
      <w:bookmarkStart w:id="375" w:name="_ENREF_73"/>
      <w:r>
        <w:rPr>
          <w:rFonts w:ascii="Times New Roman" w:hAnsi="Times New Roman"/>
          <w:sz w:val="24"/>
          <w:szCs w:val="24"/>
        </w:rPr>
        <w:t>[73]</w:t>
      </w:r>
      <w:r>
        <w:rPr>
          <w:rFonts w:ascii="Times New Roman" w:hAnsi="Times New Roman"/>
          <w:sz w:val="24"/>
          <w:szCs w:val="24"/>
        </w:rPr>
        <w:tab/>
      </w:r>
      <w:r>
        <w:rPr>
          <w:rFonts w:ascii="Times New Roman" w:hAnsi="Times New Roman"/>
          <w:sz w:val="24"/>
          <w:szCs w:val="24"/>
        </w:rPr>
        <w:t>Liew S-L, Anglin J M, Banks N W, et al. A large, open source dataset of stroke anatomical brain images and manual lesion segmentations[J]. Scientific Data, 2018,5(1): 180011.</w:t>
      </w:r>
      <w:bookmarkEnd w:id="375"/>
    </w:p>
    <w:p>
      <w:pPr>
        <w:pStyle w:val="39"/>
        <w:ind w:left="720" w:hanging="720"/>
        <w:rPr>
          <w:rFonts w:ascii="Times New Roman" w:hAnsi="Times New Roman"/>
          <w:sz w:val="24"/>
          <w:szCs w:val="24"/>
        </w:rPr>
      </w:pPr>
      <w:bookmarkStart w:id="376" w:name="_ENREF_74"/>
      <w:r>
        <w:rPr>
          <w:rFonts w:ascii="Times New Roman" w:hAnsi="Times New Roman"/>
          <w:sz w:val="24"/>
          <w:szCs w:val="24"/>
        </w:rPr>
        <w:t>[74]</w:t>
      </w:r>
      <w:r>
        <w:rPr>
          <w:rFonts w:ascii="Times New Roman" w:hAnsi="Times New Roman"/>
          <w:sz w:val="24"/>
          <w:szCs w:val="24"/>
        </w:rPr>
        <w:tab/>
      </w:r>
      <w:r>
        <w:rPr>
          <w:rFonts w:ascii="Times New Roman" w:hAnsi="Times New Roman"/>
          <w:sz w:val="24"/>
          <w:szCs w:val="24"/>
        </w:rPr>
        <w:t>Maier O, Menze B H, Von Der Gablentz J, et al. ISLES 2015 - A public evaluation benchmark for ischemic stroke lesion segmentation from multispectral MRI[J]. Medical Image Analysis, 2017,35: 250-269.</w:t>
      </w:r>
      <w:bookmarkEnd w:id="376"/>
    </w:p>
    <w:p>
      <w:pPr>
        <w:pStyle w:val="39"/>
        <w:ind w:left="720" w:hanging="720"/>
        <w:rPr>
          <w:rFonts w:ascii="Times New Roman" w:hAnsi="Times New Roman"/>
          <w:sz w:val="24"/>
          <w:szCs w:val="24"/>
        </w:rPr>
      </w:pPr>
      <w:bookmarkStart w:id="377" w:name="_ENREF_75"/>
      <w:r>
        <w:rPr>
          <w:rFonts w:ascii="Times New Roman" w:hAnsi="Times New Roman"/>
          <w:sz w:val="24"/>
          <w:szCs w:val="24"/>
        </w:rPr>
        <w:t>[75]</w:t>
      </w:r>
      <w:r>
        <w:rPr>
          <w:rFonts w:ascii="Times New Roman" w:hAnsi="Times New Roman"/>
          <w:sz w:val="24"/>
          <w:szCs w:val="24"/>
        </w:rPr>
        <w:tab/>
      </w:r>
      <w:r>
        <w:rPr>
          <w:rFonts w:ascii="Times New Roman" w:hAnsi="Times New Roman"/>
          <w:sz w:val="24"/>
          <w:szCs w:val="24"/>
        </w:rPr>
        <w:t>Paszke A, Gross S, Chintala S, et al. Automatic differentiation in PyTorch[J], 2017.</w:t>
      </w:r>
      <w:bookmarkEnd w:id="377"/>
    </w:p>
    <w:p>
      <w:pPr>
        <w:pStyle w:val="39"/>
        <w:ind w:left="720" w:hanging="720"/>
        <w:rPr>
          <w:rFonts w:ascii="Times New Roman" w:hAnsi="Times New Roman"/>
          <w:sz w:val="24"/>
          <w:szCs w:val="24"/>
        </w:rPr>
      </w:pPr>
      <w:bookmarkStart w:id="378" w:name="_ENREF_76"/>
      <w:r>
        <w:rPr>
          <w:rFonts w:ascii="Times New Roman" w:hAnsi="Times New Roman"/>
          <w:sz w:val="24"/>
          <w:szCs w:val="24"/>
        </w:rPr>
        <w:t>[76]</w:t>
      </w:r>
      <w:r>
        <w:rPr>
          <w:rFonts w:ascii="Times New Roman" w:hAnsi="Times New Roman"/>
          <w:sz w:val="24"/>
          <w:szCs w:val="24"/>
        </w:rPr>
        <w:tab/>
      </w:r>
      <w:r>
        <w:rPr>
          <w:rFonts w:ascii="Times New Roman" w:hAnsi="Times New Roman"/>
          <w:sz w:val="24"/>
          <w:szCs w:val="24"/>
        </w:rPr>
        <w:t>Kingma D P, Ba J. Adam: A Method for Stochastic Optimization[J]. CoRR, 2014,abs/1412.6980.</w:t>
      </w:r>
      <w:bookmarkEnd w:id="378"/>
    </w:p>
    <w:p>
      <w:pPr>
        <w:pStyle w:val="39"/>
        <w:ind w:left="720" w:hanging="720"/>
        <w:rPr>
          <w:rFonts w:ascii="Times New Roman" w:hAnsi="Times New Roman"/>
          <w:sz w:val="24"/>
          <w:szCs w:val="24"/>
        </w:rPr>
      </w:pPr>
      <w:bookmarkStart w:id="379" w:name="_ENREF_77"/>
      <w:r>
        <w:rPr>
          <w:rFonts w:ascii="Times New Roman" w:hAnsi="Times New Roman"/>
          <w:sz w:val="24"/>
          <w:szCs w:val="24"/>
        </w:rPr>
        <w:t>[77]</w:t>
      </w:r>
      <w:r>
        <w:rPr>
          <w:rFonts w:ascii="Times New Roman" w:hAnsi="Times New Roman"/>
          <w:sz w:val="24"/>
          <w:szCs w:val="24"/>
        </w:rPr>
        <w:tab/>
      </w:r>
      <w:r>
        <w:rPr>
          <w:rFonts w:ascii="Times New Roman" w:hAnsi="Times New Roman"/>
          <w:sz w:val="24"/>
          <w:szCs w:val="24"/>
        </w:rPr>
        <w:t>Xu Z, Lu D, Wang Y, et al. Noisy Labels are Treasure: Mean-Teacher-Assisted Confident Learning for Hepatic Vessel Segmentation[C]. Medical Image Computing and Computer Assisted Intervention – MICCAI 2021, 2021: 3-13.</w:t>
      </w:r>
      <w:bookmarkEnd w:id="379"/>
    </w:p>
    <w:p>
      <w:pPr>
        <w:pStyle w:val="39"/>
        <w:ind w:left="720" w:hanging="720"/>
        <w:rPr>
          <w:rFonts w:ascii="Times New Roman" w:hAnsi="Times New Roman"/>
          <w:sz w:val="24"/>
          <w:szCs w:val="24"/>
        </w:rPr>
      </w:pPr>
      <w:bookmarkStart w:id="380" w:name="_ENREF_78"/>
      <w:r>
        <w:rPr>
          <w:rFonts w:ascii="Times New Roman" w:hAnsi="Times New Roman"/>
          <w:sz w:val="24"/>
          <w:szCs w:val="24"/>
        </w:rPr>
        <w:t>[78]</w:t>
      </w:r>
      <w:r>
        <w:rPr>
          <w:rFonts w:ascii="Times New Roman" w:hAnsi="Times New Roman"/>
          <w:sz w:val="24"/>
          <w:szCs w:val="24"/>
        </w:rPr>
        <w:tab/>
      </w:r>
      <w:r>
        <w:rPr>
          <w:rFonts w:ascii="Times New Roman" w:hAnsi="Times New Roman"/>
          <w:sz w:val="24"/>
          <w:szCs w:val="24"/>
        </w:rPr>
        <w:t>Guo L, Lei B, Chen W, et al. Dual attention enhancement feature fusion network for segmentation and quantitative analysis of paediatric echocardiography[J]. Medical Image Analysis, 2021,71: 102042.</w:t>
      </w:r>
      <w:bookmarkEnd w:id="380"/>
    </w:p>
    <w:p>
      <w:pPr>
        <w:pStyle w:val="39"/>
        <w:ind w:left="720" w:hanging="720"/>
        <w:rPr>
          <w:rFonts w:ascii="Times New Roman" w:hAnsi="Times New Roman"/>
          <w:sz w:val="24"/>
          <w:szCs w:val="24"/>
        </w:rPr>
      </w:pPr>
      <w:bookmarkStart w:id="381" w:name="_ENREF_79"/>
      <w:r>
        <w:rPr>
          <w:rFonts w:ascii="Times New Roman" w:hAnsi="Times New Roman"/>
          <w:sz w:val="24"/>
          <w:szCs w:val="24"/>
        </w:rPr>
        <w:t>[79]</w:t>
      </w:r>
      <w:r>
        <w:rPr>
          <w:rFonts w:ascii="Times New Roman" w:hAnsi="Times New Roman"/>
          <w:sz w:val="24"/>
          <w:szCs w:val="24"/>
        </w:rPr>
        <w:tab/>
      </w:r>
      <w:r>
        <w:rPr>
          <w:rFonts w:ascii="Times New Roman" w:hAnsi="Times New Roman"/>
          <w:sz w:val="24"/>
          <w:szCs w:val="24"/>
        </w:rPr>
        <w:t>Badrinarayanan V, Kendall A, Cipolla R. SegNet: A Deep Convolutional Encoder-Decoder Architecture for Image Segmentation[J]. IEEE Transactions on Pattern Analysis and Machine Intelligence, 2017,39(12): 2481-2495.</w:t>
      </w:r>
      <w:bookmarkEnd w:id="381"/>
    </w:p>
    <w:p>
      <w:pPr>
        <w:pStyle w:val="39"/>
        <w:ind w:left="720" w:hanging="720"/>
        <w:rPr>
          <w:rFonts w:ascii="Times New Roman" w:hAnsi="Times New Roman"/>
          <w:sz w:val="24"/>
          <w:szCs w:val="24"/>
        </w:rPr>
      </w:pPr>
      <w:bookmarkStart w:id="382" w:name="_ENREF_80"/>
      <w:r>
        <w:rPr>
          <w:rFonts w:ascii="Times New Roman" w:hAnsi="Times New Roman"/>
          <w:sz w:val="24"/>
          <w:szCs w:val="24"/>
        </w:rPr>
        <w:t>[80]</w:t>
      </w:r>
      <w:r>
        <w:rPr>
          <w:rFonts w:ascii="Times New Roman" w:hAnsi="Times New Roman"/>
          <w:sz w:val="24"/>
          <w:szCs w:val="24"/>
        </w:rPr>
        <w:tab/>
      </w:r>
      <w:r>
        <w:rPr>
          <w:rFonts w:ascii="Times New Roman" w:hAnsi="Times New Roman"/>
          <w:sz w:val="24"/>
          <w:szCs w:val="24"/>
        </w:rPr>
        <w:t>Çiçek Ö, Abdulkadir A, Lienkamp S S, et al. 3D U-Net: Learning Dense Volumetric Segmentation from Sparse Annotation[C]. Medical Image Computing and Computer-Assisted Intervention – MICCAI 2016, 2016: 424-432.</w:t>
      </w:r>
      <w:bookmarkEnd w:id="382"/>
    </w:p>
    <w:p>
      <w:pPr>
        <w:pStyle w:val="39"/>
        <w:ind w:left="720" w:hanging="720"/>
        <w:rPr>
          <w:rFonts w:ascii="Times New Roman" w:hAnsi="Times New Roman"/>
          <w:sz w:val="24"/>
          <w:szCs w:val="24"/>
        </w:rPr>
      </w:pPr>
      <w:bookmarkStart w:id="383" w:name="_ENREF_81"/>
      <w:r>
        <w:rPr>
          <w:rFonts w:ascii="Times New Roman" w:hAnsi="Times New Roman"/>
          <w:sz w:val="24"/>
          <w:szCs w:val="24"/>
        </w:rPr>
        <w:t>[81]</w:t>
      </w:r>
      <w:r>
        <w:rPr>
          <w:rFonts w:ascii="Times New Roman" w:hAnsi="Times New Roman"/>
          <w:sz w:val="24"/>
          <w:szCs w:val="24"/>
        </w:rPr>
        <w:tab/>
      </w:r>
      <w:r>
        <w:rPr>
          <w:rFonts w:ascii="Times New Roman" w:hAnsi="Times New Roman"/>
          <w:sz w:val="24"/>
          <w:szCs w:val="24"/>
        </w:rPr>
        <w:t>Yang Z, Zhu L, Wu Y, et al. Gated Channel Transformation for Visual Recognition[C]. 2020 IEEE/CVF Conference on Computer Vision and Pattern Recognition (CVPR), 2020: 11791-11800.</w:t>
      </w:r>
      <w:bookmarkEnd w:id="383"/>
    </w:p>
    <w:p>
      <w:pPr>
        <w:pStyle w:val="39"/>
        <w:ind w:left="720" w:hanging="720"/>
        <w:rPr>
          <w:rFonts w:ascii="Times New Roman" w:hAnsi="Times New Roman"/>
          <w:sz w:val="24"/>
          <w:szCs w:val="24"/>
        </w:rPr>
      </w:pPr>
      <w:bookmarkStart w:id="384" w:name="_ENREF_82"/>
      <w:r>
        <w:rPr>
          <w:rFonts w:ascii="Times New Roman" w:hAnsi="Times New Roman"/>
          <w:sz w:val="24"/>
          <w:szCs w:val="24"/>
        </w:rPr>
        <w:t>[82]</w:t>
      </w:r>
      <w:r>
        <w:rPr>
          <w:rFonts w:ascii="Times New Roman" w:hAnsi="Times New Roman"/>
          <w:sz w:val="24"/>
          <w:szCs w:val="24"/>
        </w:rPr>
        <w:tab/>
      </w:r>
      <w:r>
        <w:rPr>
          <w:rFonts w:ascii="Times New Roman" w:hAnsi="Times New Roman"/>
          <w:sz w:val="24"/>
          <w:szCs w:val="24"/>
        </w:rPr>
        <w:t>Wang S, Chen Z, You S, et al. Brain stroke lesion segmentation using consistent perception generative adversarial network[J]. Neural Computing and Applications, 2022,34(11): 8657-8669.</w:t>
      </w:r>
      <w:bookmarkEnd w:id="384"/>
    </w:p>
    <w:p>
      <w:pPr>
        <w:pStyle w:val="39"/>
        <w:ind w:left="720" w:hanging="720"/>
        <w:rPr>
          <w:rFonts w:ascii="Times New Roman" w:hAnsi="Times New Roman"/>
          <w:sz w:val="24"/>
          <w:szCs w:val="24"/>
        </w:rPr>
      </w:pPr>
      <w:bookmarkStart w:id="385" w:name="_ENREF_83"/>
      <w:r>
        <w:rPr>
          <w:rFonts w:ascii="Times New Roman" w:hAnsi="Times New Roman"/>
          <w:sz w:val="24"/>
          <w:szCs w:val="24"/>
        </w:rPr>
        <w:t>[83]</w:t>
      </w:r>
      <w:r>
        <w:rPr>
          <w:rFonts w:ascii="Times New Roman" w:hAnsi="Times New Roman"/>
          <w:sz w:val="24"/>
          <w:szCs w:val="24"/>
        </w:rPr>
        <w:tab/>
      </w:r>
      <w:r>
        <w:rPr>
          <w:rFonts w:ascii="Times New Roman" w:hAnsi="Times New Roman"/>
          <w:sz w:val="24"/>
          <w:szCs w:val="24"/>
        </w:rPr>
        <w:t>Hui H, Zhang X, Wu Z, et al. Dual-Path Attention Compensation U-Net for Stroke Lesion Segmentation[J]. Intell. Neuroscience, 2021,2021: 16.</w:t>
      </w:r>
      <w:bookmarkEnd w:id="385"/>
    </w:p>
    <w:p>
      <w:pPr>
        <w:pStyle w:val="39"/>
        <w:ind w:left="720" w:hanging="720"/>
        <w:rPr>
          <w:rFonts w:ascii="Times New Roman" w:hAnsi="Times New Roman"/>
          <w:sz w:val="24"/>
          <w:szCs w:val="24"/>
        </w:rPr>
      </w:pPr>
      <w:bookmarkStart w:id="386" w:name="_ENREF_84"/>
      <w:r>
        <w:rPr>
          <w:rFonts w:ascii="Times New Roman" w:hAnsi="Times New Roman"/>
          <w:sz w:val="24"/>
          <w:szCs w:val="24"/>
        </w:rPr>
        <w:t>[84]</w:t>
      </w:r>
      <w:r>
        <w:rPr>
          <w:rFonts w:ascii="Times New Roman" w:hAnsi="Times New Roman"/>
          <w:sz w:val="24"/>
          <w:szCs w:val="24"/>
        </w:rPr>
        <w:tab/>
      </w:r>
      <w:r>
        <w:rPr>
          <w:rFonts w:ascii="Times New Roman" w:hAnsi="Times New Roman"/>
          <w:sz w:val="24"/>
          <w:szCs w:val="24"/>
        </w:rPr>
        <w:t>Ji Y, Zhang R, Wang H, et al. Multi-compound Transformer for Accurate Biomedical Image Segmentation[C]. Medical Image Computing and Computer Assisted Intervention – MICCAI 2021, 2021: 326-336.</w:t>
      </w:r>
      <w:bookmarkEnd w:id="386"/>
    </w:p>
    <w:p>
      <w:pPr>
        <w:pStyle w:val="39"/>
        <w:ind w:left="720" w:hanging="720"/>
        <w:rPr>
          <w:rFonts w:ascii="Times New Roman" w:hAnsi="Times New Roman"/>
          <w:sz w:val="24"/>
          <w:szCs w:val="24"/>
        </w:rPr>
      </w:pPr>
      <w:bookmarkStart w:id="387" w:name="_ENREF_85"/>
      <w:r>
        <w:rPr>
          <w:rFonts w:ascii="Times New Roman" w:hAnsi="Times New Roman"/>
          <w:sz w:val="24"/>
          <w:szCs w:val="24"/>
        </w:rPr>
        <w:t>[85]</w:t>
      </w:r>
      <w:r>
        <w:rPr>
          <w:rFonts w:ascii="Times New Roman" w:hAnsi="Times New Roman"/>
          <w:sz w:val="24"/>
          <w:szCs w:val="24"/>
        </w:rPr>
        <w:tab/>
      </w:r>
      <w:r>
        <w:rPr>
          <w:rFonts w:ascii="Times New Roman" w:hAnsi="Times New Roman"/>
          <w:sz w:val="24"/>
          <w:szCs w:val="24"/>
        </w:rPr>
        <w:t>Wu H, Liu J, Xiao F, et al. Semi-supervised segmentation of echocardiography videos via noise-resilient spatiotemporal semantic calibration and fusion[J]. Medical image analysis, 2022,78: 102397.</w:t>
      </w:r>
      <w:bookmarkEnd w:id="387"/>
    </w:p>
    <w:p>
      <w:pPr>
        <w:pStyle w:val="39"/>
        <w:ind w:left="720" w:hanging="720"/>
        <w:rPr>
          <w:rFonts w:ascii="Times New Roman" w:hAnsi="Times New Roman"/>
          <w:sz w:val="24"/>
          <w:szCs w:val="24"/>
        </w:rPr>
      </w:pPr>
      <w:bookmarkStart w:id="388" w:name="_ENREF_86"/>
      <w:r>
        <w:rPr>
          <w:rFonts w:ascii="Times New Roman" w:hAnsi="Times New Roman"/>
          <w:sz w:val="24"/>
          <w:szCs w:val="24"/>
        </w:rPr>
        <w:t>[86]</w:t>
      </w:r>
      <w:r>
        <w:rPr>
          <w:rFonts w:ascii="Times New Roman" w:hAnsi="Times New Roman"/>
          <w:sz w:val="24"/>
          <w:szCs w:val="24"/>
        </w:rPr>
        <w:tab/>
      </w:r>
      <w:r>
        <w:rPr>
          <w:rFonts w:ascii="Times New Roman" w:hAnsi="Times New Roman"/>
          <w:sz w:val="24"/>
          <w:szCs w:val="24"/>
        </w:rPr>
        <w:t>Xiang T, Zhang C, Wang X, et al. Towards bi-directional skip connections in encoder-decoder architectures and beyond[J]. Medical Image Analysis, 2022,78: 102420.</w:t>
      </w:r>
      <w:bookmarkEnd w:id="388"/>
    </w:p>
    <w:p>
      <w:pPr>
        <w:pStyle w:val="39"/>
        <w:ind w:left="720" w:hanging="720"/>
        <w:rPr>
          <w:rFonts w:ascii="Times New Roman" w:hAnsi="Times New Roman"/>
          <w:sz w:val="24"/>
          <w:szCs w:val="24"/>
        </w:rPr>
      </w:pPr>
      <w:bookmarkStart w:id="389" w:name="_ENREF_87"/>
      <w:r>
        <w:rPr>
          <w:rFonts w:ascii="Times New Roman" w:hAnsi="Times New Roman"/>
          <w:sz w:val="24"/>
          <w:szCs w:val="24"/>
        </w:rPr>
        <w:t>[87]</w:t>
      </w:r>
      <w:r>
        <w:rPr>
          <w:rFonts w:ascii="Times New Roman" w:hAnsi="Times New Roman"/>
          <w:sz w:val="24"/>
          <w:szCs w:val="24"/>
        </w:rPr>
        <w:tab/>
      </w:r>
      <w:r>
        <w:rPr>
          <w:rFonts w:ascii="Times New Roman" w:hAnsi="Times New Roman"/>
          <w:sz w:val="24"/>
          <w:szCs w:val="24"/>
        </w:rPr>
        <w:t>Boutillon A, Conze P-H, Pons C, et al. Multi-task, Multi-domain Deep Segmentation with Shared Representations and Contrastive Regularization for Sparse Pediatric Datasets[C]. Medical Image Computing and Computer Assisted Intervention – MICCAI 2021, 2021: 239-249.</w:t>
      </w:r>
      <w:bookmarkEnd w:id="389"/>
    </w:p>
    <w:p>
      <w:pPr>
        <w:pStyle w:val="59"/>
        <w:rPr>
          <w:kern w:val="36"/>
        </w:rPr>
      </w:pPr>
      <w:r>
        <w:fldChar w:fldCharType="end"/>
      </w:r>
    </w:p>
    <w:p>
      <w:pPr>
        <w:widowControl/>
        <w:jc w:val="left"/>
        <w:rPr>
          <w:rFonts w:ascii="宋体" w:hAnsi="宋体" w:cs="宋体"/>
          <w:b/>
          <w:bCs/>
          <w:kern w:val="36"/>
          <w:sz w:val="32"/>
          <w:szCs w:val="48"/>
        </w:rPr>
      </w:pPr>
      <w:r>
        <w:br w:type="page"/>
      </w:r>
    </w:p>
    <w:p>
      <w:pPr>
        <w:pStyle w:val="2"/>
        <w:spacing w:before="156" w:after="156"/>
      </w:pPr>
      <w:bookmarkStart w:id="390" w:name="_Toc130735783"/>
      <w:r>
        <w:rPr>
          <w:rFonts w:hint="eastAsia"/>
        </w:rPr>
        <w:t>攻读硕士期间取得的学术成果</w:t>
      </w:r>
      <w:bookmarkEnd w:id="390"/>
    </w:p>
    <w:p>
      <w:pPr>
        <w:rPr>
          <w:rFonts w:ascii="宋体" w:hAnsi="宋体"/>
          <w:b/>
          <w:szCs w:val="24"/>
        </w:rPr>
      </w:pPr>
      <w:r>
        <w:rPr>
          <w:rFonts w:hint="eastAsia" w:ascii="宋体" w:hAnsi="宋体"/>
          <w:b/>
          <w:szCs w:val="24"/>
        </w:rPr>
        <w:t>学术论文：</w:t>
      </w:r>
    </w:p>
    <w:p>
      <w:pPr>
        <w:rPr>
          <w:rFonts w:cs="Times New Roman"/>
          <w:szCs w:val="24"/>
        </w:rPr>
      </w:pPr>
      <w:r>
        <w:rPr>
          <w:rFonts w:cs="Times New Roman"/>
          <w:szCs w:val="24"/>
        </w:rPr>
        <w:t>[1] Du X, Ma K, Song Y. AGMR-Net: Attention-guided multiscale recovery framework for stroke segmentation[J]. Computerized Medical Imaging and Graphics, 2022,101: 102120.</w:t>
      </w:r>
    </w:p>
    <w:p>
      <w:pPr>
        <w:rPr>
          <w:rFonts w:cs="Times New Roman"/>
          <w:szCs w:val="24"/>
        </w:rPr>
      </w:pPr>
      <w:r>
        <w:rPr>
          <w:rFonts w:hint="eastAsia" w:cs="Times New Roman"/>
          <w:szCs w:val="24"/>
        </w:rPr>
        <w:t>[</w:t>
      </w:r>
      <w:r>
        <w:rPr>
          <w:rFonts w:cs="Times New Roman"/>
          <w:szCs w:val="24"/>
        </w:rPr>
        <w:t>2] Li L, Ma K, Song Y, Du X. TSRL-Net: Target-aware supervision residual learning for stroke segmentation. Cresomput Biol Med. 2023 Jun;159:106840. doi: 10.1016/j.compbiomed.2023.106840. Epub 2023 Mar 28. PMID: 37116236.</w:t>
      </w:r>
    </w:p>
    <w:p>
      <w:pPr>
        <w:rPr>
          <w:rFonts w:cs="Times New Roman"/>
          <w:szCs w:val="24"/>
        </w:rPr>
      </w:pPr>
    </w:p>
    <w:p>
      <w:pPr>
        <w:rPr>
          <w:rFonts w:cs="Times New Roman"/>
          <w:b/>
          <w:szCs w:val="24"/>
        </w:rPr>
      </w:pPr>
      <w:r>
        <w:rPr>
          <w:rFonts w:hint="eastAsia" w:cs="Times New Roman"/>
          <w:b/>
          <w:szCs w:val="24"/>
        </w:rPr>
        <w:t>参与的科研项目：</w:t>
      </w:r>
    </w:p>
    <w:p>
      <w:pPr>
        <w:rPr>
          <w:rFonts w:ascii="宋体" w:hAnsi="宋体" w:cs="Times New Roman"/>
          <w:bCs/>
          <w:szCs w:val="24"/>
        </w:rPr>
      </w:pPr>
      <w:r>
        <w:rPr>
          <w:rFonts w:hint="eastAsia" w:ascii="宋体" w:hAnsi="宋体" w:cs="Times New Roman"/>
          <w:bCs/>
          <w:szCs w:val="24"/>
        </w:rPr>
        <w:t>[</w:t>
      </w:r>
      <w:r>
        <w:rPr>
          <w:rFonts w:ascii="宋体" w:hAnsi="宋体" w:cs="Times New Roman"/>
          <w:bCs/>
          <w:szCs w:val="24"/>
        </w:rPr>
        <w:t xml:space="preserve">1] </w:t>
      </w:r>
      <w:r>
        <w:rPr>
          <w:rFonts w:hint="eastAsia" w:ascii="宋体" w:hAnsi="宋体" w:cs="Times New Roman"/>
          <w:bCs/>
          <w:szCs w:val="24"/>
        </w:rPr>
        <w:t>基于注意力的深度学习脑卒中分割方法研究</w:t>
      </w:r>
      <w:r>
        <w:rPr>
          <w:rFonts w:ascii="宋体" w:hAnsi="宋体" w:cs="Times New Roman"/>
          <w:bCs/>
          <w:szCs w:val="24"/>
        </w:rPr>
        <w:t>，</w:t>
      </w:r>
      <w:r>
        <w:rPr>
          <w:rFonts w:hint="eastAsia" w:ascii="宋体" w:hAnsi="宋体" w:cs="Times New Roman"/>
          <w:bCs/>
          <w:szCs w:val="24"/>
        </w:rPr>
        <w:t>安徽大学计算机科学与技术学院高峰学科建设项目（2</w:t>
      </w:r>
      <w:r>
        <w:rPr>
          <w:rFonts w:ascii="宋体" w:hAnsi="宋体" w:cs="Times New Roman"/>
          <w:bCs/>
          <w:szCs w:val="24"/>
        </w:rPr>
        <w:t>021</w:t>
      </w:r>
      <w:r>
        <w:rPr>
          <w:rFonts w:hint="eastAsia" w:ascii="宋体" w:hAnsi="宋体" w:cs="Times New Roman"/>
          <w:bCs/>
          <w:szCs w:val="24"/>
        </w:rPr>
        <w:t>年优秀博士硕士论文培育项目</w:t>
      </w:r>
      <w:r>
        <w:rPr>
          <w:rFonts w:ascii="宋体" w:hAnsi="宋体" w:cs="Times New Roman"/>
          <w:bCs/>
          <w:szCs w:val="24"/>
        </w:rPr>
        <w:t>）</w:t>
      </w:r>
      <w:r>
        <w:rPr>
          <w:rFonts w:hint="eastAsia" w:ascii="宋体" w:hAnsi="宋体" w:cs="Times New Roman"/>
          <w:bCs/>
          <w:szCs w:val="24"/>
        </w:rPr>
        <w:t>,</w:t>
      </w:r>
      <w:r>
        <w:rPr>
          <w:rFonts w:ascii="宋体" w:hAnsi="宋体" w:cs="Times New Roman"/>
          <w:bCs/>
          <w:szCs w:val="24"/>
        </w:rPr>
        <w:t>Z010111016</w:t>
      </w:r>
    </w:p>
    <w:p>
      <w:pPr>
        <w:rPr>
          <w:rFonts w:ascii="宋体" w:hAnsi="宋体" w:cs="Times New Roman"/>
          <w:bCs/>
          <w:szCs w:val="24"/>
        </w:rPr>
      </w:pPr>
    </w:p>
    <w:p>
      <w:pPr>
        <w:rPr>
          <w:rFonts w:cs="Times New Roman"/>
          <w:szCs w:val="24"/>
        </w:rPr>
      </w:pPr>
    </w:p>
    <w:p/>
    <w:p>
      <w:pPr>
        <w:widowControl/>
        <w:jc w:val="left"/>
        <w:rPr>
          <w:rFonts w:ascii="宋体" w:hAnsi="宋体" w:cs="宋体"/>
          <w:b/>
          <w:bCs/>
          <w:kern w:val="36"/>
          <w:sz w:val="48"/>
          <w:szCs w:val="48"/>
        </w:rPr>
      </w:pPr>
      <w:r>
        <w:br w:type="page"/>
      </w:r>
    </w:p>
    <w:p>
      <w:pPr>
        <w:pStyle w:val="2"/>
        <w:spacing w:before="156" w:after="156"/>
      </w:pPr>
      <w:bookmarkStart w:id="391" w:name="_Toc130735784"/>
      <w:r>
        <w:rPr>
          <w:rFonts w:hint="eastAsia"/>
        </w:rPr>
        <w:t>致谢</w:t>
      </w:r>
      <w:bookmarkEnd w:id="391"/>
    </w:p>
    <w:p>
      <w:pPr>
        <w:overflowPunct w:val="0"/>
        <w:ind w:firstLine="480" w:firstLineChars="200"/>
        <w:rPr>
          <w:rFonts w:cs="Times New Roman"/>
          <w:szCs w:val="24"/>
        </w:rPr>
      </w:pPr>
      <w:r>
        <w:rPr>
          <w:rFonts w:hint="eastAsia" w:cs="Times New Roman"/>
          <w:szCs w:val="24"/>
        </w:rPr>
        <w:t>不知不觉间，学生生涯即将结束。三年硕士期间对于医学图像分割领域的研究也弥补了我本科没有进入医学专业的遗憾，让我通过另一种形式重新进入医学领域。</w:t>
      </w:r>
      <w:r>
        <w:rPr>
          <w:rFonts w:cs="Times New Roman"/>
          <w:szCs w:val="24"/>
        </w:rPr>
        <w:t>我非常</w:t>
      </w:r>
      <w:r>
        <w:rPr>
          <w:rFonts w:hint="eastAsia" w:cs="Times New Roman"/>
          <w:szCs w:val="24"/>
        </w:rPr>
        <w:t>感谢张燕平导师</w:t>
      </w:r>
      <w:r>
        <w:rPr>
          <w:rFonts w:cs="Times New Roman"/>
          <w:szCs w:val="24"/>
        </w:rPr>
        <w:t>、</w:t>
      </w:r>
      <w:r>
        <w:rPr>
          <w:rFonts w:hint="eastAsia" w:cs="Times New Roman"/>
          <w:szCs w:val="24"/>
        </w:rPr>
        <w:t>杜秀全导师的</w:t>
      </w:r>
      <w:r>
        <w:rPr>
          <w:rFonts w:cs="Times New Roman"/>
          <w:szCs w:val="24"/>
        </w:rPr>
        <w:t>谆谆教导</w:t>
      </w:r>
      <w:r>
        <w:rPr>
          <w:rFonts w:hint="eastAsia" w:cs="Times New Roman"/>
          <w:szCs w:val="24"/>
        </w:rPr>
        <w:t>，以及</w:t>
      </w:r>
      <w:r>
        <w:rPr>
          <w:rFonts w:cs="Times New Roman"/>
          <w:szCs w:val="24"/>
        </w:rPr>
        <w:t>实验室伙伴、父母、女友的</w:t>
      </w:r>
      <w:r>
        <w:rPr>
          <w:rFonts w:hint="eastAsia" w:cs="Times New Roman"/>
          <w:szCs w:val="24"/>
        </w:rPr>
        <w:t>陪伴</w:t>
      </w:r>
      <w:r>
        <w:rPr>
          <w:rFonts w:cs="Times New Roman"/>
          <w:szCs w:val="24"/>
        </w:rPr>
        <w:t>。</w:t>
      </w:r>
    </w:p>
    <w:p>
      <w:pPr>
        <w:overflowPunct w:val="0"/>
        <w:ind w:firstLine="480" w:firstLineChars="200"/>
        <w:rPr>
          <w:rFonts w:cs="Times New Roman"/>
          <w:szCs w:val="24"/>
        </w:rPr>
      </w:pPr>
      <w:r>
        <w:rPr>
          <w:rFonts w:cs="Times New Roman"/>
          <w:szCs w:val="24"/>
        </w:rPr>
        <w:t>在我的整个</w:t>
      </w:r>
      <w:r>
        <w:rPr>
          <w:rFonts w:hint="eastAsia" w:cs="Times New Roman"/>
          <w:szCs w:val="24"/>
        </w:rPr>
        <w:t>科研过程</w:t>
      </w:r>
      <w:r>
        <w:rPr>
          <w:rFonts w:cs="Times New Roman"/>
          <w:szCs w:val="24"/>
        </w:rPr>
        <w:t>中，</w:t>
      </w:r>
      <w:r>
        <w:rPr>
          <w:rFonts w:hint="eastAsia" w:cs="Times New Roman"/>
          <w:szCs w:val="24"/>
        </w:rPr>
        <w:t>张燕平教授</w:t>
      </w:r>
      <w:r>
        <w:rPr>
          <w:rFonts w:cs="Times New Roman"/>
          <w:szCs w:val="24"/>
        </w:rPr>
        <w:t>是一位杰出的导师，为我的学术</w:t>
      </w:r>
      <w:r>
        <w:rPr>
          <w:rFonts w:hint="eastAsia" w:cs="Times New Roman"/>
          <w:szCs w:val="24"/>
        </w:rPr>
        <w:t>研究</w:t>
      </w:r>
      <w:r>
        <w:rPr>
          <w:rFonts w:cs="Times New Roman"/>
          <w:szCs w:val="24"/>
        </w:rPr>
        <w:t>提供了至关重要的</w:t>
      </w:r>
      <w:r>
        <w:rPr>
          <w:rFonts w:hint="eastAsia" w:cs="Times New Roman"/>
          <w:szCs w:val="24"/>
        </w:rPr>
        <w:t>灵感</w:t>
      </w:r>
      <w:r>
        <w:rPr>
          <w:rFonts w:cs="Times New Roman"/>
          <w:szCs w:val="24"/>
        </w:rPr>
        <w:t>。</w:t>
      </w:r>
      <w:r>
        <w:rPr>
          <w:rFonts w:hint="eastAsia" w:cs="Times New Roman"/>
          <w:szCs w:val="24"/>
        </w:rPr>
        <w:t>她</w:t>
      </w:r>
      <w:r>
        <w:rPr>
          <w:rFonts w:cs="Times New Roman"/>
          <w:szCs w:val="24"/>
        </w:rPr>
        <w:t>在</w:t>
      </w:r>
      <w:r>
        <w:rPr>
          <w:rFonts w:hint="eastAsia" w:cs="Times New Roman"/>
          <w:szCs w:val="24"/>
        </w:rPr>
        <w:t>商空间与粒计算</w:t>
      </w:r>
      <w:r>
        <w:rPr>
          <w:rFonts w:cs="Times New Roman"/>
          <w:szCs w:val="24"/>
        </w:rPr>
        <w:t>领域的专业知识对我来说非常宝贵，</w:t>
      </w:r>
      <w:r>
        <w:rPr>
          <w:rFonts w:hint="eastAsia" w:cs="Times New Roman"/>
          <w:szCs w:val="24"/>
        </w:rPr>
        <w:t>她独特</w:t>
      </w:r>
      <w:r>
        <w:rPr>
          <w:rFonts w:cs="Times New Roman"/>
          <w:szCs w:val="24"/>
        </w:rPr>
        <w:t>的知识和见解，</w:t>
      </w:r>
      <w:r>
        <w:rPr>
          <w:rFonts w:hint="eastAsia" w:cs="Times New Roman"/>
          <w:szCs w:val="24"/>
        </w:rPr>
        <w:t>帮助我对粗粒度的思想有了深度的了解。我从她的《粒计算与商空间理论》课程中学到了很多东西。</w:t>
      </w:r>
    </w:p>
    <w:p>
      <w:pPr>
        <w:overflowPunct w:val="0"/>
        <w:ind w:firstLine="480" w:firstLineChars="200"/>
        <w:rPr>
          <w:rFonts w:cs="Times New Roman"/>
          <w:szCs w:val="24"/>
        </w:rPr>
      </w:pPr>
      <w:r>
        <w:rPr>
          <w:rFonts w:cs="Times New Roman"/>
          <w:szCs w:val="24"/>
        </w:rPr>
        <w:t>同样，</w:t>
      </w:r>
      <w:r>
        <w:rPr>
          <w:rFonts w:hint="eastAsia" w:cs="Times New Roman"/>
          <w:szCs w:val="24"/>
        </w:rPr>
        <w:t>杜秀全副教授</w:t>
      </w:r>
      <w:r>
        <w:rPr>
          <w:rFonts w:cs="Times New Roman"/>
          <w:szCs w:val="24"/>
        </w:rPr>
        <w:t>也是一位非凡的导师，他总是可以回答</w:t>
      </w:r>
      <w:r>
        <w:rPr>
          <w:rFonts w:hint="eastAsia" w:cs="Times New Roman"/>
          <w:szCs w:val="24"/>
        </w:rPr>
        <w:t>困扰我们</w:t>
      </w:r>
      <w:r>
        <w:rPr>
          <w:rFonts w:cs="Times New Roman"/>
          <w:szCs w:val="24"/>
        </w:rPr>
        <w:t>的问题并</w:t>
      </w:r>
      <w:r>
        <w:rPr>
          <w:rFonts w:hint="eastAsia" w:cs="Times New Roman"/>
          <w:szCs w:val="24"/>
        </w:rPr>
        <w:t>引导我们发现解决问题的思路</w:t>
      </w:r>
      <w:r>
        <w:rPr>
          <w:rFonts w:cs="Times New Roman"/>
          <w:szCs w:val="24"/>
        </w:rPr>
        <w:t>，他的</w:t>
      </w:r>
      <w:r>
        <w:rPr>
          <w:rFonts w:hint="eastAsia" w:cs="Times New Roman"/>
          <w:szCs w:val="24"/>
        </w:rPr>
        <w:t>引导</w:t>
      </w:r>
      <w:r>
        <w:rPr>
          <w:rFonts w:cs="Times New Roman"/>
          <w:szCs w:val="24"/>
        </w:rPr>
        <w:t>和</w:t>
      </w:r>
      <w:r>
        <w:rPr>
          <w:rFonts w:hint="eastAsia" w:cs="Times New Roman"/>
          <w:szCs w:val="24"/>
        </w:rPr>
        <w:t>支持</w:t>
      </w:r>
      <w:r>
        <w:rPr>
          <w:rFonts w:cs="Times New Roman"/>
          <w:szCs w:val="24"/>
        </w:rPr>
        <w:t>帮助我克服了许多</w:t>
      </w:r>
      <w:r>
        <w:rPr>
          <w:rFonts w:hint="eastAsia" w:cs="Times New Roman"/>
          <w:szCs w:val="24"/>
        </w:rPr>
        <w:t>学术上</w:t>
      </w:r>
      <w:r>
        <w:rPr>
          <w:rFonts w:cs="Times New Roman"/>
          <w:szCs w:val="24"/>
        </w:rPr>
        <w:t>障碍。我</w:t>
      </w:r>
      <w:r>
        <w:rPr>
          <w:rFonts w:hint="eastAsia" w:cs="Times New Roman"/>
          <w:szCs w:val="24"/>
        </w:rPr>
        <w:t>感谢杜秀全老师</w:t>
      </w:r>
      <w:r>
        <w:rPr>
          <w:rFonts w:cs="Times New Roman"/>
          <w:szCs w:val="24"/>
        </w:rPr>
        <w:t>花了无数个</w:t>
      </w:r>
      <w:r>
        <w:rPr>
          <w:rFonts w:hint="eastAsia" w:cs="Times New Roman"/>
          <w:szCs w:val="24"/>
        </w:rPr>
        <w:t>小时</w:t>
      </w:r>
      <w:r>
        <w:rPr>
          <w:rFonts w:cs="Times New Roman"/>
          <w:szCs w:val="24"/>
        </w:rPr>
        <w:t>审查我的</w:t>
      </w:r>
      <w:r>
        <w:rPr>
          <w:rFonts w:hint="eastAsia" w:cs="Times New Roman"/>
          <w:szCs w:val="24"/>
        </w:rPr>
        <w:t>工作</w:t>
      </w:r>
      <w:r>
        <w:rPr>
          <w:rFonts w:cs="Times New Roman"/>
          <w:szCs w:val="24"/>
        </w:rPr>
        <w:t>，并</w:t>
      </w:r>
      <w:r>
        <w:rPr>
          <w:rFonts w:hint="eastAsia" w:cs="Times New Roman"/>
          <w:szCs w:val="24"/>
        </w:rPr>
        <w:t>对工作内容的逻辑和论文的语法</w:t>
      </w:r>
      <w:r>
        <w:rPr>
          <w:rFonts w:cs="Times New Roman"/>
          <w:szCs w:val="24"/>
        </w:rPr>
        <w:t>提供反馈，促使我</w:t>
      </w:r>
      <w:r>
        <w:rPr>
          <w:rFonts w:hint="eastAsia" w:cs="Times New Roman"/>
          <w:szCs w:val="24"/>
        </w:rPr>
        <w:t>能够在国际期刊中发表论文</w:t>
      </w:r>
      <w:r>
        <w:rPr>
          <w:rFonts w:cs="Times New Roman"/>
          <w:szCs w:val="24"/>
        </w:rPr>
        <w:t>。</w:t>
      </w:r>
      <w:r>
        <w:rPr>
          <w:rFonts w:hint="eastAsia" w:cs="Times New Roman"/>
          <w:szCs w:val="24"/>
        </w:rPr>
        <w:t>他</w:t>
      </w:r>
      <w:r>
        <w:rPr>
          <w:rFonts w:cs="Times New Roman"/>
          <w:szCs w:val="24"/>
        </w:rPr>
        <w:t>的指导非常</w:t>
      </w:r>
      <w:r>
        <w:rPr>
          <w:rFonts w:hint="eastAsia" w:cs="Times New Roman"/>
          <w:szCs w:val="24"/>
        </w:rPr>
        <w:t>重要</w:t>
      </w:r>
      <w:r>
        <w:rPr>
          <w:rFonts w:cs="Times New Roman"/>
          <w:szCs w:val="24"/>
        </w:rPr>
        <w:t>，提供了</w:t>
      </w:r>
      <w:r>
        <w:rPr>
          <w:rFonts w:hint="eastAsia" w:cs="Times New Roman"/>
          <w:szCs w:val="24"/>
        </w:rPr>
        <w:t>有效</w:t>
      </w:r>
      <w:r>
        <w:rPr>
          <w:rFonts w:cs="Times New Roman"/>
          <w:szCs w:val="24"/>
        </w:rPr>
        <w:t>的</w:t>
      </w:r>
      <w:r>
        <w:rPr>
          <w:rFonts w:hint="eastAsia" w:cs="Times New Roman"/>
          <w:szCs w:val="24"/>
        </w:rPr>
        <w:t>改进思路</w:t>
      </w:r>
      <w:r>
        <w:rPr>
          <w:rFonts w:cs="Times New Roman"/>
          <w:szCs w:val="24"/>
        </w:rPr>
        <w:t>，磨练了我</w:t>
      </w:r>
      <w:r>
        <w:rPr>
          <w:rFonts w:hint="eastAsia" w:cs="Times New Roman"/>
          <w:szCs w:val="24"/>
        </w:rPr>
        <w:t>的科研能力</w:t>
      </w:r>
      <w:r>
        <w:rPr>
          <w:rFonts w:cs="Times New Roman"/>
          <w:szCs w:val="24"/>
        </w:rPr>
        <w:t>，并加深了</w:t>
      </w:r>
      <w:r>
        <w:rPr>
          <w:rFonts w:hint="eastAsia" w:cs="Times New Roman"/>
          <w:szCs w:val="24"/>
        </w:rPr>
        <w:t>我</w:t>
      </w:r>
      <w:r>
        <w:rPr>
          <w:rFonts w:cs="Times New Roman"/>
          <w:szCs w:val="24"/>
        </w:rPr>
        <w:t>对</w:t>
      </w:r>
      <w:r>
        <w:rPr>
          <w:rFonts w:hint="eastAsia" w:cs="Times New Roman"/>
          <w:szCs w:val="24"/>
        </w:rPr>
        <w:t>神经网络</w:t>
      </w:r>
      <w:r>
        <w:rPr>
          <w:rFonts w:cs="Times New Roman"/>
          <w:szCs w:val="24"/>
        </w:rPr>
        <w:t>领域的理解。</w:t>
      </w:r>
      <w:r>
        <w:rPr>
          <w:rFonts w:hint="eastAsia" w:cs="Times New Roman"/>
          <w:szCs w:val="24"/>
        </w:rPr>
        <w:t>非常幸运能与两位和蔼可亲、才华横溢的导师一起度过三年研究生生涯！</w:t>
      </w:r>
    </w:p>
    <w:p>
      <w:pPr>
        <w:overflowPunct w:val="0"/>
        <w:ind w:firstLine="480" w:firstLineChars="200"/>
        <w:rPr>
          <w:rFonts w:cs="Times New Roman"/>
          <w:szCs w:val="24"/>
        </w:rPr>
      </w:pPr>
      <w:r>
        <w:rPr>
          <w:rFonts w:hint="eastAsia" w:cs="Times New Roman"/>
          <w:szCs w:val="24"/>
        </w:rPr>
        <w:t>感谢我的师兄师姐，在我刚入学的时候带我入门医学图像分割领域，帮我解决代码上的烦恼，给我分享科研的经验，让我在研一时少走很多弯路。感谢组内成员们的集体知识加深了我对医学图像分割领域的理解，我们互相分享科研过程中的想法，彼此讨论方法的优点，缺点和可行性。当然还有实验室的成员，他们带给了实验室欢声笑语，是组与组之间沟通的桥梁。</w:t>
      </w:r>
    </w:p>
    <w:p>
      <w:pPr>
        <w:overflowPunct w:val="0"/>
        <w:ind w:firstLine="480" w:firstLineChars="200"/>
        <w:rPr>
          <w:rFonts w:cs="Times New Roman"/>
          <w:szCs w:val="24"/>
        </w:rPr>
      </w:pPr>
      <w:r>
        <w:rPr>
          <w:rFonts w:cs="Times New Roman"/>
          <w:szCs w:val="24"/>
        </w:rPr>
        <w:t>我非常感谢我的父母</w:t>
      </w:r>
      <w:r>
        <w:rPr>
          <w:rFonts w:hint="eastAsia" w:cs="Times New Roman"/>
          <w:szCs w:val="24"/>
        </w:rPr>
        <w:t>！</w:t>
      </w:r>
      <w:r>
        <w:rPr>
          <w:rFonts w:cs="Times New Roman"/>
          <w:szCs w:val="24"/>
        </w:rPr>
        <w:t>他们一直在我身边，</w:t>
      </w:r>
      <w:r>
        <w:rPr>
          <w:rFonts w:hint="eastAsia" w:cs="Times New Roman"/>
          <w:szCs w:val="24"/>
        </w:rPr>
        <w:t>支持我考研，支持我的生活，让本该工作的年纪继续在学校内生活。</w:t>
      </w:r>
      <w:r>
        <w:rPr>
          <w:rFonts w:cs="Times New Roman"/>
          <w:szCs w:val="24"/>
        </w:rPr>
        <w:t>我很幸运能得到他们坚定不移的支持。我感谢他们的牺牲以及他们在我研究生学习期间以多种方式支持我。</w:t>
      </w:r>
    </w:p>
    <w:p>
      <w:pPr>
        <w:overflowPunct w:val="0"/>
        <w:ind w:firstLine="480" w:firstLineChars="200"/>
        <w:rPr>
          <w:rFonts w:cs="Times New Roman"/>
          <w:szCs w:val="24"/>
        </w:rPr>
      </w:pPr>
      <w:r>
        <w:rPr>
          <w:rFonts w:cs="Times New Roman"/>
          <w:szCs w:val="24"/>
        </w:rPr>
        <w:t>最后，我感谢我的女朋友</w:t>
      </w:r>
      <w:r>
        <w:rPr>
          <w:rFonts w:hint="eastAsia" w:cs="Times New Roman"/>
          <w:szCs w:val="24"/>
        </w:rPr>
        <w:t>！</w:t>
      </w:r>
      <w:r>
        <w:rPr>
          <w:rFonts w:cs="Times New Roman"/>
          <w:szCs w:val="24"/>
        </w:rPr>
        <w:t>在</w:t>
      </w:r>
      <w:r>
        <w:rPr>
          <w:rFonts w:hint="eastAsia" w:cs="Times New Roman"/>
          <w:szCs w:val="24"/>
        </w:rPr>
        <w:t>本科以及整个研究生生涯</w:t>
      </w:r>
      <w:r>
        <w:rPr>
          <w:rFonts w:cs="Times New Roman"/>
          <w:szCs w:val="24"/>
        </w:rPr>
        <w:t>中，她</w:t>
      </w:r>
      <w:r>
        <w:rPr>
          <w:rFonts w:hint="eastAsia" w:cs="Times New Roman"/>
          <w:szCs w:val="24"/>
        </w:rPr>
        <w:t>的理解和认可</w:t>
      </w:r>
      <w:r>
        <w:rPr>
          <w:rFonts w:cs="Times New Roman"/>
          <w:szCs w:val="24"/>
        </w:rPr>
        <w:t>帮助我保持</w:t>
      </w:r>
      <w:r>
        <w:rPr>
          <w:rFonts w:hint="eastAsia" w:cs="Times New Roman"/>
          <w:szCs w:val="24"/>
        </w:rPr>
        <w:t>努力向前和科研</w:t>
      </w:r>
      <w:r>
        <w:rPr>
          <w:rFonts w:cs="Times New Roman"/>
          <w:szCs w:val="24"/>
        </w:rPr>
        <w:t>动力</w:t>
      </w:r>
      <w:r>
        <w:rPr>
          <w:rFonts w:hint="eastAsia" w:cs="Times New Roman"/>
          <w:szCs w:val="24"/>
        </w:rPr>
        <w:t>，</w:t>
      </w:r>
      <w:r>
        <w:rPr>
          <w:rFonts w:cs="Times New Roman"/>
          <w:szCs w:val="24"/>
        </w:rPr>
        <w:t>即使在</w:t>
      </w:r>
      <w:r>
        <w:rPr>
          <w:rFonts w:hint="eastAsia" w:cs="Times New Roman"/>
          <w:szCs w:val="24"/>
        </w:rPr>
        <w:t>考研</w:t>
      </w:r>
      <w:r>
        <w:rPr>
          <w:rFonts w:cs="Times New Roman"/>
          <w:szCs w:val="24"/>
        </w:rPr>
        <w:t>艰难的时候也提供坚定不移的支持和鼓励</w:t>
      </w:r>
      <w:r>
        <w:rPr>
          <w:rFonts w:hint="eastAsia" w:cs="Times New Roman"/>
          <w:szCs w:val="24"/>
        </w:rPr>
        <w:t>！</w:t>
      </w:r>
    </w:p>
    <w:p>
      <w:pPr>
        <w:overflowPunct w:val="0"/>
        <w:ind w:firstLine="480" w:firstLineChars="200"/>
        <w:rPr>
          <w:rFonts w:cs="Times New Roman"/>
          <w:szCs w:val="24"/>
        </w:rPr>
      </w:pPr>
      <w:r>
        <w:rPr>
          <w:rFonts w:hint="eastAsia" w:cs="Times New Roman"/>
          <w:szCs w:val="24"/>
        </w:rPr>
        <w:t>最后感谢各位专家们在论文评审和答辩中的评论！非常</w:t>
      </w:r>
      <w:r>
        <w:rPr>
          <w:rFonts w:cs="Times New Roman"/>
          <w:szCs w:val="24"/>
        </w:rPr>
        <w:t>荣幸有机会在</w:t>
      </w:r>
      <w:r>
        <w:rPr>
          <w:rFonts w:hint="eastAsia" w:cs="Times New Roman"/>
          <w:szCs w:val="24"/>
        </w:rPr>
        <w:t>您</w:t>
      </w:r>
      <w:r>
        <w:rPr>
          <w:rFonts w:cs="Times New Roman"/>
          <w:szCs w:val="24"/>
        </w:rPr>
        <w:t>们的指导下学习和成长</w:t>
      </w:r>
      <w:r>
        <w:rPr>
          <w:rFonts w:hint="eastAsia" w:cs="Times New Roman"/>
          <w:szCs w:val="24"/>
        </w:rPr>
        <w:t>！</w:t>
      </w:r>
      <w:r>
        <w:rPr>
          <w:rFonts w:cs="Times New Roman"/>
          <w:szCs w:val="24"/>
        </w:rPr>
        <w:t>我期待着将我获得的知识和</w:t>
      </w:r>
      <w:r>
        <w:rPr>
          <w:rFonts w:hint="eastAsia" w:cs="Times New Roman"/>
          <w:szCs w:val="24"/>
        </w:rPr>
        <w:t>能力</w:t>
      </w:r>
      <w:r>
        <w:rPr>
          <w:rFonts w:cs="Times New Roman"/>
          <w:szCs w:val="24"/>
        </w:rPr>
        <w:t>应用到</w:t>
      </w:r>
      <w:r>
        <w:rPr>
          <w:rFonts w:hint="eastAsia" w:cs="Times New Roman"/>
          <w:szCs w:val="24"/>
        </w:rPr>
        <w:t>我人生</w:t>
      </w:r>
      <w:r>
        <w:rPr>
          <w:rFonts w:cs="Times New Roman"/>
          <w:szCs w:val="24"/>
        </w:rPr>
        <w:t>下一阶段</w:t>
      </w:r>
      <w:r>
        <w:rPr>
          <w:rFonts w:hint="eastAsia" w:cs="Times New Roman"/>
          <w:szCs w:val="24"/>
        </w:rPr>
        <w:t>！</w:t>
      </w:r>
      <w:r>
        <w:rPr>
          <w:rFonts w:cs="Times New Roman"/>
          <w:szCs w:val="24"/>
        </w:rPr>
        <w:fldChar w:fldCharType="begin"/>
      </w:r>
      <w:r>
        <w:rPr>
          <w:rFonts w:cs="Times New Roman"/>
          <w:szCs w:val="24"/>
        </w:rPr>
        <w:instrText xml:space="preserve"> ADDIN </w:instrText>
      </w:r>
      <w:r>
        <w:rPr>
          <w:rFonts w:cs="Times New Roman"/>
          <w:szCs w:val="24"/>
        </w:rPr>
        <w:fldChar w:fldCharType="end"/>
      </w:r>
    </w:p>
    <w:sectPr>
      <w:headerReference r:id="rId8" w:type="default"/>
      <w:headerReference r:id="rId9" w:type="even"/>
      <w:pgSz w:w="11906" w:h="16838"/>
      <w:pgMar w:top="1440" w:right="1800" w:bottom="1440" w:left="1800" w:header="851" w:footer="850"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26805075"/>
      <w:docPartObj>
        <w:docPartGallery w:val="autotext"/>
      </w:docPartObj>
    </w:sdtPr>
    <w:sdtEndPr>
      <w:rPr>
        <w:rFonts w:ascii="宋体" w:hAnsi="宋体"/>
        <w:sz w:val="21"/>
        <w:szCs w:val="21"/>
      </w:rPr>
    </w:sdtEndPr>
    <w:sdtContent>
      <w:p>
        <w:pPr>
          <w:pStyle w:val="9"/>
          <w:jc w:val="center"/>
          <w:rPr>
            <w:rFonts w:ascii="宋体" w:hAnsi="宋体"/>
            <w:sz w:val="21"/>
            <w:szCs w:val="21"/>
          </w:rPr>
        </w:pPr>
        <w:r>
          <w:rPr>
            <w:rFonts w:ascii="宋体" w:hAnsi="宋体"/>
            <w:sz w:val="21"/>
            <w:szCs w:val="21"/>
          </w:rPr>
          <w:fldChar w:fldCharType="begin"/>
        </w:r>
        <w:r>
          <w:rPr>
            <w:rFonts w:ascii="宋体" w:hAnsi="宋体"/>
            <w:sz w:val="21"/>
            <w:szCs w:val="21"/>
          </w:rPr>
          <w:instrText xml:space="preserve">PAGE   \* MERGEFORMAT</w:instrText>
        </w:r>
        <w:r>
          <w:rPr>
            <w:rFonts w:ascii="宋体" w:hAnsi="宋体"/>
            <w:sz w:val="21"/>
            <w:szCs w:val="21"/>
          </w:rPr>
          <w:fldChar w:fldCharType="separate"/>
        </w:r>
        <w:r>
          <w:rPr>
            <w:rFonts w:ascii="宋体" w:hAnsi="宋体"/>
            <w:sz w:val="21"/>
            <w:szCs w:val="21"/>
            <w:lang w:val="zh-CN"/>
          </w:rPr>
          <w:t>2</w:t>
        </w:r>
        <w:r>
          <w:rPr>
            <w:rFonts w:ascii="宋体" w:hAnsi="宋体"/>
            <w:sz w:val="21"/>
            <w:szCs w:val="21"/>
          </w:rPr>
          <w:fldChar w:fldCharType="end"/>
        </w:r>
      </w:p>
    </w:sdtContent>
  </w:sdt>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07801556"/>
      <w:docPartObj>
        <w:docPartGallery w:val="autotext"/>
      </w:docPartObj>
    </w:sdtPr>
    <w:sdtEndPr>
      <w:rPr>
        <w:rFonts w:ascii="宋体" w:hAnsi="宋体"/>
        <w:sz w:val="21"/>
        <w:szCs w:val="21"/>
      </w:rPr>
    </w:sdtEndPr>
    <w:sdtContent>
      <w:p>
        <w:pPr>
          <w:pStyle w:val="9"/>
          <w:jc w:val="center"/>
          <w:rPr>
            <w:rFonts w:ascii="宋体" w:hAnsi="宋体"/>
            <w:sz w:val="21"/>
            <w:szCs w:val="21"/>
          </w:rPr>
        </w:pPr>
        <w:r>
          <w:rPr>
            <w:rFonts w:ascii="宋体" w:hAnsi="宋体"/>
            <w:sz w:val="21"/>
            <w:szCs w:val="21"/>
          </w:rPr>
          <w:fldChar w:fldCharType="begin"/>
        </w:r>
        <w:r>
          <w:rPr>
            <w:rFonts w:ascii="宋体" w:hAnsi="宋体"/>
            <w:sz w:val="21"/>
            <w:szCs w:val="21"/>
          </w:rPr>
          <w:instrText xml:space="preserve">PAGE   \* MERGEFORMAT</w:instrText>
        </w:r>
        <w:r>
          <w:rPr>
            <w:rFonts w:ascii="宋体" w:hAnsi="宋体"/>
            <w:sz w:val="21"/>
            <w:szCs w:val="21"/>
          </w:rPr>
          <w:fldChar w:fldCharType="separate"/>
        </w:r>
        <w:r>
          <w:rPr>
            <w:rFonts w:ascii="宋体" w:hAnsi="宋体"/>
            <w:sz w:val="21"/>
            <w:szCs w:val="21"/>
            <w:lang w:val="zh-CN"/>
          </w:rPr>
          <w:t>2</w:t>
        </w:r>
        <w:r>
          <w:rPr>
            <w:rFonts w:ascii="宋体" w:hAnsi="宋体"/>
            <w:sz w:val="21"/>
            <w:szCs w:val="21"/>
          </w:rPr>
          <w:fldChar w:fldCharType="end"/>
        </w:r>
      </w:p>
    </w:sdtContent>
  </w:sdt>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0736607"/>
      <w:docPartObj>
        <w:docPartGallery w:val="autotext"/>
      </w:docPartObj>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rPr>
    </w:pPr>
    <w:r>
      <w:rPr>
        <w:rFonts w:hint="eastAsia" w:ascii="宋体" w:hAnsi="宋体"/>
      </w:rPr>
      <w:t>安徽大学硕士学位论文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rPr>
    </w:pP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第一章 绪论</w:t>
    </w:r>
    <w:r>
      <w:rPr>
        <w:rFonts w:ascii="宋体" w:hAnsi="宋体"/>
      </w:rPr>
      <w:fldChar w:fldCharType="end"/>
    </w: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ccdon">
    <w15:presenceInfo w15:providerId="None" w15:userId="Accd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evenAndOddHeaders w:val="1"/>
  <w:drawingGridHorizontalSpacing w:val="105"/>
  <w:drawingGridVerticalSpacing w:val="156"/>
  <w:displayHorizontalDrawingGridEvery w:val="2"/>
  <w:displayVertic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0NjcwMjSxNDC1MLJU0lEKTi0uzszPAykwNa0FACc1hf4tAAAA"/>
    <w:docVar w:name="commondata" w:val="eyJoZGlkIjoiOGQxYmE1ZmI1MmM5YmIxOTFiMzM4YmExZTYxZWY1N2EifQ=="/>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t0f55tzdrr09ne0web5fwv9a2zaffp955av&quot;&gt;参考文献&lt;record-ids&gt;&lt;item&gt;3&lt;/item&gt;&lt;item&gt;4&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0&lt;/item&gt;&lt;item&gt;51&lt;/item&gt;&lt;item&gt;52&lt;/item&gt;&lt;item&gt;53&lt;/item&gt;&lt;item&gt;54&lt;/item&gt;&lt;item&gt;55&lt;/item&gt;&lt;item&gt;56&lt;/item&gt;&lt;item&gt;58&lt;/item&gt;&lt;item&gt;59&lt;/item&gt;&lt;item&gt;60&lt;/item&gt;&lt;item&gt;61&lt;/item&gt;&lt;item&gt;62&lt;/item&gt;&lt;item&gt;63&lt;/item&gt;&lt;item&gt;64&lt;/item&gt;&lt;item&gt;66&lt;/item&gt;&lt;item&gt;67&lt;/item&gt;&lt;item&gt;70&lt;/item&gt;&lt;item&gt;71&lt;/item&gt;&lt;item&gt;72&lt;/item&gt;&lt;item&gt;74&lt;/item&gt;&lt;item&gt;75&lt;/item&gt;&lt;item&gt;76&lt;/item&gt;&lt;item&gt;77&lt;/item&gt;&lt;item&gt;78&lt;/item&gt;&lt;item&gt;81&lt;/item&gt;&lt;item&gt;83&lt;/item&gt;&lt;item&gt;84&lt;/item&gt;&lt;item&gt;85&lt;/item&gt;&lt;item&gt;86&lt;/item&gt;&lt;item&gt;87&lt;/item&gt;&lt;item&gt;88&lt;/item&gt;&lt;item&gt;89&lt;/item&gt;&lt;item&gt;90&lt;/item&gt;&lt;item&gt;91&lt;/item&gt;&lt;item&gt;92&lt;/item&gt;&lt;item&gt;93&lt;/item&gt;&lt;item&gt;94&lt;/item&gt;&lt;item&gt;95&lt;/item&gt;&lt;item&gt;97&lt;/item&gt;&lt;item&gt;98&lt;/item&gt;&lt;item&gt;99&lt;/item&gt;&lt;item&gt;100&lt;/item&gt;&lt;item&gt;101&lt;/item&gt;&lt;/record-ids&gt;&lt;/item&gt;&lt;/Libraries&gt;"/>
  </w:docVars>
  <w:rsids>
    <w:rsidRoot w:val="00FE2FCF"/>
    <w:rsid w:val="00001767"/>
    <w:rsid w:val="00001AF8"/>
    <w:rsid w:val="000035E7"/>
    <w:rsid w:val="00005714"/>
    <w:rsid w:val="00005751"/>
    <w:rsid w:val="000065B4"/>
    <w:rsid w:val="00006C62"/>
    <w:rsid w:val="000107A8"/>
    <w:rsid w:val="00011ED6"/>
    <w:rsid w:val="00011EDA"/>
    <w:rsid w:val="00012733"/>
    <w:rsid w:val="000134CD"/>
    <w:rsid w:val="00013748"/>
    <w:rsid w:val="000150F8"/>
    <w:rsid w:val="000152D6"/>
    <w:rsid w:val="000165AB"/>
    <w:rsid w:val="00016694"/>
    <w:rsid w:val="00016C4D"/>
    <w:rsid w:val="0002057F"/>
    <w:rsid w:val="00020F08"/>
    <w:rsid w:val="00021078"/>
    <w:rsid w:val="00023700"/>
    <w:rsid w:val="0002559F"/>
    <w:rsid w:val="00027EAC"/>
    <w:rsid w:val="00030894"/>
    <w:rsid w:val="00036CCE"/>
    <w:rsid w:val="00040271"/>
    <w:rsid w:val="00040378"/>
    <w:rsid w:val="0004324C"/>
    <w:rsid w:val="00043DBD"/>
    <w:rsid w:val="00044E2A"/>
    <w:rsid w:val="000459FB"/>
    <w:rsid w:val="000469A5"/>
    <w:rsid w:val="0005105A"/>
    <w:rsid w:val="00054A2F"/>
    <w:rsid w:val="00056899"/>
    <w:rsid w:val="00057A3D"/>
    <w:rsid w:val="00057D12"/>
    <w:rsid w:val="000613DA"/>
    <w:rsid w:val="00061AD8"/>
    <w:rsid w:val="00063A0C"/>
    <w:rsid w:val="000640F9"/>
    <w:rsid w:val="00067E9A"/>
    <w:rsid w:val="00071693"/>
    <w:rsid w:val="0007318D"/>
    <w:rsid w:val="00073225"/>
    <w:rsid w:val="00074EE6"/>
    <w:rsid w:val="0007696A"/>
    <w:rsid w:val="00076C4E"/>
    <w:rsid w:val="000809D7"/>
    <w:rsid w:val="0008160C"/>
    <w:rsid w:val="00082C04"/>
    <w:rsid w:val="000844B8"/>
    <w:rsid w:val="00084E58"/>
    <w:rsid w:val="00085DCD"/>
    <w:rsid w:val="0009083A"/>
    <w:rsid w:val="00094FA9"/>
    <w:rsid w:val="000A14C8"/>
    <w:rsid w:val="000A183A"/>
    <w:rsid w:val="000A1D9D"/>
    <w:rsid w:val="000A2507"/>
    <w:rsid w:val="000A67DD"/>
    <w:rsid w:val="000B0B55"/>
    <w:rsid w:val="000B0F2B"/>
    <w:rsid w:val="000B1D50"/>
    <w:rsid w:val="000B63D1"/>
    <w:rsid w:val="000C09D0"/>
    <w:rsid w:val="000C0E32"/>
    <w:rsid w:val="000C26AA"/>
    <w:rsid w:val="000C6176"/>
    <w:rsid w:val="000D1350"/>
    <w:rsid w:val="000D44CE"/>
    <w:rsid w:val="000D620D"/>
    <w:rsid w:val="000D74F1"/>
    <w:rsid w:val="000D7A19"/>
    <w:rsid w:val="000E0C1E"/>
    <w:rsid w:val="000E3197"/>
    <w:rsid w:val="000E325D"/>
    <w:rsid w:val="000E4F1C"/>
    <w:rsid w:val="000E517E"/>
    <w:rsid w:val="000E5394"/>
    <w:rsid w:val="000E6092"/>
    <w:rsid w:val="000E6111"/>
    <w:rsid w:val="000E7F48"/>
    <w:rsid w:val="000F0519"/>
    <w:rsid w:val="000F0AD4"/>
    <w:rsid w:val="000F0E8F"/>
    <w:rsid w:val="000F1D6A"/>
    <w:rsid w:val="000F4550"/>
    <w:rsid w:val="000F657A"/>
    <w:rsid w:val="000F6703"/>
    <w:rsid w:val="000F725E"/>
    <w:rsid w:val="000F7BBF"/>
    <w:rsid w:val="00100446"/>
    <w:rsid w:val="001007BF"/>
    <w:rsid w:val="001022FE"/>
    <w:rsid w:val="00102878"/>
    <w:rsid w:val="00103F58"/>
    <w:rsid w:val="00106693"/>
    <w:rsid w:val="00107E07"/>
    <w:rsid w:val="00107FF2"/>
    <w:rsid w:val="00111094"/>
    <w:rsid w:val="00111107"/>
    <w:rsid w:val="001119FE"/>
    <w:rsid w:val="00113E22"/>
    <w:rsid w:val="00113FAD"/>
    <w:rsid w:val="00114280"/>
    <w:rsid w:val="001148F7"/>
    <w:rsid w:val="00115689"/>
    <w:rsid w:val="00120752"/>
    <w:rsid w:val="00120EAF"/>
    <w:rsid w:val="001219C2"/>
    <w:rsid w:val="00121DB0"/>
    <w:rsid w:val="00121DEC"/>
    <w:rsid w:val="001221D2"/>
    <w:rsid w:val="00122FB2"/>
    <w:rsid w:val="001246DA"/>
    <w:rsid w:val="0012492E"/>
    <w:rsid w:val="001271D3"/>
    <w:rsid w:val="00130927"/>
    <w:rsid w:val="0013116A"/>
    <w:rsid w:val="0013165F"/>
    <w:rsid w:val="00133ADC"/>
    <w:rsid w:val="00134529"/>
    <w:rsid w:val="00134B87"/>
    <w:rsid w:val="0013696B"/>
    <w:rsid w:val="001414DE"/>
    <w:rsid w:val="0014219D"/>
    <w:rsid w:val="00142599"/>
    <w:rsid w:val="00143922"/>
    <w:rsid w:val="00144A84"/>
    <w:rsid w:val="00145D06"/>
    <w:rsid w:val="00146661"/>
    <w:rsid w:val="0014704A"/>
    <w:rsid w:val="00147D0B"/>
    <w:rsid w:val="00150927"/>
    <w:rsid w:val="0015174D"/>
    <w:rsid w:val="00152334"/>
    <w:rsid w:val="00152C72"/>
    <w:rsid w:val="00154BA6"/>
    <w:rsid w:val="001577D9"/>
    <w:rsid w:val="00157F70"/>
    <w:rsid w:val="00160357"/>
    <w:rsid w:val="001605BF"/>
    <w:rsid w:val="00161BF7"/>
    <w:rsid w:val="0016385C"/>
    <w:rsid w:val="00164CE0"/>
    <w:rsid w:val="00165C53"/>
    <w:rsid w:val="00171CC5"/>
    <w:rsid w:val="001732CA"/>
    <w:rsid w:val="001755BB"/>
    <w:rsid w:val="001772A4"/>
    <w:rsid w:val="001803E5"/>
    <w:rsid w:val="00180DC4"/>
    <w:rsid w:val="0018455A"/>
    <w:rsid w:val="00184A1A"/>
    <w:rsid w:val="00184B6B"/>
    <w:rsid w:val="001853E0"/>
    <w:rsid w:val="001909CB"/>
    <w:rsid w:val="0019209E"/>
    <w:rsid w:val="001951D8"/>
    <w:rsid w:val="001A3FA5"/>
    <w:rsid w:val="001B2325"/>
    <w:rsid w:val="001B3C00"/>
    <w:rsid w:val="001B3E63"/>
    <w:rsid w:val="001B5D12"/>
    <w:rsid w:val="001B6575"/>
    <w:rsid w:val="001C05DB"/>
    <w:rsid w:val="001C15DD"/>
    <w:rsid w:val="001C3195"/>
    <w:rsid w:val="001C3470"/>
    <w:rsid w:val="001C44DE"/>
    <w:rsid w:val="001C4EE4"/>
    <w:rsid w:val="001C63FD"/>
    <w:rsid w:val="001C68B1"/>
    <w:rsid w:val="001C798D"/>
    <w:rsid w:val="001C7DAC"/>
    <w:rsid w:val="001D046E"/>
    <w:rsid w:val="001D150D"/>
    <w:rsid w:val="001D2C7B"/>
    <w:rsid w:val="001E00A8"/>
    <w:rsid w:val="001E1B64"/>
    <w:rsid w:val="001E3B9E"/>
    <w:rsid w:val="001E5A2F"/>
    <w:rsid w:val="001E7678"/>
    <w:rsid w:val="001F1052"/>
    <w:rsid w:val="001F27C9"/>
    <w:rsid w:val="001F36C1"/>
    <w:rsid w:val="001F4ACE"/>
    <w:rsid w:val="001F573D"/>
    <w:rsid w:val="001F5A53"/>
    <w:rsid w:val="001F67F8"/>
    <w:rsid w:val="001F7EAF"/>
    <w:rsid w:val="00200CD0"/>
    <w:rsid w:val="00202EFB"/>
    <w:rsid w:val="00203BAA"/>
    <w:rsid w:val="00203F40"/>
    <w:rsid w:val="00207DEB"/>
    <w:rsid w:val="002114EF"/>
    <w:rsid w:val="002119BC"/>
    <w:rsid w:val="00215472"/>
    <w:rsid w:val="00215A89"/>
    <w:rsid w:val="00217ACB"/>
    <w:rsid w:val="00221623"/>
    <w:rsid w:val="00221EEC"/>
    <w:rsid w:val="002269D9"/>
    <w:rsid w:val="00226C46"/>
    <w:rsid w:val="00227177"/>
    <w:rsid w:val="00232E81"/>
    <w:rsid w:val="00233D48"/>
    <w:rsid w:val="00234B87"/>
    <w:rsid w:val="002371EA"/>
    <w:rsid w:val="00241659"/>
    <w:rsid w:val="002424EE"/>
    <w:rsid w:val="00245841"/>
    <w:rsid w:val="002474E1"/>
    <w:rsid w:val="002478DC"/>
    <w:rsid w:val="0025004E"/>
    <w:rsid w:val="00253DD5"/>
    <w:rsid w:val="00255BF3"/>
    <w:rsid w:val="002561A6"/>
    <w:rsid w:val="00257472"/>
    <w:rsid w:val="0026443F"/>
    <w:rsid w:val="00264A65"/>
    <w:rsid w:val="0026582C"/>
    <w:rsid w:val="002662A6"/>
    <w:rsid w:val="00266D21"/>
    <w:rsid w:val="002674FA"/>
    <w:rsid w:val="00270992"/>
    <w:rsid w:val="00271B47"/>
    <w:rsid w:val="002725F6"/>
    <w:rsid w:val="00272FD2"/>
    <w:rsid w:val="00273B50"/>
    <w:rsid w:val="00274F70"/>
    <w:rsid w:val="0027626C"/>
    <w:rsid w:val="00276BC6"/>
    <w:rsid w:val="00281E54"/>
    <w:rsid w:val="00282C47"/>
    <w:rsid w:val="00283881"/>
    <w:rsid w:val="002865F9"/>
    <w:rsid w:val="00293ABF"/>
    <w:rsid w:val="002949A0"/>
    <w:rsid w:val="00294EFD"/>
    <w:rsid w:val="002A10DA"/>
    <w:rsid w:val="002A1E43"/>
    <w:rsid w:val="002A2BA6"/>
    <w:rsid w:val="002A2F18"/>
    <w:rsid w:val="002A5AB5"/>
    <w:rsid w:val="002A6BE6"/>
    <w:rsid w:val="002B004B"/>
    <w:rsid w:val="002B0BFC"/>
    <w:rsid w:val="002B0CCB"/>
    <w:rsid w:val="002B0FA5"/>
    <w:rsid w:val="002B28D3"/>
    <w:rsid w:val="002B5EF9"/>
    <w:rsid w:val="002B5FBA"/>
    <w:rsid w:val="002B7032"/>
    <w:rsid w:val="002C14BF"/>
    <w:rsid w:val="002C1C77"/>
    <w:rsid w:val="002C1CB4"/>
    <w:rsid w:val="002C30FD"/>
    <w:rsid w:val="002C3B10"/>
    <w:rsid w:val="002C3CAC"/>
    <w:rsid w:val="002C4B5F"/>
    <w:rsid w:val="002C6428"/>
    <w:rsid w:val="002D308E"/>
    <w:rsid w:val="002D33EF"/>
    <w:rsid w:val="002D3DC0"/>
    <w:rsid w:val="002D4706"/>
    <w:rsid w:val="002D4820"/>
    <w:rsid w:val="002D59A3"/>
    <w:rsid w:val="002D691E"/>
    <w:rsid w:val="002E0A61"/>
    <w:rsid w:val="002E0D17"/>
    <w:rsid w:val="002E0D79"/>
    <w:rsid w:val="002E24C1"/>
    <w:rsid w:val="002E363C"/>
    <w:rsid w:val="002E42BC"/>
    <w:rsid w:val="002E59E5"/>
    <w:rsid w:val="002E5D7C"/>
    <w:rsid w:val="002E605F"/>
    <w:rsid w:val="002E675F"/>
    <w:rsid w:val="002E67A9"/>
    <w:rsid w:val="002F0338"/>
    <w:rsid w:val="002F0683"/>
    <w:rsid w:val="002F2778"/>
    <w:rsid w:val="002F4592"/>
    <w:rsid w:val="002F48DE"/>
    <w:rsid w:val="002F5DD5"/>
    <w:rsid w:val="002F7868"/>
    <w:rsid w:val="00300A4D"/>
    <w:rsid w:val="0030195A"/>
    <w:rsid w:val="003026F7"/>
    <w:rsid w:val="00303340"/>
    <w:rsid w:val="00304362"/>
    <w:rsid w:val="00305F0D"/>
    <w:rsid w:val="003061A4"/>
    <w:rsid w:val="00307331"/>
    <w:rsid w:val="00307DA5"/>
    <w:rsid w:val="003101AC"/>
    <w:rsid w:val="00310518"/>
    <w:rsid w:val="0031136B"/>
    <w:rsid w:val="00311545"/>
    <w:rsid w:val="00312B0F"/>
    <w:rsid w:val="00314087"/>
    <w:rsid w:val="00315A13"/>
    <w:rsid w:val="0031610F"/>
    <w:rsid w:val="0031794B"/>
    <w:rsid w:val="00321E3B"/>
    <w:rsid w:val="00323AD2"/>
    <w:rsid w:val="00324BF7"/>
    <w:rsid w:val="00324EE2"/>
    <w:rsid w:val="003255EB"/>
    <w:rsid w:val="00326753"/>
    <w:rsid w:val="00330125"/>
    <w:rsid w:val="00330626"/>
    <w:rsid w:val="0033124D"/>
    <w:rsid w:val="003344DF"/>
    <w:rsid w:val="0033670E"/>
    <w:rsid w:val="00337D3A"/>
    <w:rsid w:val="00340E3D"/>
    <w:rsid w:val="0034136B"/>
    <w:rsid w:val="00343387"/>
    <w:rsid w:val="0034389A"/>
    <w:rsid w:val="00344A4D"/>
    <w:rsid w:val="00345401"/>
    <w:rsid w:val="00345804"/>
    <w:rsid w:val="0035003A"/>
    <w:rsid w:val="0035060C"/>
    <w:rsid w:val="003515F0"/>
    <w:rsid w:val="003526A1"/>
    <w:rsid w:val="00353B7F"/>
    <w:rsid w:val="00353D36"/>
    <w:rsid w:val="00356EA1"/>
    <w:rsid w:val="003571AA"/>
    <w:rsid w:val="0036027F"/>
    <w:rsid w:val="003626C0"/>
    <w:rsid w:val="00364E44"/>
    <w:rsid w:val="0036514A"/>
    <w:rsid w:val="0037008C"/>
    <w:rsid w:val="00373D60"/>
    <w:rsid w:val="00380C5D"/>
    <w:rsid w:val="0038168C"/>
    <w:rsid w:val="00381E7D"/>
    <w:rsid w:val="003826C7"/>
    <w:rsid w:val="0038379F"/>
    <w:rsid w:val="00383C5F"/>
    <w:rsid w:val="00383E29"/>
    <w:rsid w:val="00383E69"/>
    <w:rsid w:val="0038590F"/>
    <w:rsid w:val="00385953"/>
    <w:rsid w:val="00386028"/>
    <w:rsid w:val="00391D3A"/>
    <w:rsid w:val="00392E32"/>
    <w:rsid w:val="0039594D"/>
    <w:rsid w:val="003A01BB"/>
    <w:rsid w:val="003A0A92"/>
    <w:rsid w:val="003A2753"/>
    <w:rsid w:val="003A2EB2"/>
    <w:rsid w:val="003A4459"/>
    <w:rsid w:val="003A5E3A"/>
    <w:rsid w:val="003B0A5A"/>
    <w:rsid w:val="003B1E6E"/>
    <w:rsid w:val="003B310D"/>
    <w:rsid w:val="003B365B"/>
    <w:rsid w:val="003B371F"/>
    <w:rsid w:val="003B4824"/>
    <w:rsid w:val="003B4946"/>
    <w:rsid w:val="003C3E95"/>
    <w:rsid w:val="003C4D31"/>
    <w:rsid w:val="003C6725"/>
    <w:rsid w:val="003C6A7F"/>
    <w:rsid w:val="003C6AB4"/>
    <w:rsid w:val="003C6D94"/>
    <w:rsid w:val="003C7A10"/>
    <w:rsid w:val="003C7D57"/>
    <w:rsid w:val="003C7F0C"/>
    <w:rsid w:val="003D27E1"/>
    <w:rsid w:val="003D6E12"/>
    <w:rsid w:val="003D7ED1"/>
    <w:rsid w:val="003E054A"/>
    <w:rsid w:val="003E38BF"/>
    <w:rsid w:val="003E3D7B"/>
    <w:rsid w:val="003E4077"/>
    <w:rsid w:val="003E4EA5"/>
    <w:rsid w:val="003E6F00"/>
    <w:rsid w:val="003F1050"/>
    <w:rsid w:val="003F1C5A"/>
    <w:rsid w:val="003F25ED"/>
    <w:rsid w:val="003F2CEE"/>
    <w:rsid w:val="003F4264"/>
    <w:rsid w:val="003F472C"/>
    <w:rsid w:val="003F4B42"/>
    <w:rsid w:val="003F61E9"/>
    <w:rsid w:val="003F6324"/>
    <w:rsid w:val="003F714A"/>
    <w:rsid w:val="00400324"/>
    <w:rsid w:val="004013E6"/>
    <w:rsid w:val="00401C97"/>
    <w:rsid w:val="00404E21"/>
    <w:rsid w:val="0040599D"/>
    <w:rsid w:val="0040619D"/>
    <w:rsid w:val="00411F2A"/>
    <w:rsid w:val="004121A2"/>
    <w:rsid w:val="0041285B"/>
    <w:rsid w:val="00412DFD"/>
    <w:rsid w:val="004131C4"/>
    <w:rsid w:val="00413383"/>
    <w:rsid w:val="00416FE6"/>
    <w:rsid w:val="00417DDC"/>
    <w:rsid w:val="00420B58"/>
    <w:rsid w:val="00420DEA"/>
    <w:rsid w:val="00420E55"/>
    <w:rsid w:val="00421ECD"/>
    <w:rsid w:val="00423B54"/>
    <w:rsid w:val="004240D9"/>
    <w:rsid w:val="004256FA"/>
    <w:rsid w:val="004272A8"/>
    <w:rsid w:val="00431445"/>
    <w:rsid w:val="00432905"/>
    <w:rsid w:val="00434F45"/>
    <w:rsid w:val="00435427"/>
    <w:rsid w:val="00441822"/>
    <w:rsid w:val="00441D2A"/>
    <w:rsid w:val="00443E80"/>
    <w:rsid w:val="00445170"/>
    <w:rsid w:val="004469D9"/>
    <w:rsid w:val="00452590"/>
    <w:rsid w:val="00452B6C"/>
    <w:rsid w:val="0045462A"/>
    <w:rsid w:val="004565AF"/>
    <w:rsid w:val="00456B37"/>
    <w:rsid w:val="004579DA"/>
    <w:rsid w:val="0046003D"/>
    <w:rsid w:val="00463F74"/>
    <w:rsid w:val="004647B6"/>
    <w:rsid w:val="00464BA4"/>
    <w:rsid w:val="00465969"/>
    <w:rsid w:val="00473308"/>
    <w:rsid w:val="0047492F"/>
    <w:rsid w:val="0047508D"/>
    <w:rsid w:val="0048135F"/>
    <w:rsid w:val="00481A65"/>
    <w:rsid w:val="0048201D"/>
    <w:rsid w:val="00483024"/>
    <w:rsid w:val="0048582E"/>
    <w:rsid w:val="00487239"/>
    <w:rsid w:val="0048745B"/>
    <w:rsid w:val="004919E2"/>
    <w:rsid w:val="0049359A"/>
    <w:rsid w:val="004963FF"/>
    <w:rsid w:val="00497967"/>
    <w:rsid w:val="004A0013"/>
    <w:rsid w:val="004A0362"/>
    <w:rsid w:val="004A16C5"/>
    <w:rsid w:val="004A1E9E"/>
    <w:rsid w:val="004A3D36"/>
    <w:rsid w:val="004A5D3E"/>
    <w:rsid w:val="004A6AE5"/>
    <w:rsid w:val="004B0857"/>
    <w:rsid w:val="004B0CC5"/>
    <w:rsid w:val="004B151E"/>
    <w:rsid w:val="004B1B10"/>
    <w:rsid w:val="004B71B1"/>
    <w:rsid w:val="004B7BD8"/>
    <w:rsid w:val="004C0035"/>
    <w:rsid w:val="004C06B3"/>
    <w:rsid w:val="004C10E5"/>
    <w:rsid w:val="004C5199"/>
    <w:rsid w:val="004C53B5"/>
    <w:rsid w:val="004C5F4F"/>
    <w:rsid w:val="004C6ACA"/>
    <w:rsid w:val="004C7473"/>
    <w:rsid w:val="004D0AA2"/>
    <w:rsid w:val="004D1798"/>
    <w:rsid w:val="004D1F91"/>
    <w:rsid w:val="004D21FE"/>
    <w:rsid w:val="004D65D0"/>
    <w:rsid w:val="004D66DD"/>
    <w:rsid w:val="004E0E97"/>
    <w:rsid w:val="004E1398"/>
    <w:rsid w:val="004E2B4D"/>
    <w:rsid w:val="004E3D55"/>
    <w:rsid w:val="004E45C4"/>
    <w:rsid w:val="004E4995"/>
    <w:rsid w:val="004E4B95"/>
    <w:rsid w:val="004E6167"/>
    <w:rsid w:val="004E6592"/>
    <w:rsid w:val="004F348B"/>
    <w:rsid w:val="004F57B0"/>
    <w:rsid w:val="004F5EAA"/>
    <w:rsid w:val="004F7D44"/>
    <w:rsid w:val="004F7DBE"/>
    <w:rsid w:val="005017A7"/>
    <w:rsid w:val="005029F4"/>
    <w:rsid w:val="00503161"/>
    <w:rsid w:val="005033AF"/>
    <w:rsid w:val="0050423D"/>
    <w:rsid w:val="00504DB2"/>
    <w:rsid w:val="00505EC2"/>
    <w:rsid w:val="00506E6F"/>
    <w:rsid w:val="00511D01"/>
    <w:rsid w:val="005134C9"/>
    <w:rsid w:val="005136F4"/>
    <w:rsid w:val="00514EBE"/>
    <w:rsid w:val="005160EE"/>
    <w:rsid w:val="00516858"/>
    <w:rsid w:val="00520A41"/>
    <w:rsid w:val="00520B55"/>
    <w:rsid w:val="0052125B"/>
    <w:rsid w:val="00521FEB"/>
    <w:rsid w:val="005226B1"/>
    <w:rsid w:val="00523069"/>
    <w:rsid w:val="00523F53"/>
    <w:rsid w:val="00524FA3"/>
    <w:rsid w:val="00525751"/>
    <w:rsid w:val="00526488"/>
    <w:rsid w:val="00526B56"/>
    <w:rsid w:val="00526BD6"/>
    <w:rsid w:val="00526E7F"/>
    <w:rsid w:val="00526FC9"/>
    <w:rsid w:val="0052759A"/>
    <w:rsid w:val="005279EF"/>
    <w:rsid w:val="0053005C"/>
    <w:rsid w:val="00530F92"/>
    <w:rsid w:val="0053268C"/>
    <w:rsid w:val="005326EF"/>
    <w:rsid w:val="00534594"/>
    <w:rsid w:val="0053553B"/>
    <w:rsid w:val="00535CF9"/>
    <w:rsid w:val="00536371"/>
    <w:rsid w:val="00536D50"/>
    <w:rsid w:val="005413DA"/>
    <w:rsid w:val="0054153E"/>
    <w:rsid w:val="00542BEC"/>
    <w:rsid w:val="0054344F"/>
    <w:rsid w:val="005446D0"/>
    <w:rsid w:val="00544B6A"/>
    <w:rsid w:val="00544BA6"/>
    <w:rsid w:val="0055407F"/>
    <w:rsid w:val="00555906"/>
    <w:rsid w:val="00555D4A"/>
    <w:rsid w:val="00556030"/>
    <w:rsid w:val="00560183"/>
    <w:rsid w:val="00566D4A"/>
    <w:rsid w:val="0056772A"/>
    <w:rsid w:val="00570FCD"/>
    <w:rsid w:val="005719C7"/>
    <w:rsid w:val="00572F45"/>
    <w:rsid w:val="0057312F"/>
    <w:rsid w:val="005733D2"/>
    <w:rsid w:val="005735AA"/>
    <w:rsid w:val="00574151"/>
    <w:rsid w:val="005760F5"/>
    <w:rsid w:val="00580904"/>
    <w:rsid w:val="00581571"/>
    <w:rsid w:val="00582F54"/>
    <w:rsid w:val="00585728"/>
    <w:rsid w:val="00586388"/>
    <w:rsid w:val="00587141"/>
    <w:rsid w:val="005923E8"/>
    <w:rsid w:val="005925FC"/>
    <w:rsid w:val="00593AA0"/>
    <w:rsid w:val="00595A9A"/>
    <w:rsid w:val="00596D33"/>
    <w:rsid w:val="005A0D23"/>
    <w:rsid w:val="005A37E2"/>
    <w:rsid w:val="005A441E"/>
    <w:rsid w:val="005A5C7D"/>
    <w:rsid w:val="005A6807"/>
    <w:rsid w:val="005B07EB"/>
    <w:rsid w:val="005B1DEE"/>
    <w:rsid w:val="005B311B"/>
    <w:rsid w:val="005B3543"/>
    <w:rsid w:val="005B393A"/>
    <w:rsid w:val="005B44A2"/>
    <w:rsid w:val="005B6703"/>
    <w:rsid w:val="005C12D9"/>
    <w:rsid w:val="005C15E7"/>
    <w:rsid w:val="005C3E9D"/>
    <w:rsid w:val="005C6053"/>
    <w:rsid w:val="005C7394"/>
    <w:rsid w:val="005D0828"/>
    <w:rsid w:val="005D0BD6"/>
    <w:rsid w:val="005D0ECA"/>
    <w:rsid w:val="005D12F5"/>
    <w:rsid w:val="005D366D"/>
    <w:rsid w:val="005D4E3C"/>
    <w:rsid w:val="005E128A"/>
    <w:rsid w:val="005E1EBD"/>
    <w:rsid w:val="005E3162"/>
    <w:rsid w:val="005E3B56"/>
    <w:rsid w:val="005E4E27"/>
    <w:rsid w:val="005E5DEE"/>
    <w:rsid w:val="005F151B"/>
    <w:rsid w:val="005F2284"/>
    <w:rsid w:val="005F3404"/>
    <w:rsid w:val="005F62B5"/>
    <w:rsid w:val="005F782C"/>
    <w:rsid w:val="006010B3"/>
    <w:rsid w:val="00603954"/>
    <w:rsid w:val="006053E4"/>
    <w:rsid w:val="00605B13"/>
    <w:rsid w:val="00606108"/>
    <w:rsid w:val="006063F3"/>
    <w:rsid w:val="00606A3C"/>
    <w:rsid w:val="00610BD5"/>
    <w:rsid w:val="00612AF3"/>
    <w:rsid w:val="00613789"/>
    <w:rsid w:val="00613A81"/>
    <w:rsid w:val="00614C94"/>
    <w:rsid w:val="00615AE8"/>
    <w:rsid w:val="00620390"/>
    <w:rsid w:val="0062158C"/>
    <w:rsid w:val="00623165"/>
    <w:rsid w:val="0062525B"/>
    <w:rsid w:val="006255AE"/>
    <w:rsid w:val="00625CC0"/>
    <w:rsid w:val="00626B14"/>
    <w:rsid w:val="006309E6"/>
    <w:rsid w:val="0063181C"/>
    <w:rsid w:val="006371F2"/>
    <w:rsid w:val="00637396"/>
    <w:rsid w:val="006379DF"/>
    <w:rsid w:val="0064142A"/>
    <w:rsid w:val="00642C6E"/>
    <w:rsid w:val="0064381F"/>
    <w:rsid w:val="00644018"/>
    <w:rsid w:val="00644795"/>
    <w:rsid w:val="00644F44"/>
    <w:rsid w:val="006452DE"/>
    <w:rsid w:val="0064768B"/>
    <w:rsid w:val="00647810"/>
    <w:rsid w:val="00650237"/>
    <w:rsid w:val="00651750"/>
    <w:rsid w:val="00651822"/>
    <w:rsid w:val="0065231F"/>
    <w:rsid w:val="00652ACC"/>
    <w:rsid w:val="006560B6"/>
    <w:rsid w:val="006628DA"/>
    <w:rsid w:val="00662E7A"/>
    <w:rsid w:val="006633D2"/>
    <w:rsid w:val="00663EFC"/>
    <w:rsid w:val="00666A30"/>
    <w:rsid w:val="006705A6"/>
    <w:rsid w:val="00670B14"/>
    <w:rsid w:val="006710E1"/>
    <w:rsid w:val="006719F4"/>
    <w:rsid w:val="00673F7A"/>
    <w:rsid w:val="00674BFE"/>
    <w:rsid w:val="0067512A"/>
    <w:rsid w:val="0067520C"/>
    <w:rsid w:val="00675947"/>
    <w:rsid w:val="006760B6"/>
    <w:rsid w:val="0067610C"/>
    <w:rsid w:val="00676BEA"/>
    <w:rsid w:val="006771E4"/>
    <w:rsid w:val="0068261E"/>
    <w:rsid w:val="00683291"/>
    <w:rsid w:val="0068456B"/>
    <w:rsid w:val="00685A60"/>
    <w:rsid w:val="006864ED"/>
    <w:rsid w:val="00686D0B"/>
    <w:rsid w:val="00687424"/>
    <w:rsid w:val="00687FFA"/>
    <w:rsid w:val="0069044E"/>
    <w:rsid w:val="00691440"/>
    <w:rsid w:val="00692F9A"/>
    <w:rsid w:val="006933B6"/>
    <w:rsid w:val="006966B2"/>
    <w:rsid w:val="006A117B"/>
    <w:rsid w:val="006A28B3"/>
    <w:rsid w:val="006A4665"/>
    <w:rsid w:val="006A63E3"/>
    <w:rsid w:val="006B0C38"/>
    <w:rsid w:val="006B1512"/>
    <w:rsid w:val="006B2E5F"/>
    <w:rsid w:val="006B3D19"/>
    <w:rsid w:val="006B5977"/>
    <w:rsid w:val="006B634B"/>
    <w:rsid w:val="006B7C36"/>
    <w:rsid w:val="006B7F6F"/>
    <w:rsid w:val="006C1D0D"/>
    <w:rsid w:val="006C3135"/>
    <w:rsid w:val="006C466B"/>
    <w:rsid w:val="006C49B6"/>
    <w:rsid w:val="006C6DE6"/>
    <w:rsid w:val="006C6F6D"/>
    <w:rsid w:val="006C7CF3"/>
    <w:rsid w:val="006D2416"/>
    <w:rsid w:val="006D2A0C"/>
    <w:rsid w:val="006D38F0"/>
    <w:rsid w:val="006D3C08"/>
    <w:rsid w:val="006D63AD"/>
    <w:rsid w:val="006D68CC"/>
    <w:rsid w:val="006E0659"/>
    <w:rsid w:val="006E0E50"/>
    <w:rsid w:val="006E272A"/>
    <w:rsid w:val="006E3BA4"/>
    <w:rsid w:val="006E4241"/>
    <w:rsid w:val="006E6D3E"/>
    <w:rsid w:val="006E7908"/>
    <w:rsid w:val="006F28F0"/>
    <w:rsid w:val="006F2C20"/>
    <w:rsid w:val="006F33DB"/>
    <w:rsid w:val="006F3A1B"/>
    <w:rsid w:val="006F4713"/>
    <w:rsid w:val="006F522E"/>
    <w:rsid w:val="006F6914"/>
    <w:rsid w:val="006F7671"/>
    <w:rsid w:val="00700085"/>
    <w:rsid w:val="0070337A"/>
    <w:rsid w:val="007071C6"/>
    <w:rsid w:val="0071015A"/>
    <w:rsid w:val="00710178"/>
    <w:rsid w:val="00710747"/>
    <w:rsid w:val="00710D7F"/>
    <w:rsid w:val="00710F40"/>
    <w:rsid w:val="00711EEF"/>
    <w:rsid w:val="0071525C"/>
    <w:rsid w:val="00715B69"/>
    <w:rsid w:val="0071628B"/>
    <w:rsid w:val="007174A5"/>
    <w:rsid w:val="0072060B"/>
    <w:rsid w:val="00720869"/>
    <w:rsid w:val="00722E54"/>
    <w:rsid w:val="00723F4D"/>
    <w:rsid w:val="00724A55"/>
    <w:rsid w:val="00726C17"/>
    <w:rsid w:val="00727534"/>
    <w:rsid w:val="00730682"/>
    <w:rsid w:val="00730770"/>
    <w:rsid w:val="007315D6"/>
    <w:rsid w:val="007329AB"/>
    <w:rsid w:val="007343AE"/>
    <w:rsid w:val="00734408"/>
    <w:rsid w:val="00735283"/>
    <w:rsid w:val="00740714"/>
    <w:rsid w:val="00740F0A"/>
    <w:rsid w:val="0074153E"/>
    <w:rsid w:val="00741D25"/>
    <w:rsid w:val="00742EBF"/>
    <w:rsid w:val="0074564A"/>
    <w:rsid w:val="00746941"/>
    <w:rsid w:val="00747571"/>
    <w:rsid w:val="00747F20"/>
    <w:rsid w:val="00750798"/>
    <w:rsid w:val="00751F92"/>
    <w:rsid w:val="00752083"/>
    <w:rsid w:val="00755481"/>
    <w:rsid w:val="00757D47"/>
    <w:rsid w:val="007602D0"/>
    <w:rsid w:val="0076299D"/>
    <w:rsid w:val="0076452E"/>
    <w:rsid w:val="0076459D"/>
    <w:rsid w:val="00764DB4"/>
    <w:rsid w:val="00765378"/>
    <w:rsid w:val="007700C1"/>
    <w:rsid w:val="00771431"/>
    <w:rsid w:val="0077369C"/>
    <w:rsid w:val="00773ECE"/>
    <w:rsid w:val="00774039"/>
    <w:rsid w:val="00775C7F"/>
    <w:rsid w:val="00776621"/>
    <w:rsid w:val="00777E8C"/>
    <w:rsid w:val="007820D5"/>
    <w:rsid w:val="00782C72"/>
    <w:rsid w:val="00783A37"/>
    <w:rsid w:val="0078459D"/>
    <w:rsid w:val="00786B26"/>
    <w:rsid w:val="00787482"/>
    <w:rsid w:val="00791EAF"/>
    <w:rsid w:val="00792A19"/>
    <w:rsid w:val="00795745"/>
    <w:rsid w:val="007A2B7C"/>
    <w:rsid w:val="007A2C69"/>
    <w:rsid w:val="007A2F1D"/>
    <w:rsid w:val="007A3696"/>
    <w:rsid w:val="007A562D"/>
    <w:rsid w:val="007A5829"/>
    <w:rsid w:val="007A6208"/>
    <w:rsid w:val="007B00AB"/>
    <w:rsid w:val="007B1261"/>
    <w:rsid w:val="007B2FB7"/>
    <w:rsid w:val="007B36AB"/>
    <w:rsid w:val="007B3E36"/>
    <w:rsid w:val="007B59A2"/>
    <w:rsid w:val="007B651D"/>
    <w:rsid w:val="007B6D9B"/>
    <w:rsid w:val="007B74AA"/>
    <w:rsid w:val="007B7F72"/>
    <w:rsid w:val="007C19ED"/>
    <w:rsid w:val="007C2CD0"/>
    <w:rsid w:val="007C3C2F"/>
    <w:rsid w:val="007C4AA0"/>
    <w:rsid w:val="007C527B"/>
    <w:rsid w:val="007C6D35"/>
    <w:rsid w:val="007C6DA0"/>
    <w:rsid w:val="007C7800"/>
    <w:rsid w:val="007C7BBC"/>
    <w:rsid w:val="007D0497"/>
    <w:rsid w:val="007D07EA"/>
    <w:rsid w:val="007D12EE"/>
    <w:rsid w:val="007D194B"/>
    <w:rsid w:val="007D6B22"/>
    <w:rsid w:val="007D749A"/>
    <w:rsid w:val="007E01B3"/>
    <w:rsid w:val="007E388D"/>
    <w:rsid w:val="007E6723"/>
    <w:rsid w:val="007E6F7D"/>
    <w:rsid w:val="007F46E6"/>
    <w:rsid w:val="007F47DE"/>
    <w:rsid w:val="007F65F8"/>
    <w:rsid w:val="007F75B1"/>
    <w:rsid w:val="00801145"/>
    <w:rsid w:val="008012B2"/>
    <w:rsid w:val="00803CE8"/>
    <w:rsid w:val="00803FB0"/>
    <w:rsid w:val="00805137"/>
    <w:rsid w:val="00806092"/>
    <w:rsid w:val="00811A06"/>
    <w:rsid w:val="00814515"/>
    <w:rsid w:val="0081509D"/>
    <w:rsid w:val="00820EF7"/>
    <w:rsid w:val="008234E1"/>
    <w:rsid w:val="0082533F"/>
    <w:rsid w:val="00826D86"/>
    <w:rsid w:val="00827C7B"/>
    <w:rsid w:val="0083143D"/>
    <w:rsid w:val="008340D7"/>
    <w:rsid w:val="00834490"/>
    <w:rsid w:val="0084167A"/>
    <w:rsid w:val="00845B2F"/>
    <w:rsid w:val="00852A5C"/>
    <w:rsid w:val="00860392"/>
    <w:rsid w:val="008606F4"/>
    <w:rsid w:val="00861F1D"/>
    <w:rsid w:val="008658AD"/>
    <w:rsid w:val="00866CE1"/>
    <w:rsid w:val="00867110"/>
    <w:rsid w:val="008674BF"/>
    <w:rsid w:val="008674C6"/>
    <w:rsid w:val="0086779C"/>
    <w:rsid w:val="008715C1"/>
    <w:rsid w:val="0087296B"/>
    <w:rsid w:val="00874572"/>
    <w:rsid w:val="00874C91"/>
    <w:rsid w:val="008776C4"/>
    <w:rsid w:val="00885459"/>
    <w:rsid w:val="00885506"/>
    <w:rsid w:val="00885635"/>
    <w:rsid w:val="00887A83"/>
    <w:rsid w:val="008905CA"/>
    <w:rsid w:val="008910FF"/>
    <w:rsid w:val="00892CA4"/>
    <w:rsid w:val="00893EA8"/>
    <w:rsid w:val="00894B70"/>
    <w:rsid w:val="00896C71"/>
    <w:rsid w:val="008A12E6"/>
    <w:rsid w:val="008A6479"/>
    <w:rsid w:val="008A68B8"/>
    <w:rsid w:val="008A6C61"/>
    <w:rsid w:val="008B092B"/>
    <w:rsid w:val="008B0C9F"/>
    <w:rsid w:val="008B2D7A"/>
    <w:rsid w:val="008B2E50"/>
    <w:rsid w:val="008B44FE"/>
    <w:rsid w:val="008B5CD9"/>
    <w:rsid w:val="008B787B"/>
    <w:rsid w:val="008C0341"/>
    <w:rsid w:val="008C09D0"/>
    <w:rsid w:val="008C1A87"/>
    <w:rsid w:val="008C33B6"/>
    <w:rsid w:val="008C4C47"/>
    <w:rsid w:val="008C71FC"/>
    <w:rsid w:val="008D4288"/>
    <w:rsid w:val="008D6640"/>
    <w:rsid w:val="008D6EC0"/>
    <w:rsid w:val="008E00C8"/>
    <w:rsid w:val="008E2EE2"/>
    <w:rsid w:val="008E3269"/>
    <w:rsid w:val="008E5DB6"/>
    <w:rsid w:val="008E7850"/>
    <w:rsid w:val="008F1292"/>
    <w:rsid w:val="008F270B"/>
    <w:rsid w:val="008F2F99"/>
    <w:rsid w:val="008F3ECF"/>
    <w:rsid w:val="008F682D"/>
    <w:rsid w:val="008F721E"/>
    <w:rsid w:val="00900A58"/>
    <w:rsid w:val="009010A2"/>
    <w:rsid w:val="00901E02"/>
    <w:rsid w:val="00902A19"/>
    <w:rsid w:val="00904CEE"/>
    <w:rsid w:val="00904D62"/>
    <w:rsid w:val="0090696E"/>
    <w:rsid w:val="009079D7"/>
    <w:rsid w:val="0091259E"/>
    <w:rsid w:val="00913343"/>
    <w:rsid w:val="00913AA1"/>
    <w:rsid w:val="009160C5"/>
    <w:rsid w:val="009178C2"/>
    <w:rsid w:val="009202E6"/>
    <w:rsid w:val="009205C7"/>
    <w:rsid w:val="00921306"/>
    <w:rsid w:val="00922CB5"/>
    <w:rsid w:val="00927A66"/>
    <w:rsid w:val="00927C1F"/>
    <w:rsid w:val="00932472"/>
    <w:rsid w:val="00936546"/>
    <w:rsid w:val="00941266"/>
    <w:rsid w:val="00943F90"/>
    <w:rsid w:val="00944408"/>
    <w:rsid w:val="00944425"/>
    <w:rsid w:val="0094509B"/>
    <w:rsid w:val="00946C8B"/>
    <w:rsid w:val="00947155"/>
    <w:rsid w:val="009502E0"/>
    <w:rsid w:val="009539B1"/>
    <w:rsid w:val="0095476E"/>
    <w:rsid w:val="00955314"/>
    <w:rsid w:val="00955F80"/>
    <w:rsid w:val="00960BCB"/>
    <w:rsid w:val="00961335"/>
    <w:rsid w:val="00961B39"/>
    <w:rsid w:val="00964A6F"/>
    <w:rsid w:val="00965C65"/>
    <w:rsid w:val="00966071"/>
    <w:rsid w:val="00967F59"/>
    <w:rsid w:val="00972A13"/>
    <w:rsid w:val="00972F97"/>
    <w:rsid w:val="0097436C"/>
    <w:rsid w:val="00975EAC"/>
    <w:rsid w:val="00976727"/>
    <w:rsid w:val="0097710C"/>
    <w:rsid w:val="00977F7A"/>
    <w:rsid w:val="00984507"/>
    <w:rsid w:val="00991A7F"/>
    <w:rsid w:val="00992AC5"/>
    <w:rsid w:val="00992C98"/>
    <w:rsid w:val="00992FCB"/>
    <w:rsid w:val="00993E40"/>
    <w:rsid w:val="009967CC"/>
    <w:rsid w:val="00997779"/>
    <w:rsid w:val="009A0535"/>
    <w:rsid w:val="009A0A66"/>
    <w:rsid w:val="009A31A0"/>
    <w:rsid w:val="009A45FB"/>
    <w:rsid w:val="009A6527"/>
    <w:rsid w:val="009A6606"/>
    <w:rsid w:val="009A6C28"/>
    <w:rsid w:val="009A7BAD"/>
    <w:rsid w:val="009B0E95"/>
    <w:rsid w:val="009B5B1B"/>
    <w:rsid w:val="009B718B"/>
    <w:rsid w:val="009B7BD2"/>
    <w:rsid w:val="009C0D2D"/>
    <w:rsid w:val="009C1738"/>
    <w:rsid w:val="009C2A86"/>
    <w:rsid w:val="009C2BBB"/>
    <w:rsid w:val="009C3F1A"/>
    <w:rsid w:val="009C48BA"/>
    <w:rsid w:val="009C49C9"/>
    <w:rsid w:val="009C4A29"/>
    <w:rsid w:val="009C5B67"/>
    <w:rsid w:val="009C6371"/>
    <w:rsid w:val="009D0629"/>
    <w:rsid w:val="009D107C"/>
    <w:rsid w:val="009D127F"/>
    <w:rsid w:val="009D1786"/>
    <w:rsid w:val="009D2497"/>
    <w:rsid w:val="009D557B"/>
    <w:rsid w:val="009D660E"/>
    <w:rsid w:val="009D75A4"/>
    <w:rsid w:val="009E15EB"/>
    <w:rsid w:val="009E167A"/>
    <w:rsid w:val="009E3ED0"/>
    <w:rsid w:val="009E6C9A"/>
    <w:rsid w:val="009F0BE8"/>
    <w:rsid w:val="009F3583"/>
    <w:rsid w:val="009F5721"/>
    <w:rsid w:val="009F6C51"/>
    <w:rsid w:val="009F7F2D"/>
    <w:rsid w:val="00A0097E"/>
    <w:rsid w:val="00A031EF"/>
    <w:rsid w:val="00A0368F"/>
    <w:rsid w:val="00A05A39"/>
    <w:rsid w:val="00A06462"/>
    <w:rsid w:val="00A067BD"/>
    <w:rsid w:val="00A06CC4"/>
    <w:rsid w:val="00A10866"/>
    <w:rsid w:val="00A12BD6"/>
    <w:rsid w:val="00A144DF"/>
    <w:rsid w:val="00A15B7D"/>
    <w:rsid w:val="00A15D4B"/>
    <w:rsid w:val="00A17D44"/>
    <w:rsid w:val="00A20118"/>
    <w:rsid w:val="00A211C4"/>
    <w:rsid w:val="00A235ED"/>
    <w:rsid w:val="00A23856"/>
    <w:rsid w:val="00A26127"/>
    <w:rsid w:val="00A26FD7"/>
    <w:rsid w:val="00A3173F"/>
    <w:rsid w:val="00A31C9C"/>
    <w:rsid w:val="00A326B7"/>
    <w:rsid w:val="00A345F1"/>
    <w:rsid w:val="00A3504B"/>
    <w:rsid w:val="00A35388"/>
    <w:rsid w:val="00A36DC3"/>
    <w:rsid w:val="00A36EA5"/>
    <w:rsid w:val="00A418E7"/>
    <w:rsid w:val="00A423A7"/>
    <w:rsid w:val="00A43039"/>
    <w:rsid w:val="00A46C4D"/>
    <w:rsid w:val="00A52153"/>
    <w:rsid w:val="00A52FF6"/>
    <w:rsid w:val="00A54A47"/>
    <w:rsid w:val="00A56CE3"/>
    <w:rsid w:val="00A575B0"/>
    <w:rsid w:val="00A634EB"/>
    <w:rsid w:val="00A64138"/>
    <w:rsid w:val="00A642DB"/>
    <w:rsid w:val="00A663B7"/>
    <w:rsid w:val="00A66BD9"/>
    <w:rsid w:val="00A67112"/>
    <w:rsid w:val="00A73845"/>
    <w:rsid w:val="00A740AC"/>
    <w:rsid w:val="00A7427A"/>
    <w:rsid w:val="00A76262"/>
    <w:rsid w:val="00A76E07"/>
    <w:rsid w:val="00A80EEE"/>
    <w:rsid w:val="00A80EEF"/>
    <w:rsid w:val="00A811A2"/>
    <w:rsid w:val="00A813D6"/>
    <w:rsid w:val="00A8150B"/>
    <w:rsid w:val="00A822C2"/>
    <w:rsid w:val="00A82FEE"/>
    <w:rsid w:val="00A83621"/>
    <w:rsid w:val="00A8372A"/>
    <w:rsid w:val="00A84D44"/>
    <w:rsid w:val="00A87336"/>
    <w:rsid w:val="00A90D30"/>
    <w:rsid w:val="00A919D6"/>
    <w:rsid w:val="00A91A40"/>
    <w:rsid w:val="00A93098"/>
    <w:rsid w:val="00A96670"/>
    <w:rsid w:val="00A9704F"/>
    <w:rsid w:val="00AA2438"/>
    <w:rsid w:val="00AA462A"/>
    <w:rsid w:val="00AA5E50"/>
    <w:rsid w:val="00AA6096"/>
    <w:rsid w:val="00AA6F69"/>
    <w:rsid w:val="00AB05C1"/>
    <w:rsid w:val="00AB1B6B"/>
    <w:rsid w:val="00AB246E"/>
    <w:rsid w:val="00AB2B1E"/>
    <w:rsid w:val="00AB3C0F"/>
    <w:rsid w:val="00AB3E6D"/>
    <w:rsid w:val="00AB459F"/>
    <w:rsid w:val="00AB465C"/>
    <w:rsid w:val="00AB585B"/>
    <w:rsid w:val="00AB5979"/>
    <w:rsid w:val="00AB624C"/>
    <w:rsid w:val="00AC0AC3"/>
    <w:rsid w:val="00AC0BF5"/>
    <w:rsid w:val="00AC0FD3"/>
    <w:rsid w:val="00AC10C2"/>
    <w:rsid w:val="00AC2BA6"/>
    <w:rsid w:val="00AC322D"/>
    <w:rsid w:val="00AC4A78"/>
    <w:rsid w:val="00AC5A06"/>
    <w:rsid w:val="00AC677E"/>
    <w:rsid w:val="00AC6A59"/>
    <w:rsid w:val="00AC74B5"/>
    <w:rsid w:val="00AD04E4"/>
    <w:rsid w:val="00AD0D66"/>
    <w:rsid w:val="00AD178B"/>
    <w:rsid w:val="00AD2A97"/>
    <w:rsid w:val="00AD2FD4"/>
    <w:rsid w:val="00AD711F"/>
    <w:rsid w:val="00AD744F"/>
    <w:rsid w:val="00AE02DA"/>
    <w:rsid w:val="00AE257B"/>
    <w:rsid w:val="00AE47D5"/>
    <w:rsid w:val="00AE5956"/>
    <w:rsid w:val="00AE66B5"/>
    <w:rsid w:val="00AE6A8D"/>
    <w:rsid w:val="00AF122F"/>
    <w:rsid w:val="00AF2615"/>
    <w:rsid w:val="00AF35C5"/>
    <w:rsid w:val="00AF39DC"/>
    <w:rsid w:val="00AF469E"/>
    <w:rsid w:val="00AF5A65"/>
    <w:rsid w:val="00AF5F1F"/>
    <w:rsid w:val="00AF62BC"/>
    <w:rsid w:val="00AF7206"/>
    <w:rsid w:val="00AF7FDA"/>
    <w:rsid w:val="00B01337"/>
    <w:rsid w:val="00B015FB"/>
    <w:rsid w:val="00B03721"/>
    <w:rsid w:val="00B0472D"/>
    <w:rsid w:val="00B05146"/>
    <w:rsid w:val="00B06352"/>
    <w:rsid w:val="00B0789E"/>
    <w:rsid w:val="00B109D5"/>
    <w:rsid w:val="00B11312"/>
    <w:rsid w:val="00B14FE5"/>
    <w:rsid w:val="00B1785D"/>
    <w:rsid w:val="00B2352A"/>
    <w:rsid w:val="00B25CEA"/>
    <w:rsid w:val="00B26F82"/>
    <w:rsid w:val="00B272F5"/>
    <w:rsid w:val="00B3116B"/>
    <w:rsid w:val="00B3241E"/>
    <w:rsid w:val="00B32715"/>
    <w:rsid w:val="00B33687"/>
    <w:rsid w:val="00B33B12"/>
    <w:rsid w:val="00B353FE"/>
    <w:rsid w:val="00B35476"/>
    <w:rsid w:val="00B36158"/>
    <w:rsid w:val="00B3737E"/>
    <w:rsid w:val="00B37BA0"/>
    <w:rsid w:val="00B44861"/>
    <w:rsid w:val="00B448B8"/>
    <w:rsid w:val="00B45900"/>
    <w:rsid w:val="00B47550"/>
    <w:rsid w:val="00B518F3"/>
    <w:rsid w:val="00B51FFD"/>
    <w:rsid w:val="00B56DEF"/>
    <w:rsid w:val="00B57C7B"/>
    <w:rsid w:val="00B60F49"/>
    <w:rsid w:val="00B652B5"/>
    <w:rsid w:val="00B66E70"/>
    <w:rsid w:val="00B67947"/>
    <w:rsid w:val="00B70050"/>
    <w:rsid w:val="00B72F4A"/>
    <w:rsid w:val="00B732DA"/>
    <w:rsid w:val="00B73570"/>
    <w:rsid w:val="00B748F9"/>
    <w:rsid w:val="00B74C86"/>
    <w:rsid w:val="00B75150"/>
    <w:rsid w:val="00B77407"/>
    <w:rsid w:val="00B802BD"/>
    <w:rsid w:val="00B808FB"/>
    <w:rsid w:val="00B818EB"/>
    <w:rsid w:val="00B819F3"/>
    <w:rsid w:val="00B81CCE"/>
    <w:rsid w:val="00B83569"/>
    <w:rsid w:val="00B85079"/>
    <w:rsid w:val="00B928B5"/>
    <w:rsid w:val="00B92BEA"/>
    <w:rsid w:val="00B92D0E"/>
    <w:rsid w:val="00B92F2C"/>
    <w:rsid w:val="00BA1634"/>
    <w:rsid w:val="00BA2B0E"/>
    <w:rsid w:val="00BA3627"/>
    <w:rsid w:val="00BB0786"/>
    <w:rsid w:val="00BB0909"/>
    <w:rsid w:val="00BB46E9"/>
    <w:rsid w:val="00BB56B9"/>
    <w:rsid w:val="00BB5D48"/>
    <w:rsid w:val="00BB6157"/>
    <w:rsid w:val="00BC1439"/>
    <w:rsid w:val="00BC1817"/>
    <w:rsid w:val="00BC1F1E"/>
    <w:rsid w:val="00BC3A94"/>
    <w:rsid w:val="00BC5F9D"/>
    <w:rsid w:val="00BC64BF"/>
    <w:rsid w:val="00BC673A"/>
    <w:rsid w:val="00BD0A0C"/>
    <w:rsid w:val="00BD59A3"/>
    <w:rsid w:val="00BD5A55"/>
    <w:rsid w:val="00BD5C58"/>
    <w:rsid w:val="00BD7C35"/>
    <w:rsid w:val="00BE0DC8"/>
    <w:rsid w:val="00BE2F7D"/>
    <w:rsid w:val="00BE492B"/>
    <w:rsid w:val="00BE632A"/>
    <w:rsid w:val="00BF0E97"/>
    <w:rsid w:val="00BF0F48"/>
    <w:rsid w:val="00BF1B3A"/>
    <w:rsid w:val="00BF245B"/>
    <w:rsid w:val="00BF39D7"/>
    <w:rsid w:val="00BF52E2"/>
    <w:rsid w:val="00BF7BD4"/>
    <w:rsid w:val="00C021E8"/>
    <w:rsid w:val="00C03675"/>
    <w:rsid w:val="00C052E0"/>
    <w:rsid w:val="00C06486"/>
    <w:rsid w:val="00C1284B"/>
    <w:rsid w:val="00C13663"/>
    <w:rsid w:val="00C13FA1"/>
    <w:rsid w:val="00C14A28"/>
    <w:rsid w:val="00C14BDF"/>
    <w:rsid w:val="00C15B89"/>
    <w:rsid w:val="00C15FDA"/>
    <w:rsid w:val="00C163ED"/>
    <w:rsid w:val="00C17AC4"/>
    <w:rsid w:val="00C20F02"/>
    <w:rsid w:val="00C21769"/>
    <w:rsid w:val="00C21BBC"/>
    <w:rsid w:val="00C2269C"/>
    <w:rsid w:val="00C23A99"/>
    <w:rsid w:val="00C27F8F"/>
    <w:rsid w:val="00C31D54"/>
    <w:rsid w:val="00C32699"/>
    <w:rsid w:val="00C32884"/>
    <w:rsid w:val="00C3364A"/>
    <w:rsid w:val="00C34081"/>
    <w:rsid w:val="00C40DD4"/>
    <w:rsid w:val="00C40DDB"/>
    <w:rsid w:val="00C40EB0"/>
    <w:rsid w:val="00C4198C"/>
    <w:rsid w:val="00C426F4"/>
    <w:rsid w:val="00C43871"/>
    <w:rsid w:val="00C43D27"/>
    <w:rsid w:val="00C44184"/>
    <w:rsid w:val="00C468D0"/>
    <w:rsid w:val="00C46B59"/>
    <w:rsid w:val="00C519AB"/>
    <w:rsid w:val="00C51F26"/>
    <w:rsid w:val="00C52EA4"/>
    <w:rsid w:val="00C52EBD"/>
    <w:rsid w:val="00C547A6"/>
    <w:rsid w:val="00C568AE"/>
    <w:rsid w:val="00C57895"/>
    <w:rsid w:val="00C61708"/>
    <w:rsid w:val="00C61975"/>
    <w:rsid w:val="00C61EF3"/>
    <w:rsid w:val="00C61F22"/>
    <w:rsid w:val="00C62161"/>
    <w:rsid w:val="00C641C7"/>
    <w:rsid w:val="00C641EC"/>
    <w:rsid w:val="00C64264"/>
    <w:rsid w:val="00C64695"/>
    <w:rsid w:val="00C65D6A"/>
    <w:rsid w:val="00C66D9F"/>
    <w:rsid w:val="00C705C3"/>
    <w:rsid w:val="00C71501"/>
    <w:rsid w:val="00C81EAB"/>
    <w:rsid w:val="00C82735"/>
    <w:rsid w:val="00C83143"/>
    <w:rsid w:val="00C844F6"/>
    <w:rsid w:val="00C84E43"/>
    <w:rsid w:val="00C85389"/>
    <w:rsid w:val="00C85E0F"/>
    <w:rsid w:val="00C877BC"/>
    <w:rsid w:val="00C909B7"/>
    <w:rsid w:val="00C9254E"/>
    <w:rsid w:val="00C929C3"/>
    <w:rsid w:val="00C93108"/>
    <w:rsid w:val="00C935B1"/>
    <w:rsid w:val="00C939F0"/>
    <w:rsid w:val="00C93ACE"/>
    <w:rsid w:val="00C944F6"/>
    <w:rsid w:val="00C94CA4"/>
    <w:rsid w:val="00C9527E"/>
    <w:rsid w:val="00C95D6C"/>
    <w:rsid w:val="00CA1787"/>
    <w:rsid w:val="00CA1986"/>
    <w:rsid w:val="00CA67DE"/>
    <w:rsid w:val="00CA6BA7"/>
    <w:rsid w:val="00CA76E9"/>
    <w:rsid w:val="00CB00CD"/>
    <w:rsid w:val="00CB0244"/>
    <w:rsid w:val="00CB1682"/>
    <w:rsid w:val="00CB4163"/>
    <w:rsid w:val="00CB4BEB"/>
    <w:rsid w:val="00CB5553"/>
    <w:rsid w:val="00CB6978"/>
    <w:rsid w:val="00CB6F8C"/>
    <w:rsid w:val="00CB7EF9"/>
    <w:rsid w:val="00CC1B04"/>
    <w:rsid w:val="00CC3B16"/>
    <w:rsid w:val="00CC5E3F"/>
    <w:rsid w:val="00CC6E55"/>
    <w:rsid w:val="00CD0D86"/>
    <w:rsid w:val="00CD143C"/>
    <w:rsid w:val="00CD1A0F"/>
    <w:rsid w:val="00CD1D68"/>
    <w:rsid w:val="00CD2B30"/>
    <w:rsid w:val="00CD4DDA"/>
    <w:rsid w:val="00CD6ACA"/>
    <w:rsid w:val="00CD6FB2"/>
    <w:rsid w:val="00CE048A"/>
    <w:rsid w:val="00CE0812"/>
    <w:rsid w:val="00CE0ABF"/>
    <w:rsid w:val="00CE1142"/>
    <w:rsid w:val="00CE328F"/>
    <w:rsid w:val="00CE5522"/>
    <w:rsid w:val="00CE7909"/>
    <w:rsid w:val="00CE7A85"/>
    <w:rsid w:val="00CF0835"/>
    <w:rsid w:val="00CF19C7"/>
    <w:rsid w:val="00CF1A8B"/>
    <w:rsid w:val="00CF2962"/>
    <w:rsid w:val="00CF33E0"/>
    <w:rsid w:val="00CF434A"/>
    <w:rsid w:val="00CF65D6"/>
    <w:rsid w:val="00CF6CAE"/>
    <w:rsid w:val="00D04FE3"/>
    <w:rsid w:val="00D05833"/>
    <w:rsid w:val="00D1335B"/>
    <w:rsid w:val="00D13F44"/>
    <w:rsid w:val="00D15F84"/>
    <w:rsid w:val="00D16235"/>
    <w:rsid w:val="00D162B9"/>
    <w:rsid w:val="00D16C59"/>
    <w:rsid w:val="00D17502"/>
    <w:rsid w:val="00D2122A"/>
    <w:rsid w:val="00D21FFD"/>
    <w:rsid w:val="00D23E49"/>
    <w:rsid w:val="00D24133"/>
    <w:rsid w:val="00D272EF"/>
    <w:rsid w:val="00D3053D"/>
    <w:rsid w:val="00D33A10"/>
    <w:rsid w:val="00D33D20"/>
    <w:rsid w:val="00D34C51"/>
    <w:rsid w:val="00D34D1D"/>
    <w:rsid w:val="00D34DC6"/>
    <w:rsid w:val="00D34E78"/>
    <w:rsid w:val="00D35462"/>
    <w:rsid w:val="00D36305"/>
    <w:rsid w:val="00D36A8B"/>
    <w:rsid w:val="00D36C40"/>
    <w:rsid w:val="00D36CB0"/>
    <w:rsid w:val="00D3753D"/>
    <w:rsid w:val="00D41CBA"/>
    <w:rsid w:val="00D42B0D"/>
    <w:rsid w:val="00D4307E"/>
    <w:rsid w:val="00D43380"/>
    <w:rsid w:val="00D44F52"/>
    <w:rsid w:val="00D4559B"/>
    <w:rsid w:val="00D511B3"/>
    <w:rsid w:val="00D527EB"/>
    <w:rsid w:val="00D52DB5"/>
    <w:rsid w:val="00D52F15"/>
    <w:rsid w:val="00D53715"/>
    <w:rsid w:val="00D546B0"/>
    <w:rsid w:val="00D55502"/>
    <w:rsid w:val="00D56074"/>
    <w:rsid w:val="00D60FBC"/>
    <w:rsid w:val="00D635EF"/>
    <w:rsid w:val="00D63C94"/>
    <w:rsid w:val="00D63F08"/>
    <w:rsid w:val="00D644F0"/>
    <w:rsid w:val="00D64C4A"/>
    <w:rsid w:val="00D65888"/>
    <w:rsid w:val="00D65966"/>
    <w:rsid w:val="00D65A85"/>
    <w:rsid w:val="00D678A4"/>
    <w:rsid w:val="00D67AF9"/>
    <w:rsid w:val="00D704FE"/>
    <w:rsid w:val="00D73B05"/>
    <w:rsid w:val="00D75AA3"/>
    <w:rsid w:val="00D75C86"/>
    <w:rsid w:val="00D80AAC"/>
    <w:rsid w:val="00D8242D"/>
    <w:rsid w:val="00D839C3"/>
    <w:rsid w:val="00D85103"/>
    <w:rsid w:val="00D85AB2"/>
    <w:rsid w:val="00D85D20"/>
    <w:rsid w:val="00D90234"/>
    <w:rsid w:val="00D906F9"/>
    <w:rsid w:val="00D937C5"/>
    <w:rsid w:val="00D9641C"/>
    <w:rsid w:val="00D965EF"/>
    <w:rsid w:val="00D978C3"/>
    <w:rsid w:val="00DA03BB"/>
    <w:rsid w:val="00DA1746"/>
    <w:rsid w:val="00DA3B1E"/>
    <w:rsid w:val="00DA632A"/>
    <w:rsid w:val="00DA72D1"/>
    <w:rsid w:val="00DB0522"/>
    <w:rsid w:val="00DB1218"/>
    <w:rsid w:val="00DB58EC"/>
    <w:rsid w:val="00DB6752"/>
    <w:rsid w:val="00DC1DC3"/>
    <w:rsid w:val="00DC328D"/>
    <w:rsid w:val="00DC48A5"/>
    <w:rsid w:val="00DD1973"/>
    <w:rsid w:val="00DE139D"/>
    <w:rsid w:val="00DE335C"/>
    <w:rsid w:val="00DE38E6"/>
    <w:rsid w:val="00DE3A4A"/>
    <w:rsid w:val="00DF0972"/>
    <w:rsid w:val="00DF40C6"/>
    <w:rsid w:val="00DF4506"/>
    <w:rsid w:val="00DF696A"/>
    <w:rsid w:val="00E011EF"/>
    <w:rsid w:val="00E024FD"/>
    <w:rsid w:val="00E027B2"/>
    <w:rsid w:val="00E02966"/>
    <w:rsid w:val="00E02B2A"/>
    <w:rsid w:val="00E06626"/>
    <w:rsid w:val="00E10154"/>
    <w:rsid w:val="00E10903"/>
    <w:rsid w:val="00E2016F"/>
    <w:rsid w:val="00E235FE"/>
    <w:rsid w:val="00E23E06"/>
    <w:rsid w:val="00E23E47"/>
    <w:rsid w:val="00E2591E"/>
    <w:rsid w:val="00E2699F"/>
    <w:rsid w:val="00E278A3"/>
    <w:rsid w:val="00E27FF5"/>
    <w:rsid w:val="00E3258F"/>
    <w:rsid w:val="00E34F92"/>
    <w:rsid w:val="00E35EDD"/>
    <w:rsid w:val="00E36BA6"/>
    <w:rsid w:val="00E41F95"/>
    <w:rsid w:val="00E4223F"/>
    <w:rsid w:val="00E44186"/>
    <w:rsid w:val="00E4420D"/>
    <w:rsid w:val="00E4637D"/>
    <w:rsid w:val="00E476B3"/>
    <w:rsid w:val="00E50B40"/>
    <w:rsid w:val="00E50D4E"/>
    <w:rsid w:val="00E512AB"/>
    <w:rsid w:val="00E512E1"/>
    <w:rsid w:val="00E52048"/>
    <w:rsid w:val="00E53634"/>
    <w:rsid w:val="00E5506B"/>
    <w:rsid w:val="00E56B31"/>
    <w:rsid w:val="00E6426F"/>
    <w:rsid w:val="00E65C49"/>
    <w:rsid w:val="00E674B3"/>
    <w:rsid w:val="00E7164E"/>
    <w:rsid w:val="00E7385F"/>
    <w:rsid w:val="00E73CAC"/>
    <w:rsid w:val="00E800D9"/>
    <w:rsid w:val="00E8022E"/>
    <w:rsid w:val="00E806A3"/>
    <w:rsid w:val="00E80EA9"/>
    <w:rsid w:val="00E80EAF"/>
    <w:rsid w:val="00E8189A"/>
    <w:rsid w:val="00E82557"/>
    <w:rsid w:val="00E8282E"/>
    <w:rsid w:val="00E85AC7"/>
    <w:rsid w:val="00E90354"/>
    <w:rsid w:val="00E9069E"/>
    <w:rsid w:val="00E91431"/>
    <w:rsid w:val="00E940AD"/>
    <w:rsid w:val="00E9439D"/>
    <w:rsid w:val="00E9551D"/>
    <w:rsid w:val="00E95D0C"/>
    <w:rsid w:val="00E96581"/>
    <w:rsid w:val="00E9738F"/>
    <w:rsid w:val="00E976D0"/>
    <w:rsid w:val="00EA0796"/>
    <w:rsid w:val="00EA0B93"/>
    <w:rsid w:val="00EA0F8D"/>
    <w:rsid w:val="00EA1C2B"/>
    <w:rsid w:val="00EA2334"/>
    <w:rsid w:val="00EA79C1"/>
    <w:rsid w:val="00EA7F37"/>
    <w:rsid w:val="00EB4C45"/>
    <w:rsid w:val="00EB51A6"/>
    <w:rsid w:val="00EB5A3A"/>
    <w:rsid w:val="00EB60C6"/>
    <w:rsid w:val="00EB6BBF"/>
    <w:rsid w:val="00EC047D"/>
    <w:rsid w:val="00EC0ABA"/>
    <w:rsid w:val="00EC4EFB"/>
    <w:rsid w:val="00EC585D"/>
    <w:rsid w:val="00EC5ABE"/>
    <w:rsid w:val="00ED0EA0"/>
    <w:rsid w:val="00ED1A59"/>
    <w:rsid w:val="00ED2298"/>
    <w:rsid w:val="00ED504E"/>
    <w:rsid w:val="00EE1198"/>
    <w:rsid w:val="00EE1679"/>
    <w:rsid w:val="00EE1E4E"/>
    <w:rsid w:val="00EE253B"/>
    <w:rsid w:val="00EE2B33"/>
    <w:rsid w:val="00EE5747"/>
    <w:rsid w:val="00EE6CD8"/>
    <w:rsid w:val="00EF029E"/>
    <w:rsid w:val="00EF0F91"/>
    <w:rsid w:val="00EF3345"/>
    <w:rsid w:val="00EF412E"/>
    <w:rsid w:val="00EF545C"/>
    <w:rsid w:val="00EF7D4D"/>
    <w:rsid w:val="00F02C3E"/>
    <w:rsid w:val="00F06794"/>
    <w:rsid w:val="00F068F8"/>
    <w:rsid w:val="00F07881"/>
    <w:rsid w:val="00F07E1E"/>
    <w:rsid w:val="00F12410"/>
    <w:rsid w:val="00F1359B"/>
    <w:rsid w:val="00F14A82"/>
    <w:rsid w:val="00F1535A"/>
    <w:rsid w:val="00F16978"/>
    <w:rsid w:val="00F20976"/>
    <w:rsid w:val="00F217BB"/>
    <w:rsid w:val="00F22144"/>
    <w:rsid w:val="00F2234F"/>
    <w:rsid w:val="00F22CD7"/>
    <w:rsid w:val="00F26FC9"/>
    <w:rsid w:val="00F302BE"/>
    <w:rsid w:val="00F3063B"/>
    <w:rsid w:val="00F3241F"/>
    <w:rsid w:val="00F3264D"/>
    <w:rsid w:val="00F33E42"/>
    <w:rsid w:val="00F3489A"/>
    <w:rsid w:val="00F35F91"/>
    <w:rsid w:val="00F35FD2"/>
    <w:rsid w:val="00F37712"/>
    <w:rsid w:val="00F416B7"/>
    <w:rsid w:val="00F43648"/>
    <w:rsid w:val="00F43D47"/>
    <w:rsid w:val="00F507F9"/>
    <w:rsid w:val="00F521FF"/>
    <w:rsid w:val="00F549BC"/>
    <w:rsid w:val="00F55A70"/>
    <w:rsid w:val="00F56F39"/>
    <w:rsid w:val="00F607BE"/>
    <w:rsid w:val="00F616D9"/>
    <w:rsid w:val="00F651C5"/>
    <w:rsid w:val="00F653B6"/>
    <w:rsid w:val="00F667C0"/>
    <w:rsid w:val="00F6731C"/>
    <w:rsid w:val="00F77C5B"/>
    <w:rsid w:val="00F81F57"/>
    <w:rsid w:val="00F868A0"/>
    <w:rsid w:val="00F90037"/>
    <w:rsid w:val="00F90EF1"/>
    <w:rsid w:val="00F94879"/>
    <w:rsid w:val="00F94C1C"/>
    <w:rsid w:val="00F953A1"/>
    <w:rsid w:val="00F96A5D"/>
    <w:rsid w:val="00F970BC"/>
    <w:rsid w:val="00F97D23"/>
    <w:rsid w:val="00FA0F92"/>
    <w:rsid w:val="00FA17A4"/>
    <w:rsid w:val="00FA3259"/>
    <w:rsid w:val="00FA5685"/>
    <w:rsid w:val="00FA6A2E"/>
    <w:rsid w:val="00FA6A98"/>
    <w:rsid w:val="00FA6AF2"/>
    <w:rsid w:val="00FB2DAB"/>
    <w:rsid w:val="00FB3797"/>
    <w:rsid w:val="00FB3D6E"/>
    <w:rsid w:val="00FB4E80"/>
    <w:rsid w:val="00FB510B"/>
    <w:rsid w:val="00FB561F"/>
    <w:rsid w:val="00FB7615"/>
    <w:rsid w:val="00FD04BE"/>
    <w:rsid w:val="00FD319B"/>
    <w:rsid w:val="00FD5207"/>
    <w:rsid w:val="00FD677F"/>
    <w:rsid w:val="00FE00FD"/>
    <w:rsid w:val="00FE0617"/>
    <w:rsid w:val="00FE2FCF"/>
    <w:rsid w:val="00FE32C6"/>
    <w:rsid w:val="00FE3EA1"/>
    <w:rsid w:val="00FE550C"/>
    <w:rsid w:val="00FE56A1"/>
    <w:rsid w:val="00FF30E0"/>
    <w:rsid w:val="00FF3641"/>
    <w:rsid w:val="00FF4467"/>
    <w:rsid w:val="00FF5D81"/>
    <w:rsid w:val="00FF7BD9"/>
    <w:rsid w:val="03F325A6"/>
    <w:rsid w:val="05C805D7"/>
    <w:rsid w:val="09B4655B"/>
    <w:rsid w:val="09DC451B"/>
    <w:rsid w:val="144824DF"/>
    <w:rsid w:val="28E61DBE"/>
    <w:rsid w:val="2BCE5F95"/>
    <w:rsid w:val="2C0E785E"/>
    <w:rsid w:val="313833B2"/>
    <w:rsid w:val="354A52F8"/>
    <w:rsid w:val="387B6776"/>
    <w:rsid w:val="396179B6"/>
    <w:rsid w:val="3E083824"/>
    <w:rsid w:val="46281A3F"/>
    <w:rsid w:val="4A00022C"/>
    <w:rsid w:val="4AE546DA"/>
    <w:rsid w:val="520034A5"/>
    <w:rsid w:val="563904B6"/>
    <w:rsid w:val="5DF920AC"/>
    <w:rsid w:val="65DE284F"/>
    <w:rsid w:val="67315C3B"/>
    <w:rsid w:val="77C829D8"/>
    <w:rsid w:val="7A006755"/>
    <w:rsid w:val="7BC245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9"/>
    <w:autoRedefine/>
    <w:qFormat/>
    <w:uiPriority w:val="9"/>
    <w:pPr>
      <w:widowControl/>
      <w:spacing w:before="50" w:beforeLines="50" w:after="50" w:afterLines="50"/>
      <w:jc w:val="center"/>
      <w:outlineLvl w:val="0"/>
    </w:pPr>
    <w:rPr>
      <w:rFonts w:ascii="宋体" w:hAnsi="宋体" w:cs="宋体"/>
      <w:b/>
      <w:bCs/>
      <w:kern w:val="36"/>
      <w:sz w:val="32"/>
      <w:szCs w:val="48"/>
    </w:rPr>
  </w:style>
  <w:style w:type="paragraph" w:styleId="3">
    <w:name w:val="heading 2"/>
    <w:basedOn w:val="1"/>
    <w:next w:val="1"/>
    <w:link w:val="33"/>
    <w:autoRedefine/>
    <w:unhideWhenUsed/>
    <w:qFormat/>
    <w:uiPriority w:val="9"/>
    <w:pPr>
      <w:keepNext/>
      <w:keepLines/>
      <w:spacing w:before="50" w:beforeLines="50" w:after="50" w:afterLines="50"/>
      <w:jc w:val="left"/>
      <w:outlineLvl w:val="1"/>
    </w:pPr>
    <w:rPr>
      <w:rFonts w:asciiTheme="majorHAnsi" w:hAnsiTheme="majorHAnsi" w:cstheme="majorBidi"/>
      <w:b/>
      <w:bCs/>
      <w:sz w:val="28"/>
      <w:szCs w:val="32"/>
    </w:rPr>
  </w:style>
  <w:style w:type="paragraph" w:styleId="4">
    <w:name w:val="heading 3"/>
    <w:basedOn w:val="1"/>
    <w:next w:val="1"/>
    <w:link w:val="34"/>
    <w:autoRedefine/>
    <w:unhideWhenUsed/>
    <w:qFormat/>
    <w:uiPriority w:val="9"/>
    <w:pPr>
      <w:keepNext/>
      <w:keepLines/>
      <w:spacing w:before="50" w:beforeLines="50" w:after="50" w:afterLines="50"/>
      <w:jc w:val="left"/>
      <w:outlineLvl w:val="2"/>
    </w:pPr>
    <w:rPr>
      <w:b/>
      <w:bCs/>
      <w:szCs w:val="32"/>
    </w:rPr>
  </w:style>
  <w:style w:type="paragraph" w:styleId="5">
    <w:name w:val="heading 4"/>
    <w:basedOn w:val="1"/>
    <w:next w:val="1"/>
    <w:link w:val="36"/>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tblPr>
      <w:tblCellMar>
        <w:top w:w="0" w:type="dxa"/>
        <w:left w:w="108" w:type="dxa"/>
        <w:bottom w:w="0" w:type="dxa"/>
        <w:right w:w="108" w:type="dxa"/>
      </w:tblCellMar>
    </w:tblPr>
  </w:style>
  <w:style w:type="paragraph" w:styleId="6">
    <w:name w:val="caption"/>
    <w:basedOn w:val="1"/>
    <w:next w:val="1"/>
    <w:link w:val="45"/>
    <w:autoRedefine/>
    <w:unhideWhenUsed/>
    <w:qFormat/>
    <w:uiPriority w:val="35"/>
    <w:rPr>
      <w:rFonts w:eastAsia="黑体" w:asciiTheme="majorHAnsi" w:hAnsiTheme="majorHAnsi" w:cstheme="majorBidi"/>
      <w:sz w:val="20"/>
      <w:szCs w:val="20"/>
    </w:rPr>
  </w:style>
  <w:style w:type="paragraph" w:styleId="7">
    <w:name w:val="annotation text"/>
    <w:basedOn w:val="1"/>
    <w:link w:val="28"/>
    <w:autoRedefine/>
    <w:unhideWhenUsed/>
    <w:qFormat/>
    <w:uiPriority w:val="99"/>
    <w:pPr>
      <w:jc w:val="left"/>
    </w:pPr>
  </w:style>
  <w:style w:type="paragraph" w:styleId="8">
    <w:name w:val="toc 3"/>
    <w:basedOn w:val="1"/>
    <w:next w:val="1"/>
    <w:autoRedefine/>
    <w:unhideWhenUsed/>
    <w:qFormat/>
    <w:uiPriority w:val="39"/>
    <w:pPr>
      <w:tabs>
        <w:tab w:val="right" w:leader="dot" w:pos="8296"/>
      </w:tabs>
      <w:ind w:left="400" w:leftChars="400"/>
    </w:pPr>
    <w:rPr>
      <w:szCs w:val="21"/>
    </w:rPr>
  </w:style>
  <w:style w:type="paragraph" w:styleId="9">
    <w:name w:val="footer"/>
    <w:basedOn w:val="1"/>
    <w:link w:val="43"/>
    <w:autoRedefine/>
    <w:unhideWhenUsed/>
    <w:qFormat/>
    <w:uiPriority w:val="99"/>
    <w:pPr>
      <w:tabs>
        <w:tab w:val="center" w:pos="4153"/>
        <w:tab w:val="right" w:pos="8306"/>
      </w:tabs>
      <w:snapToGrid w:val="0"/>
      <w:jc w:val="left"/>
    </w:pPr>
    <w:rPr>
      <w:sz w:val="18"/>
      <w:szCs w:val="18"/>
    </w:rPr>
  </w:style>
  <w:style w:type="paragraph" w:styleId="10">
    <w:name w:val="header"/>
    <w:basedOn w:val="1"/>
    <w:link w:val="42"/>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autoRedefine/>
    <w:unhideWhenUsed/>
    <w:qFormat/>
    <w:uiPriority w:val="39"/>
    <w:rPr>
      <w:rFonts w:eastAsia="黑体"/>
    </w:rPr>
  </w:style>
  <w:style w:type="paragraph" w:styleId="12">
    <w:name w:val="Subtitle"/>
    <w:basedOn w:val="1"/>
    <w:next w:val="1"/>
    <w:link w:val="32"/>
    <w:autoRedefine/>
    <w:qFormat/>
    <w:uiPriority w:val="11"/>
    <w:pPr>
      <w:spacing w:before="240" w:after="60" w:line="312" w:lineRule="auto"/>
      <w:jc w:val="center"/>
      <w:outlineLvl w:val="1"/>
    </w:pPr>
    <w:rPr>
      <w:b/>
      <w:bCs/>
      <w:kern w:val="28"/>
      <w:sz w:val="32"/>
      <w:szCs w:val="32"/>
    </w:rPr>
  </w:style>
  <w:style w:type="paragraph" w:styleId="13">
    <w:name w:val="footnote text"/>
    <w:basedOn w:val="1"/>
    <w:link w:val="37"/>
    <w:autoRedefine/>
    <w:semiHidden/>
    <w:unhideWhenUsed/>
    <w:qFormat/>
    <w:uiPriority w:val="99"/>
    <w:pPr>
      <w:snapToGrid w:val="0"/>
      <w:jc w:val="left"/>
    </w:pPr>
    <w:rPr>
      <w:sz w:val="18"/>
      <w:szCs w:val="18"/>
    </w:rPr>
  </w:style>
  <w:style w:type="paragraph" w:styleId="14">
    <w:name w:val="table of figures"/>
    <w:basedOn w:val="1"/>
    <w:next w:val="1"/>
    <w:autoRedefine/>
    <w:unhideWhenUsed/>
    <w:qFormat/>
    <w:uiPriority w:val="99"/>
    <w:pPr>
      <w:ind w:left="400" w:leftChars="200" w:hanging="200" w:hangingChars="200"/>
    </w:pPr>
  </w:style>
  <w:style w:type="paragraph" w:styleId="15">
    <w:name w:val="toc 2"/>
    <w:basedOn w:val="1"/>
    <w:next w:val="1"/>
    <w:autoRedefine/>
    <w:unhideWhenUsed/>
    <w:qFormat/>
    <w:uiPriority w:val="39"/>
    <w:pPr>
      <w:ind w:left="200" w:leftChars="200"/>
    </w:pPr>
  </w:style>
  <w:style w:type="paragraph" w:styleId="16">
    <w:name w:val="Normal (Web)"/>
    <w:basedOn w:val="1"/>
    <w:autoRedefine/>
    <w:semiHidden/>
    <w:unhideWhenUsed/>
    <w:qFormat/>
    <w:uiPriority w:val="99"/>
    <w:pPr>
      <w:widowControl/>
      <w:spacing w:before="100" w:beforeAutospacing="1" w:after="100" w:afterAutospacing="1"/>
      <w:jc w:val="left"/>
    </w:pPr>
    <w:rPr>
      <w:rFonts w:ascii="宋体" w:hAnsi="宋体" w:cs="宋体"/>
      <w:kern w:val="0"/>
      <w:szCs w:val="24"/>
    </w:rPr>
  </w:style>
  <w:style w:type="paragraph" w:styleId="17">
    <w:name w:val="Title"/>
    <w:basedOn w:val="1"/>
    <w:next w:val="1"/>
    <w:link w:val="3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9">
    <w:name w:val="Table Grid"/>
    <w:basedOn w:val="18"/>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autoRedefine/>
    <w:qFormat/>
    <w:uiPriority w:val="22"/>
    <w:rPr>
      <w:b/>
      <w:bCs/>
    </w:rPr>
  </w:style>
  <w:style w:type="character" w:styleId="22">
    <w:name w:val="Emphasis"/>
    <w:basedOn w:val="20"/>
    <w:autoRedefine/>
    <w:qFormat/>
    <w:uiPriority w:val="20"/>
    <w:rPr>
      <w:i/>
      <w:iCs/>
    </w:rPr>
  </w:style>
  <w:style w:type="character" w:styleId="23">
    <w:name w:val="Hyperlink"/>
    <w:basedOn w:val="20"/>
    <w:autoRedefine/>
    <w:unhideWhenUsed/>
    <w:qFormat/>
    <w:uiPriority w:val="99"/>
    <w:rPr>
      <w:color w:val="0000FF"/>
      <w:u w:val="single"/>
    </w:rPr>
  </w:style>
  <w:style w:type="character" w:styleId="24">
    <w:name w:val="annotation reference"/>
    <w:basedOn w:val="20"/>
    <w:autoRedefine/>
    <w:semiHidden/>
    <w:unhideWhenUsed/>
    <w:qFormat/>
    <w:uiPriority w:val="99"/>
    <w:rPr>
      <w:sz w:val="21"/>
      <w:szCs w:val="21"/>
    </w:rPr>
  </w:style>
  <w:style w:type="character" w:styleId="25">
    <w:name w:val="footnote reference"/>
    <w:basedOn w:val="20"/>
    <w:autoRedefine/>
    <w:semiHidden/>
    <w:unhideWhenUsed/>
    <w:qFormat/>
    <w:uiPriority w:val="99"/>
    <w:rPr>
      <w:vertAlign w:val="superscript"/>
    </w:rPr>
  </w:style>
  <w:style w:type="paragraph" w:styleId="26">
    <w:name w:val="No Spacing"/>
    <w:autoRedefine/>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27">
    <w:name w:val="List Paragraph"/>
    <w:basedOn w:val="1"/>
    <w:autoRedefine/>
    <w:qFormat/>
    <w:uiPriority w:val="34"/>
    <w:pPr>
      <w:ind w:firstLine="420" w:firstLineChars="200"/>
    </w:pPr>
  </w:style>
  <w:style w:type="character" w:customStyle="1" w:styleId="28">
    <w:name w:val="批注文字 字符"/>
    <w:basedOn w:val="20"/>
    <w:link w:val="7"/>
    <w:autoRedefine/>
    <w:qFormat/>
    <w:uiPriority w:val="99"/>
  </w:style>
  <w:style w:type="character" w:customStyle="1" w:styleId="29">
    <w:name w:val="标题 1 字符"/>
    <w:basedOn w:val="20"/>
    <w:link w:val="2"/>
    <w:autoRedefine/>
    <w:qFormat/>
    <w:uiPriority w:val="9"/>
    <w:rPr>
      <w:rFonts w:ascii="宋体" w:hAnsi="宋体" w:cs="宋体"/>
      <w:b/>
      <w:bCs/>
      <w:kern w:val="36"/>
      <w:sz w:val="32"/>
      <w:szCs w:val="48"/>
    </w:rPr>
  </w:style>
  <w:style w:type="character" w:customStyle="1" w:styleId="30">
    <w:name w:val="title-text"/>
    <w:basedOn w:val="20"/>
    <w:autoRedefine/>
    <w:qFormat/>
    <w:uiPriority w:val="0"/>
  </w:style>
  <w:style w:type="character" w:customStyle="1" w:styleId="31">
    <w:name w:val="标题 字符"/>
    <w:basedOn w:val="20"/>
    <w:link w:val="17"/>
    <w:autoRedefine/>
    <w:qFormat/>
    <w:uiPriority w:val="10"/>
    <w:rPr>
      <w:rFonts w:asciiTheme="majorHAnsi" w:hAnsiTheme="majorHAnsi" w:eastAsiaTheme="majorEastAsia" w:cstheme="majorBidi"/>
      <w:b/>
      <w:bCs/>
      <w:sz w:val="32"/>
      <w:szCs w:val="32"/>
    </w:rPr>
  </w:style>
  <w:style w:type="character" w:customStyle="1" w:styleId="32">
    <w:name w:val="副标题 字符"/>
    <w:basedOn w:val="20"/>
    <w:link w:val="12"/>
    <w:autoRedefine/>
    <w:qFormat/>
    <w:uiPriority w:val="11"/>
    <w:rPr>
      <w:b/>
      <w:bCs/>
      <w:kern w:val="28"/>
      <w:sz w:val="32"/>
      <w:szCs w:val="32"/>
    </w:rPr>
  </w:style>
  <w:style w:type="character" w:customStyle="1" w:styleId="33">
    <w:name w:val="标题 2 字符"/>
    <w:basedOn w:val="20"/>
    <w:link w:val="3"/>
    <w:autoRedefine/>
    <w:qFormat/>
    <w:uiPriority w:val="9"/>
    <w:rPr>
      <w:rFonts w:asciiTheme="majorHAnsi" w:hAnsiTheme="majorHAnsi" w:cstheme="majorBidi"/>
      <w:b/>
      <w:bCs/>
      <w:kern w:val="2"/>
      <w:sz w:val="28"/>
      <w:szCs w:val="32"/>
    </w:rPr>
  </w:style>
  <w:style w:type="character" w:customStyle="1" w:styleId="34">
    <w:name w:val="标题 3 字符"/>
    <w:basedOn w:val="20"/>
    <w:link w:val="4"/>
    <w:autoRedefine/>
    <w:qFormat/>
    <w:uiPriority w:val="9"/>
    <w:rPr>
      <w:rFonts w:asciiTheme="minorHAnsi" w:hAnsiTheme="minorHAnsi" w:cstheme="minorBidi"/>
      <w:b/>
      <w:bCs/>
      <w:kern w:val="2"/>
      <w:sz w:val="24"/>
      <w:szCs w:val="32"/>
    </w:rPr>
  </w:style>
  <w:style w:type="character" w:styleId="35">
    <w:name w:val="Placeholder Text"/>
    <w:basedOn w:val="20"/>
    <w:autoRedefine/>
    <w:semiHidden/>
    <w:qFormat/>
    <w:uiPriority w:val="99"/>
    <w:rPr>
      <w:color w:val="808080"/>
    </w:rPr>
  </w:style>
  <w:style w:type="character" w:customStyle="1" w:styleId="36">
    <w:name w:val="标题 4 字符"/>
    <w:basedOn w:val="20"/>
    <w:link w:val="5"/>
    <w:autoRedefine/>
    <w:qFormat/>
    <w:uiPriority w:val="9"/>
    <w:rPr>
      <w:rFonts w:asciiTheme="majorHAnsi" w:hAnsiTheme="majorHAnsi" w:eastAsiaTheme="majorEastAsia" w:cstheme="majorBidi"/>
      <w:b/>
      <w:bCs/>
      <w:sz w:val="28"/>
      <w:szCs w:val="28"/>
    </w:rPr>
  </w:style>
  <w:style w:type="character" w:customStyle="1" w:styleId="37">
    <w:name w:val="脚注文本 字符"/>
    <w:basedOn w:val="20"/>
    <w:link w:val="13"/>
    <w:autoRedefine/>
    <w:semiHidden/>
    <w:qFormat/>
    <w:uiPriority w:val="99"/>
    <w:rPr>
      <w:sz w:val="18"/>
      <w:szCs w:val="18"/>
    </w:rPr>
  </w:style>
  <w:style w:type="character" w:customStyle="1" w:styleId="38">
    <w:name w:val="未处理的提及1"/>
    <w:basedOn w:val="20"/>
    <w:autoRedefine/>
    <w:semiHidden/>
    <w:unhideWhenUsed/>
    <w:qFormat/>
    <w:uiPriority w:val="99"/>
    <w:rPr>
      <w:color w:val="605E5C"/>
      <w:shd w:val="clear" w:color="auto" w:fill="E1DFDD"/>
    </w:rPr>
  </w:style>
  <w:style w:type="paragraph" w:customStyle="1" w:styleId="39">
    <w:name w:val="EndNote Bibliography"/>
    <w:basedOn w:val="1"/>
    <w:link w:val="40"/>
    <w:autoRedefine/>
    <w:qFormat/>
    <w:uiPriority w:val="0"/>
    <w:pPr>
      <w:overflowPunct w:val="0"/>
    </w:pPr>
    <w:rPr>
      <w:rFonts w:ascii="等线" w:hAnsi="等线" w:eastAsia="等线" w:cs="Times New Roman"/>
      <w:sz w:val="20"/>
    </w:rPr>
  </w:style>
  <w:style w:type="character" w:customStyle="1" w:styleId="40">
    <w:name w:val="EndNote Bibliography 字符"/>
    <w:basedOn w:val="20"/>
    <w:link w:val="39"/>
    <w:autoRedefine/>
    <w:qFormat/>
    <w:uiPriority w:val="0"/>
    <w:rPr>
      <w:rFonts w:ascii="等线" w:hAnsi="等线" w:eastAsia="等线"/>
      <w:kern w:val="2"/>
      <w:szCs w:val="22"/>
    </w:rPr>
  </w:style>
  <w:style w:type="paragraph" w:customStyle="1" w:styleId="41">
    <w:name w:val="TOC 标题1"/>
    <w:basedOn w:val="2"/>
    <w:next w:val="1"/>
    <w:autoRedefine/>
    <w:unhideWhenUsed/>
    <w:qFormat/>
    <w:uiPriority w:val="39"/>
    <w:pPr>
      <w:keepNext/>
      <w:keepLines/>
      <w:spacing w:before="240" w:after="0" w:line="259" w:lineRule="auto"/>
      <w:outlineLvl w:val="9"/>
    </w:pPr>
    <w:rPr>
      <w:rFonts w:asciiTheme="majorHAnsi" w:hAnsiTheme="majorHAnsi" w:eastAsiaTheme="majorEastAsia" w:cstheme="majorBidi"/>
      <w:b w:val="0"/>
      <w:bCs w:val="0"/>
      <w:color w:val="2F5597" w:themeColor="accent1" w:themeShade="BF"/>
      <w:kern w:val="0"/>
      <w:szCs w:val="32"/>
    </w:rPr>
  </w:style>
  <w:style w:type="character" w:customStyle="1" w:styleId="42">
    <w:name w:val="页眉 字符"/>
    <w:basedOn w:val="20"/>
    <w:link w:val="10"/>
    <w:autoRedefine/>
    <w:qFormat/>
    <w:uiPriority w:val="99"/>
    <w:rPr>
      <w:sz w:val="18"/>
      <w:szCs w:val="18"/>
    </w:rPr>
  </w:style>
  <w:style w:type="character" w:customStyle="1" w:styleId="43">
    <w:name w:val="页脚 字符"/>
    <w:basedOn w:val="20"/>
    <w:link w:val="9"/>
    <w:autoRedefine/>
    <w:qFormat/>
    <w:uiPriority w:val="99"/>
    <w:rPr>
      <w:sz w:val="18"/>
      <w:szCs w:val="18"/>
    </w:rPr>
  </w:style>
  <w:style w:type="paragraph" w:customStyle="1" w:styleId="44">
    <w:name w:val="毕业论文图"/>
    <w:basedOn w:val="6"/>
    <w:link w:val="46"/>
    <w:autoRedefine/>
    <w:qFormat/>
    <w:uiPriority w:val="0"/>
    <w:pPr>
      <w:overflowPunct w:val="0"/>
      <w:jc w:val="center"/>
    </w:pPr>
    <w:rPr>
      <w:rFonts w:ascii="Times New Roman" w:hAnsi="Times New Roman" w:eastAsia="宋体" w:cs="Times New Roman"/>
      <w:b/>
      <w:sz w:val="21"/>
      <w:szCs w:val="24"/>
    </w:rPr>
  </w:style>
  <w:style w:type="character" w:customStyle="1" w:styleId="45">
    <w:name w:val="题注 字符"/>
    <w:basedOn w:val="20"/>
    <w:link w:val="6"/>
    <w:autoRedefine/>
    <w:qFormat/>
    <w:uiPriority w:val="35"/>
    <w:rPr>
      <w:rFonts w:eastAsia="黑体" w:asciiTheme="majorHAnsi" w:hAnsiTheme="majorHAnsi" w:cstheme="majorBidi"/>
      <w:sz w:val="20"/>
      <w:szCs w:val="20"/>
    </w:rPr>
  </w:style>
  <w:style w:type="character" w:customStyle="1" w:styleId="46">
    <w:name w:val="毕业论文图 字符"/>
    <w:basedOn w:val="45"/>
    <w:link w:val="44"/>
    <w:autoRedefine/>
    <w:qFormat/>
    <w:uiPriority w:val="0"/>
    <w:rPr>
      <w:rFonts w:eastAsia="黑体" w:asciiTheme="majorHAnsi" w:hAnsiTheme="majorHAnsi" w:cstheme="majorBidi"/>
      <w:b/>
      <w:kern w:val="2"/>
      <w:sz w:val="21"/>
      <w:szCs w:val="24"/>
    </w:rPr>
  </w:style>
  <w:style w:type="paragraph" w:customStyle="1" w:styleId="47">
    <w:name w:val="论文整体"/>
    <w:basedOn w:val="1"/>
    <w:link w:val="48"/>
    <w:autoRedefine/>
    <w:qFormat/>
    <w:uiPriority w:val="0"/>
    <w:pPr>
      <w:overflowPunct w:val="0"/>
      <w:ind w:firstLine="480" w:firstLineChars="200"/>
    </w:pPr>
    <w:rPr>
      <w:rFonts w:cs="Times New Roman"/>
      <w:szCs w:val="24"/>
    </w:rPr>
  </w:style>
  <w:style w:type="character" w:customStyle="1" w:styleId="48">
    <w:name w:val="论文整体 字符"/>
    <w:basedOn w:val="20"/>
    <w:link w:val="47"/>
    <w:autoRedefine/>
    <w:qFormat/>
    <w:uiPriority w:val="0"/>
    <w:rPr>
      <w:kern w:val="2"/>
      <w:sz w:val="24"/>
      <w:szCs w:val="24"/>
    </w:rPr>
  </w:style>
  <w:style w:type="paragraph" w:customStyle="1" w:styleId="49">
    <w:name w:val="EndNote Bibliography Title"/>
    <w:basedOn w:val="1"/>
    <w:link w:val="50"/>
    <w:autoRedefine/>
    <w:qFormat/>
    <w:uiPriority w:val="0"/>
    <w:pPr>
      <w:jc w:val="center"/>
    </w:pPr>
    <w:rPr>
      <w:rFonts w:ascii="等线" w:hAnsi="等线" w:eastAsia="等线"/>
      <w:sz w:val="20"/>
    </w:rPr>
  </w:style>
  <w:style w:type="character" w:customStyle="1" w:styleId="50">
    <w:name w:val="EndNote Bibliography Title 字符"/>
    <w:basedOn w:val="48"/>
    <w:link w:val="49"/>
    <w:autoRedefine/>
    <w:qFormat/>
    <w:uiPriority w:val="0"/>
    <w:rPr>
      <w:rFonts w:ascii="等线" w:hAnsi="等线" w:eastAsia="等线" w:cstheme="minorBidi"/>
      <w:kern w:val="2"/>
      <w:sz w:val="24"/>
      <w:szCs w:val="22"/>
    </w:rPr>
  </w:style>
  <w:style w:type="paragraph" w:customStyle="1" w:styleId="51">
    <w:name w:val="毕业论文英图"/>
    <w:basedOn w:val="1"/>
    <w:link w:val="53"/>
    <w:autoRedefine/>
    <w:qFormat/>
    <w:uiPriority w:val="0"/>
    <w:pPr>
      <w:overflowPunct w:val="0"/>
      <w:jc w:val="center"/>
    </w:pPr>
    <w:rPr>
      <w:rFonts w:eastAsia="Times New Roman" w:cs="Times New Roman"/>
      <w:b/>
      <w:szCs w:val="24"/>
    </w:rPr>
  </w:style>
  <w:style w:type="paragraph" w:customStyle="1" w:styleId="52">
    <w:name w:val="毕业论文表"/>
    <w:basedOn w:val="1"/>
    <w:link w:val="55"/>
    <w:autoRedefine/>
    <w:qFormat/>
    <w:uiPriority w:val="0"/>
    <w:pPr>
      <w:jc w:val="center"/>
    </w:pPr>
    <w:rPr>
      <w:b/>
    </w:rPr>
  </w:style>
  <w:style w:type="character" w:customStyle="1" w:styleId="53">
    <w:name w:val="毕业论文英图 字符"/>
    <w:basedOn w:val="20"/>
    <w:link w:val="51"/>
    <w:autoRedefine/>
    <w:qFormat/>
    <w:uiPriority w:val="0"/>
    <w:rPr>
      <w:rFonts w:eastAsia="Times New Roman"/>
      <w:b/>
      <w:kern w:val="2"/>
      <w:sz w:val="21"/>
      <w:szCs w:val="24"/>
    </w:rPr>
  </w:style>
  <w:style w:type="paragraph" w:customStyle="1" w:styleId="54">
    <w:name w:val="毕业论文英表"/>
    <w:basedOn w:val="52"/>
    <w:link w:val="56"/>
    <w:autoRedefine/>
    <w:qFormat/>
    <w:uiPriority w:val="0"/>
    <w:rPr>
      <w:rFonts w:eastAsia="Times New Roman"/>
    </w:rPr>
  </w:style>
  <w:style w:type="character" w:customStyle="1" w:styleId="55">
    <w:name w:val="毕业论文表 字符"/>
    <w:basedOn w:val="20"/>
    <w:link w:val="52"/>
    <w:autoRedefine/>
    <w:qFormat/>
    <w:uiPriority w:val="0"/>
    <w:rPr>
      <w:rFonts w:asciiTheme="minorHAnsi" w:hAnsiTheme="minorHAnsi" w:cstheme="minorBidi"/>
      <w:b/>
      <w:kern w:val="2"/>
      <w:sz w:val="21"/>
      <w:szCs w:val="22"/>
    </w:rPr>
  </w:style>
  <w:style w:type="character" w:customStyle="1" w:styleId="56">
    <w:name w:val="毕业论文英表 字符"/>
    <w:basedOn w:val="55"/>
    <w:link w:val="54"/>
    <w:autoRedefine/>
    <w:qFormat/>
    <w:uiPriority w:val="0"/>
    <w:rPr>
      <w:rFonts w:eastAsia="Times New Roman" w:asciiTheme="minorHAnsi" w:hAnsiTheme="minorHAnsi" w:cstheme="minorBidi"/>
      <w:kern w:val="2"/>
      <w:sz w:val="21"/>
      <w:szCs w:val="22"/>
    </w:rPr>
  </w:style>
  <w:style w:type="character" w:customStyle="1" w:styleId="57">
    <w:name w:val="Unresolved Mention"/>
    <w:basedOn w:val="20"/>
    <w:autoRedefine/>
    <w:semiHidden/>
    <w:unhideWhenUsed/>
    <w:qFormat/>
    <w:uiPriority w:val="99"/>
    <w:rPr>
      <w:color w:val="605E5C"/>
      <w:shd w:val="clear" w:color="auto" w:fill="E1DFDD"/>
    </w:rPr>
  </w:style>
  <w:style w:type="character" w:customStyle="1" w:styleId="58">
    <w:name w:val="anchor-text"/>
    <w:basedOn w:val="20"/>
    <w:autoRedefine/>
    <w:qFormat/>
    <w:uiPriority w:val="0"/>
  </w:style>
  <w:style w:type="paragraph" w:customStyle="1" w:styleId="59">
    <w:name w:val="refer"/>
    <w:basedOn w:val="1"/>
    <w:link w:val="60"/>
    <w:autoRedefine/>
    <w:qFormat/>
    <w:uiPriority w:val="0"/>
    <w:rPr>
      <w:rFonts w:cs="Times New Roman"/>
      <w:szCs w:val="24"/>
    </w:rPr>
  </w:style>
  <w:style w:type="character" w:customStyle="1" w:styleId="60">
    <w:name w:val="refer 字符"/>
    <w:basedOn w:val="20"/>
    <w:link w:val="59"/>
    <w:autoRedefine/>
    <w:qFormat/>
    <w:uiPriority w:val="0"/>
    <w:rPr>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header" Target="header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0" Type="http://schemas.microsoft.com/office/2011/relationships/people" Target="people.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customXml" Target="../customXml/item1.xml"/><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tiff"/><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E87FDE-C0BA-45BA-9CC6-535703C5B62F}">
  <ds:schemaRefs/>
</ds:datastoreItem>
</file>

<file path=docProps/app.xml><?xml version="1.0" encoding="utf-8"?>
<Properties xmlns="http://schemas.openxmlformats.org/officeDocument/2006/extended-properties" xmlns:vt="http://schemas.openxmlformats.org/officeDocument/2006/docPropsVTypes">
  <Template>Normal.dotm</Template>
  <Pages>74</Pages>
  <Words>32585</Words>
  <Characters>185736</Characters>
  <Lines>1547</Lines>
  <Paragraphs>435</Paragraphs>
  <TotalTime>110</TotalTime>
  <ScaleCrop>false</ScaleCrop>
  <LinksUpToDate>false</LinksUpToDate>
  <CharactersWithSpaces>217886</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2023-03-26T13:37:00Z</dcterms:created>
  <dc:creator>马 昆鹏</dc:creator>
  <cp:lastModifiedBy>不发疯会死星人</cp:lastModifiedBy>
  <cp:lastPrinted>2023-03-27T23:49:00Z</cp:lastPrinted>
  <dcterms:modified xsi:type="dcterms:W3CDTF">2024-03-26T08:21:18Z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71F847306A3246F4845108FE18A59BCB_13</vt:lpwstr>
  </property>
</Properties>
</file>